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5C4B2" w14:textId="77777777" w:rsidR="00194D41" w:rsidRPr="00194D41" w:rsidRDefault="00194D41" w:rsidP="00194D41">
      <w:pPr>
        <w:spacing w:after="0" w:line="240" w:lineRule="auto"/>
        <w:outlineLvl w:val="0"/>
        <w:rPr>
          <w:rFonts w:ascii="Arial" w:eastAsia="Times New Roman" w:hAnsi="Arial" w:cs="Arial"/>
          <w:b/>
          <w:bCs/>
          <w:color w:val="333333"/>
          <w:kern w:val="36"/>
          <w:sz w:val="48"/>
          <w:szCs w:val="48"/>
          <w:lang w:val="en-CA" w:eastAsia="en-CA"/>
        </w:rPr>
      </w:pPr>
      <w:r w:rsidRPr="00194D41">
        <w:rPr>
          <w:rFonts w:ascii="Arial" w:eastAsia="Times New Roman" w:hAnsi="Arial" w:cs="Arial"/>
          <w:b/>
          <w:bCs/>
          <w:color w:val="333333"/>
          <w:kern w:val="36"/>
          <w:sz w:val="48"/>
          <w:szCs w:val="48"/>
          <w:lang w:val="en-CA" w:eastAsia="en-CA"/>
        </w:rPr>
        <w:t>Course Introduction</w:t>
      </w:r>
    </w:p>
    <w:p w14:paraId="28D7C6A5" w14:textId="77777777" w:rsidR="00194D41" w:rsidRPr="00194D41" w:rsidRDefault="00194D41" w:rsidP="00194D41">
      <w:pPr>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Save note</w:t>
      </w:r>
    </w:p>
    <w:p w14:paraId="6C15098E"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Do you want to learn how to use spreadsheets and start analyzing data using Excel? </w:t>
      </w:r>
    </w:p>
    <w:p w14:paraId="7E1C8F2F"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This course from IBM is designed to help you work with Excel and gives you a good grounding </w:t>
      </w:r>
    </w:p>
    <w:p w14:paraId="28ADEEFE"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in the cleaning and analyzing of data which are important parts of the skill set required </w:t>
      </w:r>
    </w:p>
    <w:p w14:paraId="33B655EC"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to become a data analyst. </w:t>
      </w:r>
    </w:p>
    <w:p w14:paraId="750B1BCB"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You will not only learn data analysis techniques using spreadsheets, but also practice using </w:t>
      </w:r>
    </w:p>
    <w:p w14:paraId="46362B83"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multiple hands-on labs throughout the course. </w:t>
      </w:r>
    </w:p>
    <w:p w14:paraId="273028AB"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In module one you will learn about the basics of spreadsheets, including spreadsheet terminology, </w:t>
      </w:r>
    </w:p>
    <w:p w14:paraId="7D94E70F"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the interface and navigating around worksheets and workbooks. </w:t>
      </w:r>
    </w:p>
    <w:p w14:paraId="54711A77"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In module two you will learn about selecting data, entering an editing data, copying and </w:t>
      </w:r>
    </w:p>
    <w:p w14:paraId="1211365A"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auto filling data, formatting data, and using functions and formulas. </w:t>
      </w:r>
    </w:p>
    <w:p w14:paraId="395EDC7C"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In module three you will learn about cleaning and wrangling data using a spreadsheet, including </w:t>
      </w:r>
    </w:p>
    <w:p w14:paraId="073D46F5"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the fundamentals of data quality and data privacy, removing duplicated and inaccurate </w:t>
      </w:r>
    </w:p>
    <w:p w14:paraId="54D7EA89"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data, removing empty rows, removing data inconsistencies and white spaces, and using the flash fill </w:t>
      </w:r>
    </w:p>
    <w:p w14:paraId="7A4D792F"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and text to columns features. </w:t>
      </w:r>
    </w:p>
    <w:p w14:paraId="092F041A"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In module four you will learn about analyzing data using spreadsheets, including filtering </w:t>
      </w:r>
    </w:p>
    <w:p w14:paraId="6BBD0F04"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data, sorting data, using common data analysis functions, creating and using pivot tables, </w:t>
      </w:r>
    </w:p>
    <w:p w14:paraId="4EF607C9"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and creating and using slicers and timelines. </w:t>
      </w:r>
    </w:p>
    <w:p w14:paraId="4F958342"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At the end of this course in module five, you will complete a series of hands-on labs which </w:t>
      </w:r>
    </w:p>
    <w:p w14:paraId="35D961A1"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will guide you on how to create your first deliverable as a data analyst. </w:t>
      </w:r>
    </w:p>
    <w:p w14:paraId="6F83317B"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This will involve you understanding what the business scenario is, cleaning and preparing </w:t>
      </w:r>
    </w:p>
    <w:p w14:paraId="170E2D47"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your data, and analyzing your data. </w:t>
      </w:r>
    </w:p>
    <w:p w14:paraId="15EBBE5C"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You will follow two different business scenarios throughout the course, with each using their </w:t>
      </w:r>
    </w:p>
    <w:p w14:paraId="0FF2806E"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own data set. </w:t>
      </w:r>
    </w:p>
    <w:p w14:paraId="6535A77E"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These different scenarios and data sets will be used in the lesson videos and in the hands-on </w:t>
      </w:r>
    </w:p>
    <w:p w14:paraId="56677B11"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labs. </w:t>
      </w:r>
    </w:p>
    <w:p w14:paraId="5AE92366"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After completing this course, you will be able to understand how spreadsheets can be </w:t>
      </w:r>
    </w:p>
    <w:p w14:paraId="3CFFF34B"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used as a data analysis tool; understand when to use spreadsheets as a data analysis tool </w:t>
      </w:r>
    </w:p>
    <w:p w14:paraId="42256C06"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and their limitations; create a spreadsheet and explain its basic functionality; perform </w:t>
      </w:r>
    </w:p>
    <w:p w14:paraId="30ADEB9C"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data wrangling and data cleaning tasks using Excel; analyze data using filter sort and </w:t>
      </w:r>
    </w:p>
    <w:p w14:paraId="1B3499D0"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pivot table features within Excel spreadsheets. </w:t>
      </w:r>
    </w:p>
    <w:p w14:paraId="4BFD87BE"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You will also perform some intermediate level data wrangling and data analysis tasks to </w:t>
      </w:r>
    </w:p>
    <w:p w14:paraId="584D734A"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address a business scenario. </w:t>
      </w:r>
    </w:p>
    <w:p w14:paraId="2E4CD3F9"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The course team and other peers are available to help in the course discussion forums in </w:t>
      </w:r>
    </w:p>
    <w:p w14:paraId="546CB51F"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case you require any assistance. </w:t>
      </w:r>
    </w:p>
    <w:p w14:paraId="696D52E8" w14:textId="77777777" w:rsidR="00194D41" w:rsidRPr="00194D41" w:rsidRDefault="00194D41" w:rsidP="00194D41">
      <w:pPr>
        <w:shd w:val="clear" w:color="auto" w:fill="FFFFFF"/>
        <w:spacing w:after="0" w:line="240" w:lineRule="auto"/>
        <w:rPr>
          <w:rFonts w:ascii="Arial" w:eastAsia="Times New Roman" w:hAnsi="Arial" w:cs="Arial"/>
          <w:color w:val="333333"/>
          <w:sz w:val="21"/>
          <w:szCs w:val="21"/>
          <w:lang w:val="en-CA" w:eastAsia="en-CA"/>
        </w:rPr>
      </w:pPr>
      <w:r w:rsidRPr="00194D41">
        <w:rPr>
          <w:rFonts w:ascii="Arial" w:eastAsia="Times New Roman" w:hAnsi="Arial" w:cs="Arial"/>
          <w:color w:val="333333"/>
          <w:sz w:val="21"/>
          <w:szCs w:val="21"/>
          <w:lang w:val="en-CA" w:eastAsia="en-CA"/>
        </w:rPr>
        <w:t>Let's get started with your next video where you will get an introduction to spreadsheets.</w:t>
      </w:r>
    </w:p>
    <w:p w14:paraId="2EF1DE09" w14:textId="400B2EE3" w:rsidR="001A5420" w:rsidRDefault="001A5420">
      <w:pPr>
        <w:rPr>
          <w:lang w:val="en-CA"/>
        </w:rPr>
      </w:pPr>
    </w:p>
    <w:p w14:paraId="03737B6E" w14:textId="77777777" w:rsidR="00AD3C67" w:rsidRPr="00AD3C67" w:rsidRDefault="00AD3C67" w:rsidP="00AD3C67">
      <w:pPr>
        <w:spacing w:after="0" w:line="240" w:lineRule="auto"/>
        <w:outlineLvl w:val="0"/>
        <w:rPr>
          <w:rFonts w:ascii="Arial" w:eastAsia="Times New Roman" w:hAnsi="Arial" w:cs="Arial"/>
          <w:b/>
          <w:bCs/>
          <w:color w:val="333333"/>
          <w:kern w:val="36"/>
          <w:sz w:val="48"/>
          <w:szCs w:val="48"/>
          <w:lang w:val="en-CA" w:eastAsia="en-CA"/>
        </w:rPr>
      </w:pPr>
      <w:r w:rsidRPr="00AD3C67">
        <w:rPr>
          <w:rFonts w:ascii="Arial" w:eastAsia="Times New Roman" w:hAnsi="Arial" w:cs="Arial"/>
          <w:b/>
          <w:bCs/>
          <w:color w:val="333333"/>
          <w:kern w:val="36"/>
          <w:sz w:val="48"/>
          <w:szCs w:val="48"/>
          <w:lang w:val="en-CA" w:eastAsia="en-CA"/>
        </w:rPr>
        <w:t>Introduction to Spreadsheets</w:t>
      </w:r>
    </w:p>
    <w:p w14:paraId="0052EC27" w14:textId="77777777" w:rsidR="00AD3C67" w:rsidRPr="00AD3C67" w:rsidRDefault="00AD3C67" w:rsidP="00AD3C67">
      <w:pPr>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Save note</w:t>
      </w:r>
    </w:p>
    <w:p w14:paraId="0B78EDCC"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In this first video of the course, we will list some of the common spreadsheet applications </w:t>
      </w:r>
    </w:p>
    <w:p w14:paraId="39475A3D"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available, learn about the key capabilities of spreadsheets, and discuss why spreadsheets </w:t>
      </w:r>
    </w:p>
    <w:p w14:paraId="015DB9AB"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might be a useful tool for a Data Analyst. </w:t>
      </w:r>
    </w:p>
    <w:p w14:paraId="03A890FE"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There are several spreadsheet applications available in the marketplace; some of them </w:t>
      </w:r>
    </w:p>
    <w:p w14:paraId="74CF18C5"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are more widely known and used than others, and some are free, while others need to be </w:t>
      </w:r>
    </w:p>
    <w:p w14:paraId="47F62141"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paid for. </w:t>
      </w:r>
    </w:p>
    <w:p w14:paraId="4866938E"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By far the most commonly used spreadsheet application, and the most fully featured of </w:t>
      </w:r>
    </w:p>
    <w:p w14:paraId="2237795E"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them all is Microsoft Excel. </w:t>
      </w:r>
    </w:p>
    <w:p w14:paraId="4537C944"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The desktop version comes in a paid form as part of the Office suite and some Microsoft </w:t>
      </w:r>
    </w:p>
    <w:p w14:paraId="0830FF70"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365 subscriptions, but there is also a web-based cut-down version called Excel for the web, </w:t>
      </w:r>
    </w:p>
    <w:p w14:paraId="5AC414F9"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lastRenderedPageBreak/>
        <w:t>also known as Excel Online. </w:t>
      </w:r>
    </w:p>
    <w:p w14:paraId="2F657185"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The online version is free to users with a Microsoft account, but does not offer all </w:t>
      </w:r>
    </w:p>
    <w:p w14:paraId="61C0C5B8"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the advanced features that the desktop version provides. </w:t>
      </w:r>
    </w:p>
    <w:p w14:paraId="3B6E0BD8"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The next most popular is Google Sheets, which offers a lot, though not all of the features </w:t>
      </w:r>
    </w:p>
    <w:p w14:paraId="07C93BCF"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that Excel provides, and is free with a Google account. </w:t>
      </w:r>
    </w:p>
    <w:p w14:paraId="4E081B9C"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This is a web-based application and it integrates nicely with other Google apps, such as Google </w:t>
      </w:r>
    </w:p>
    <w:p w14:paraId="28181E58"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Forms, Google Analytics, and Google Data Studio. </w:t>
      </w:r>
    </w:p>
    <w:p w14:paraId="4050D44F"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Then there is LibreOffice Calc, a totally free and open source desktop spreadsheet application </w:t>
      </w:r>
    </w:p>
    <w:p w14:paraId="77EDB955"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that offers more basic functionality than Excel or Google Sheets, but still has a lot </w:t>
      </w:r>
    </w:p>
    <w:p w14:paraId="75EBDB86"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of the tools you need for data analysis, such as charts, conditional formatting, and pivot </w:t>
      </w:r>
    </w:p>
    <w:p w14:paraId="7451A860"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tables. </w:t>
      </w:r>
    </w:p>
    <w:p w14:paraId="7BB55F16"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 xml:space="preserve">Other spreadsheet apps include </w:t>
      </w:r>
      <w:proofErr w:type="spellStart"/>
      <w:r w:rsidRPr="00AD3C67">
        <w:rPr>
          <w:rFonts w:ascii="Arial" w:eastAsia="Times New Roman" w:hAnsi="Arial" w:cs="Arial"/>
          <w:color w:val="333333"/>
          <w:sz w:val="21"/>
          <w:szCs w:val="21"/>
          <w:lang w:val="en-CA" w:eastAsia="en-CA"/>
        </w:rPr>
        <w:t>Zoho</w:t>
      </w:r>
      <w:proofErr w:type="spellEnd"/>
      <w:r w:rsidRPr="00AD3C67">
        <w:rPr>
          <w:rFonts w:ascii="Arial" w:eastAsia="Times New Roman" w:hAnsi="Arial" w:cs="Arial"/>
          <w:color w:val="333333"/>
          <w:sz w:val="21"/>
          <w:szCs w:val="21"/>
          <w:lang w:val="en-CA" w:eastAsia="en-CA"/>
        </w:rPr>
        <w:t xml:space="preserve"> Sheet (a fully-featured web-based application that </w:t>
      </w:r>
    </w:p>
    <w:p w14:paraId="780DC4B4"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is comparable with Google Sheets), OpenOffice Calc, Quip from Salesforce, Smartsheet (which </w:t>
      </w:r>
    </w:p>
    <w:p w14:paraId="43401504"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is predominantly for project management), and Apple Numbers, (which is included with </w:t>
      </w:r>
    </w:p>
    <w:p w14:paraId="0C731C63"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Apple devices such as Mac computers and is also available on the App Store for other </w:t>
      </w:r>
    </w:p>
    <w:p w14:paraId="3714C4F4"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Apple devices). </w:t>
      </w:r>
    </w:p>
    <w:p w14:paraId="32D486F4"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So, there are many spreadsheet application options open to you, from fully-featured to </w:t>
      </w:r>
    </w:p>
    <w:p w14:paraId="1E4A0EF7"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basic, from cloud-based to desktop apps, from paid-for to free versions. </w:t>
      </w:r>
    </w:p>
    <w:p w14:paraId="1A2CE8C8"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It’s up to you to decide which one best fits your needs and your budget. </w:t>
      </w:r>
    </w:p>
    <w:p w14:paraId="47EB0C55"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Spreadsheets provide several advantages over manual calculation methods. </w:t>
      </w:r>
    </w:p>
    <w:p w14:paraId="1F450441"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For example, once you have your formulas correctly written, you can be assured that your calculations </w:t>
      </w:r>
    </w:p>
    <w:p w14:paraId="35C0F041"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are accurate, and that the calculations will be performed automatically for you. </w:t>
      </w:r>
    </w:p>
    <w:p w14:paraId="45CDC1C2"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Spreadsheets also help keep your data organized and easily accessible. </w:t>
      </w:r>
    </w:p>
    <w:p w14:paraId="018F08A5"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Your data can be easily formatted, filtered, and sorted to suit your needs. </w:t>
      </w:r>
    </w:p>
    <w:p w14:paraId="674B5B42"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If you do make mistakes in your data entry or your calculations you can easily edit them, </w:t>
      </w:r>
    </w:p>
    <w:p w14:paraId="50F8F175"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undo them, or use error-checking tools to help remedy those mistakes. </w:t>
      </w:r>
    </w:p>
    <w:p w14:paraId="7953EBD1"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And lastly, you can analyze data in spreadsheets, and create charts, graphs, and reports to </w:t>
      </w:r>
    </w:p>
    <w:p w14:paraId="238ABAB9"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help visualize your data analysis. </w:t>
      </w:r>
    </w:p>
    <w:p w14:paraId="1C2A002F"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Since spreadsheet software for personal computers first appeared on the market in the 1970s, </w:t>
      </w:r>
    </w:p>
    <w:p w14:paraId="1255CEAA" w14:textId="77777777" w:rsidR="00AD3C67" w:rsidRPr="00AD3C67" w:rsidRDefault="00AD3C67" w:rsidP="00AD3C67">
      <w:pPr>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with VisiCalc on the Apple II PC, spreadsheets have come a long way in terms of the capabilities </w:t>
      </w:r>
    </w:p>
    <w:p w14:paraId="00E5FD18"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and features they now offer businesses, from uncomplicated tables and relatively simple </w:t>
      </w:r>
    </w:p>
    <w:p w14:paraId="122B3114"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computations to powerful tools for the analysis, management, and visualization of enormous </w:t>
      </w:r>
    </w:p>
    <w:p w14:paraId="1E0677F4"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sets of data. </w:t>
      </w:r>
    </w:p>
    <w:p w14:paraId="793486A5"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The most common business uses for spreadsheet applications include the following: </w:t>
      </w:r>
    </w:p>
    <w:p w14:paraId="6F1E5692"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Data Entry and Storage, Comparing Large Datasets, Modelling and Planning, Charting, Identifying </w:t>
      </w:r>
    </w:p>
    <w:p w14:paraId="79EC138D"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Trends, Flowcharts for Business Processes, Tracking Business Sales, Financial Forecasting, </w:t>
      </w:r>
    </w:p>
    <w:p w14:paraId="70B6F371"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Statistical Analysis, Profit and Loss Accounting, Budgeting, Forensic Auditing, Payroll and </w:t>
      </w:r>
    </w:p>
    <w:p w14:paraId="35A6338E"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Tax Reporting, Invoicing, and Scheduling. </w:t>
      </w:r>
    </w:p>
    <w:p w14:paraId="4414B204"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And away from the business side of things, other typical uses include Personal Expenses, </w:t>
      </w:r>
    </w:p>
    <w:p w14:paraId="68FE1EB7"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Household Budgeting, Recipe library, Fitness Tracking, Calorie Counting &amp; Weight Monitoring, </w:t>
      </w:r>
    </w:p>
    <w:p w14:paraId="77ED3575"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Sports Leagues such as Fantasy Football, Cataloging Music Libraries, and even Contact Lists, Shopping </w:t>
      </w:r>
    </w:p>
    <w:p w14:paraId="6228C7AE"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Lists and Christmas Card Lists. </w:t>
      </w:r>
    </w:p>
    <w:p w14:paraId="518159EB"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As a Data Analyst, you can use spreadsheets as a tool for your data analysis tasks, including: </w:t>
      </w:r>
    </w:p>
    <w:p w14:paraId="6A6361F0"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Collecting and harvesting data from one or more distributed and different sources. </w:t>
      </w:r>
    </w:p>
    <w:p w14:paraId="01B11EAA"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Cleaning data to remove duplicates, inaccuracies, errors, and resolve missing values to improve </w:t>
      </w:r>
    </w:p>
    <w:p w14:paraId="02F21782"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the quality of the data. </w:t>
      </w:r>
    </w:p>
    <w:p w14:paraId="1C7C8F1A"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Analyzing data by filtering, sorting, and interpreting it to determine what useful information </w:t>
      </w:r>
    </w:p>
    <w:p w14:paraId="718A9DBF"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can be gleaned from it. </w:t>
      </w:r>
    </w:p>
    <w:p w14:paraId="6DD2A19E"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And visualizing data, to help you tell a story about your data analysis findings to key business </w:t>
      </w:r>
    </w:p>
    <w:p w14:paraId="448F26B4"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stakeholders and any other interested parties within your organization. </w:t>
      </w:r>
    </w:p>
    <w:p w14:paraId="42CCAE6B"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In this video, we had an introduction to spreadsheets. </w:t>
      </w:r>
    </w:p>
    <w:p w14:paraId="414C0F58"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lastRenderedPageBreak/>
        <w:t>We learned about some common spreadsheet applications, what the main capabilities of spreadsheets </w:t>
      </w:r>
    </w:p>
    <w:p w14:paraId="1DF57FF5"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are, and why spreadsheets might be a useful tool for a Data Analyst. </w:t>
      </w:r>
    </w:p>
    <w:p w14:paraId="6E3A9D70"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In the next video, we will look at the basics of spreadsheets, including common spreadsheet </w:t>
      </w:r>
    </w:p>
    <w:p w14:paraId="59B6BDCF" w14:textId="77777777" w:rsidR="00AD3C67" w:rsidRPr="00AD3C67" w:rsidRDefault="00AD3C67" w:rsidP="00AD3C67">
      <w:pPr>
        <w:shd w:val="clear" w:color="auto" w:fill="FFFFFF"/>
        <w:spacing w:after="0" w:line="240" w:lineRule="auto"/>
        <w:rPr>
          <w:rFonts w:ascii="Arial" w:eastAsia="Times New Roman" w:hAnsi="Arial" w:cs="Arial"/>
          <w:color w:val="333333"/>
          <w:sz w:val="21"/>
          <w:szCs w:val="21"/>
          <w:lang w:val="en-CA" w:eastAsia="en-CA"/>
        </w:rPr>
      </w:pPr>
      <w:r w:rsidRPr="00AD3C67">
        <w:rPr>
          <w:rFonts w:ascii="Arial" w:eastAsia="Times New Roman" w:hAnsi="Arial" w:cs="Arial"/>
          <w:color w:val="333333"/>
          <w:sz w:val="21"/>
          <w:szCs w:val="21"/>
          <w:lang w:val="en-CA" w:eastAsia="en-CA"/>
        </w:rPr>
        <w:t>terminology.</w:t>
      </w:r>
    </w:p>
    <w:p w14:paraId="5A098D01" w14:textId="77777777" w:rsidR="00586ECF" w:rsidRPr="00586ECF" w:rsidRDefault="00586ECF" w:rsidP="00586ECF">
      <w:pPr>
        <w:spacing w:after="0" w:line="240" w:lineRule="auto"/>
        <w:outlineLvl w:val="0"/>
        <w:rPr>
          <w:rFonts w:ascii="Arial" w:eastAsia="Times New Roman" w:hAnsi="Arial" w:cs="Arial"/>
          <w:b/>
          <w:bCs/>
          <w:color w:val="333333"/>
          <w:kern w:val="36"/>
          <w:sz w:val="48"/>
          <w:szCs w:val="48"/>
          <w:lang w:val="en-CA" w:eastAsia="en-CA"/>
        </w:rPr>
      </w:pPr>
      <w:r w:rsidRPr="00586ECF">
        <w:rPr>
          <w:rFonts w:ascii="Arial" w:eastAsia="Times New Roman" w:hAnsi="Arial" w:cs="Arial"/>
          <w:b/>
          <w:bCs/>
          <w:color w:val="333333"/>
          <w:kern w:val="36"/>
          <w:sz w:val="48"/>
          <w:szCs w:val="48"/>
          <w:lang w:val="en-CA" w:eastAsia="en-CA"/>
        </w:rPr>
        <w:t>Spreadsheet Basics - Part 1</w:t>
      </w:r>
    </w:p>
    <w:p w14:paraId="3B73572D" w14:textId="77777777" w:rsidR="00586ECF" w:rsidRPr="00586ECF" w:rsidRDefault="00586ECF" w:rsidP="00586ECF">
      <w:pPr>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Save note</w:t>
      </w:r>
    </w:p>
    <w:p w14:paraId="5E3C2385"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Now that we have a basic understanding of what spreadsheet software is available, and </w:t>
      </w:r>
    </w:p>
    <w:p w14:paraId="442B7E55"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why spreadsheets might be a useful tool for a Data Analyst, let’s get started on looking </w:t>
      </w:r>
    </w:p>
    <w:p w14:paraId="539A54A0"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at some of the basics of using a spreadsheet application. </w:t>
      </w:r>
    </w:p>
    <w:p w14:paraId="62AD5E7B"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In these videos we will be using the full ‘desktop’ version of Excel, but the majority </w:t>
      </w:r>
    </w:p>
    <w:p w14:paraId="300E8527"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of the tasks that we will perform can also be done using Excel ‘on the web’, also </w:t>
      </w:r>
    </w:p>
    <w:p w14:paraId="3816F54C"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known as Excel Online, and other spreadsheet applications such as Google Sheets. </w:t>
      </w:r>
    </w:p>
    <w:p w14:paraId="63CD2D10" w14:textId="77777777" w:rsidR="00586ECF" w:rsidRPr="00586ECF" w:rsidRDefault="00586ECF" w:rsidP="00586ECF">
      <w:pPr>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Let’s first cover some basic spreadsheet terminology. </w:t>
      </w:r>
    </w:p>
    <w:p w14:paraId="5146B174"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When you open Excel, you have the option of creating a new blank workbook or opening an </w:t>
      </w:r>
    </w:p>
    <w:p w14:paraId="20128589"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existing workbook. </w:t>
      </w:r>
    </w:p>
    <w:p w14:paraId="01999CCF"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We’re going to choose New, and then Blank workbook. </w:t>
      </w:r>
    </w:p>
    <w:p w14:paraId="7D2161F9"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Workbooks are the highest-level component in Excel and are represented as a .XLSX file. </w:t>
      </w:r>
    </w:p>
    <w:p w14:paraId="04B8972E"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So, when you open an existing workbook or create a new workbook you are in fact working </w:t>
      </w:r>
    </w:p>
    <w:p w14:paraId="388C792F"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with a .XLSX file. </w:t>
      </w:r>
    </w:p>
    <w:p w14:paraId="0011BFC4"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The workbook contains all your data, calculations, and functions, and contains several other </w:t>
      </w:r>
    </w:p>
    <w:p w14:paraId="43F684D1"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underlying elements that make up a workbook. </w:t>
      </w:r>
    </w:p>
    <w:p w14:paraId="63520BC2"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A workbook consists of one or more worksheets, each of which is represented by a tab in Excel. </w:t>
      </w:r>
    </w:p>
    <w:p w14:paraId="5D9A040A"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Each worksheet is given a name which is displayed on the corresponding tab for the worksheet. </w:t>
      </w:r>
    </w:p>
    <w:p w14:paraId="7899E96B"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By default, each tab is named Sheet1, then Sheet2, and so on. </w:t>
      </w:r>
    </w:p>
    <w:p w14:paraId="439C9C64"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To make these worksheet tabs more meaningful it is usual to rename them, so they make more </w:t>
      </w:r>
    </w:p>
    <w:p w14:paraId="6A287F2B"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sense in relation to the worksheet’s purpose. </w:t>
      </w:r>
    </w:p>
    <w:p w14:paraId="2EA38278"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For example, you might call a worksheet January Sales, or perhaps the name of a region or </w:t>
      </w:r>
    </w:p>
    <w:p w14:paraId="51D0F402"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store, or even an office or department. </w:t>
      </w:r>
    </w:p>
    <w:p w14:paraId="582DD654"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To do this, right-click the tab and choose Rename. </w:t>
      </w:r>
    </w:p>
    <w:p w14:paraId="71843A0A"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Instead of right-clicking to rename, you can also just double-click the name of a worksheet </w:t>
      </w:r>
    </w:p>
    <w:p w14:paraId="78B3968D"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tab to rename it. </w:t>
      </w:r>
    </w:p>
    <w:p w14:paraId="1CA3A86B"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Essentially, worksheet tabs can be named anything you want to fit your particular needs to make </w:t>
      </w:r>
    </w:p>
    <w:p w14:paraId="4D80DAD3"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it easier to understand what that worksheet represents. </w:t>
      </w:r>
    </w:p>
    <w:p w14:paraId="6357B534"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Note that a worksheet that is highlighted, as the Tire Sales worksheet tab is here, is </w:t>
      </w:r>
    </w:p>
    <w:p w14:paraId="36CF82F4"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referred to as the active worksheet. </w:t>
      </w:r>
    </w:p>
    <w:p w14:paraId="51DF962B"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If you want to order your worksheets in a different way, that is very simple to do. </w:t>
      </w:r>
    </w:p>
    <w:p w14:paraId="0990CD0F"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Either drag a worksheet tab to the left or right and drop it in the place you want, which </w:t>
      </w:r>
    </w:p>
    <w:p w14:paraId="13177F56"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is represented by the little black arrow, or if you are not comfortable with dragging </w:t>
      </w:r>
    </w:p>
    <w:p w14:paraId="077CB347"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and dropping, then the longer way of doing that is to right-click the worksheet tab, </w:t>
      </w:r>
    </w:p>
    <w:p w14:paraId="55F664A3"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select Move or Copy, and then in the list titled Before sheet, select where you want </w:t>
      </w:r>
    </w:p>
    <w:p w14:paraId="687FA3BE"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your worksheet tab to be placed, and click OK. </w:t>
      </w:r>
    </w:p>
    <w:p w14:paraId="03B9AAC3"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Every worksheet is made up of a lot of rectangular boxes called cells. </w:t>
      </w:r>
    </w:p>
    <w:p w14:paraId="04D89C30"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These cells will contain your data, which may be text, numbers, formulas, or calculation </w:t>
      </w:r>
    </w:p>
    <w:p w14:paraId="04EC8A66"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results. </w:t>
      </w:r>
    </w:p>
    <w:p w14:paraId="01861DEF"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Cells are organized in columns, which run vertically down the screen and use a letter </w:t>
      </w:r>
    </w:p>
    <w:p w14:paraId="11371A1E"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system; this is column B for instance. </w:t>
      </w:r>
    </w:p>
    <w:p w14:paraId="09F19E89"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And rows, which run horizontally across the screen and use a numeric system; this is row </w:t>
      </w:r>
    </w:p>
    <w:p w14:paraId="155B9E24"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7 for example. </w:t>
      </w:r>
    </w:p>
    <w:p w14:paraId="76CE74EC"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Each cell is represented by a cell reference which is essentially just its column letter </w:t>
      </w:r>
    </w:p>
    <w:p w14:paraId="69687FE0"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and row number. </w:t>
      </w:r>
    </w:p>
    <w:p w14:paraId="68FE9973"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For example, if we click somewhere near the center of this worksheet, we now have the </w:t>
      </w:r>
    </w:p>
    <w:p w14:paraId="0A51D242"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lastRenderedPageBreak/>
        <w:t>cell M20 selected. </w:t>
      </w:r>
    </w:p>
    <w:p w14:paraId="7FFBDCA7"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This is usually referred to as the ‘active cell’. </w:t>
      </w:r>
    </w:p>
    <w:p w14:paraId="7C4CF916"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This is not only indicated by the highlighted edges of the cell but also if you look in </w:t>
      </w:r>
    </w:p>
    <w:p w14:paraId="2FFCBC1A"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the top left corner of the worksheet, you will see its cell reference is noted in the </w:t>
      </w:r>
    </w:p>
    <w:p w14:paraId="0DC8F5B5"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little box. </w:t>
      </w:r>
    </w:p>
    <w:p w14:paraId="7186E66F"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Here you can see it says M20. </w:t>
      </w:r>
    </w:p>
    <w:p w14:paraId="5F432DAD"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One important thing to note here is that cells are always referenced by their column letter </w:t>
      </w:r>
    </w:p>
    <w:p w14:paraId="2F3C41B5"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first then their row number; so, column M, and row 20. </w:t>
      </w:r>
    </w:p>
    <w:p w14:paraId="35B179E5"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The last element of a workbook I want to mention is a cell range. </w:t>
      </w:r>
    </w:p>
    <w:p w14:paraId="749E286B"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This identifies a collection of several cells selected together; that could mean a few cells </w:t>
      </w:r>
    </w:p>
    <w:p w14:paraId="72819617"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in the same row or the same column, or it could mean several rows and columns together. </w:t>
      </w:r>
    </w:p>
    <w:p w14:paraId="7067EF0E"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This can either be done using the mouse by selecting the first cell then ‘dragging’ </w:t>
      </w:r>
    </w:p>
    <w:p w14:paraId="5E4AF248"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down or across to include other cells; or you can use SHIFT+ arrow keys. </w:t>
      </w:r>
    </w:p>
    <w:p w14:paraId="7C3D9A48"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This range of cells is often referred to as an array, and it’s most commonly used as </w:t>
      </w:r>
    </w:p>
    <w:p w14:paraId="6254AC19"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a reference in calculations and formulas. </w:t>
      </w:r>
    </w:p>
    <w:p w14:paraId="655B234E"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For example, if you wanted to add up all the values in a column between cells D9 and D19 </w:t>
      </w:r>
    </w:p>
    <w:p w14:paraId="74665A93"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you would specify this cell range within a formula. </w:t>
      </w:r>
    </w:p>
    <w:p w14:paraId="15ADA12E"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Note that cell ranges are notated using a full colon (:) between the cell references; </w:t>
      </w:r>
    </w:p>
    <w:p w14:paraId="410D2B37"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so, in this example it would be D9:D19, or to specify a few cells in the same row it </w:t>
      </w:r>
    </w:p>
    <w:p w14:paraId="313FBE17"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might be D9:H9, or to select several rows and columns it might be D9:H19. </w:t>
      </w:r>
    </w:p>
    <w:p w14:paraId="756C3B6A"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We will see this notation in use later in this course when we start looking at calculations </w:t>
      </w:r>
    </w:p>
    <w:p w14:paraId="54304126"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and formulas. </w:t>
      </w:r>
    </w:p>
    <w:p w14:paraId="5A404185"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These cell ranges could even be a reference point to cells contained on another worksheet; </w:t>
      </w:r>
    </w:p>
    <w:p w14:paraId="6E1E68AD"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this is usually referred to as a 3D reference. </w:t>
      </w:r>
    </w:p>
    <w:p w14:paraId="1FA29B21"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We can now close this workbook and we don’t need to save it. </w:t>
      </w:r>
    </w:p>
    <w:p w14:paraId="3C25F237"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In this video, we learned about some of the basic terminology of spreadsheet elements. </w:t>
      </w:r>
    </w:p>
    <w:p w14:paraId="16CA0EC9"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In the next video, we will discuss how to navigate around a spreadsheet, how to use </w:t>
      </w:r>
    </w:p>
    <w:p w14:paraId="60A5F096" w14:textId="77777777" w:rsidR="00586ECF" w:rsidRPr="00586ECF" w:rsidRDefault="00586ECF" w:rsidP="00586ECF">
      <w:pPr>
        <w:shd w:val="clear" w:color="auto" w:fill="FFFFFF"/>
        <w:spacing w:after="0" w:line="240" w:lineRule="auto"/>
        <w:rPr>
          <w:rFonts w:ascii="Arial" w:eastAsia="Times New Roman" w:hAnsi="Arial" w:cs="Arial"/>
          <w:color w:val="333333"/>
          <w:sz w:val="21"/>
          <w:szCs w:val="21"/>
          <w:lang w:val="en-CA" w:eastAsia="en-CA"/>
        </w:rPr>
      </w:pPr>
      <w:r w:rsidRPr="00586ECF">
        <w:rPr>
          <w:rFonts w:ascii="Arial" w:eastAsia="Times New Roman" w:hAnsi="Arial" w:cs="Arial"/>
          <w:color w:val="333333"/>
          <w:sz w:val="21"/>
          <w:szCs w:val="21"/>
          <w:lang w:val="en-CA" w:eastAsia="en-CA"/>
        </w:rPr>
        <w:t>the ribbon and menus, and how to select data.</w:t>
      </w:r>
    </w:p>
    <w:p w14:paraId="1E5D45CD" w14:textId="77777777" w:rsidR="008F3A4F" w:rsidRDefault="008F3A4F" w:rsidP="008F3A4F">
      <w:pPr>
        <w:pStyle w:val="Heading1"/>
        <w:shd w:val="clear" w:color="auto" w:fill="FFFFFF"/>
        <w:spacing w:before="0" w:beforeAutospacing="0" w:after="0" w:afterAutospacing="0"/>
      </w:pPr>
      <w:r>
        <w:t>Spreadsheet Basics - Part 2</w:t>
      </w:r>
    </w:p>
    <w:p w14:paraId="7C005678"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Now that we have a basic understanding of the main elements that make up a worksheet, </w:t>
      </w:r>
    </w:p>
    <w:p w14:paraId="34023274"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let’s see how to move around a spreadsheet, get familiar with the ribbon and menus, and </w:t>
      </w:r>
    </w:p>
    <w:p w14:paraId="53566587"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learn how to select data in a worksheet. </w:t>
      </w:r>
    </w:p>
    <w:p w14:paraId="3481E0A2"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To open a sample file, we click File. </w:t>
      </w:r>
    </w:p>
    <w:p w14:paraId="7593729A"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This opens Backstage View. </w:t>
      </w:r>
    </w:p>
    <w:p w14:paraId="34A07049"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Here you can create a new workbook, or open, save or print a workbook. </w:t>
      </w:r>
    </w:p>
    <w:p w14:paraId="0A00818E"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You can also access Excel Options. </w:t>
      </w:r>
    </w:p>
    <w:p w14:paraId="5076E0AE"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Now, we want to open our sample file. </w:t>
      </w:r>
    </w:p>
    <w:p w14:paraId="7B96409C"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So, we click Open, and either select it from my Recent list, or click Browse to find the </w:t>
      </w:r>
    </w:p>
    <w:p w14:paraId="4E3992DD"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data file we want. </w:t>
      </w:r>
    </w:p>
    <w:p w14:paraId="11C3FB3C"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first thing we should do is get acquainted with the ribbon and menus. </w:t>
      </w:r>
    </w:p>
    <w:p w14:paraId="2689E332"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Notice that on the ribbon at the top we have several tabs. </w:t>
      </w:r>
    </w:p>
    <w:p w14:paraId="12DDCA10"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Some of these tabs may be familiar to you from other Office products, such as the Home, </w:t>
      </w:r>
    </w:p>
    <w:p w14:paraId="619D7392"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Insert, and View tabs, while others might be new to you, such as Formulas, Data, and </w:t>
      </w:r>
    </w:p>
    <w:p w14:paraId="706784D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Power Pivot. </w:t>
      </w:r>
    </w:p>
    <w:p w14:paraId="4E61613D"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To make a little more workspace for ourselves we can hide this ribbon by double-clicking </w:t>
      </w:r>
    </w:p>
    <w:p w14:paraId="08DC2F50"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any tab, and to unhide it, we do the same. </w:t>
      </w:r>
    </w:p>
    <w:p w14:paraId="020FD4DA"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other option is to use the shortcut key CTRL+F1. </w:t>
      </w:r>
    </w:p>
    <w:p w14:paraId="346558EE"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ribbon is organized into groups of buttons to make them easier to find. </w:t>
      </w:r>
    </w:p>
    <w:p w14:paraId="2F1182F9"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So, on the Home tab we have groups for Font, Alignment, Number, Styles, and so on. </w:t>
      </w:r>
    </w:p>
    <w:p w14:paraId="4DDA5323"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Some of these groups contain all the available buttons on the ribbon when viewing in full </w:t>
      </w:r>
    </w:p>
    <w:p w14:paraId="4BB446E5"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screen, such as Styles and Cells, but other ribbon groups have more options, which we </w:t>
      </w:r>
    </w:p>
    <w:p w14:paraId="5E10AF95"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access by clicking the little arrow icon in the bottom right corner of the group, as can </w:t>
      </w:r>
    </w:p>
    <w:p w14:paraId="412CD2A7"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lastRenderedPageBreak/>
        <w:t>be seen here on the Number group for example. </w:t>
      </w:r>
    </w:p>
    <w:p w14:paraId="6F9A1D3E"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next item I want to point out is the Quick Access Toolbar at the top of the screen above </w:t>
      </w:r>
    </w:p>
    <w:p w14:paraId="0660C5CB"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ribbon. </w:t>
      </w:r>
    </w:p>
    <w:p w14:paraId="4990B05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As the name suggests this is where you can quickly access the tools you use most often. </w:t>
      </w:r>
    </w:p>
    <w:p w14:paraId="4ECB0C1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You can see we already have some tools in this toolbar such as Save, Undo, Redo, New, </w:t>
      </w:r>
    </w:p>
    <w:p w14:paraId="5E9CD268"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and Open. </w:t>
      </w:r>
    </w:p>
    <w:p w14:paraId="4140D51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But we can add other tools to the toolbar if we wish. </w:t>
      </w:r>
    </w:p>
    <w:p w14:paraId="6F3CCAF8"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So if we click the drop-down arrow in the toolbar and then select a tool we will use </w:t>
      </w:r>
    </w:p>
    <w:p w14:paraId="0A437B97"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 lot, such as Sort Ascending, that will be added, and we will also add the Sort Descending </w:t>
      </w:r>
    </w:p>
    <w:p w14:paraId="59E90E1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button too. </w:t>
      </w:r>
    </w:p>
    <w:p w14:paraId="5CCF92ED"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Now we need to be comfortable with moving around a worksheet. </w:t>
      </w:r>
    </w:p>
    <w:p w14:paraId="22447BD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You can simply use the arrow keys to move left, right, up, and down 1 cell at a time. </w:t>
      </w:r>
    </w:p>
    <w:p w14:paraId="3850D176"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But you can also use Page Down and Page Up to move around a bit faster, which is especially </w:t>
      </w:r>
    </w:p>
    <w:p w14:paraId="0F805F3B"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useful if you have lots of rows of data. </w:t>
      </w:r>
    </w:p>
    <w:p w14:paraId="4AD21939"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And to move even quicker up or down a large datasheet use the vertical scroll bar, and </w:t>
      </w:r>
    </w:p>
    <w:p w14:paraId="791E81C9"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to move left or right use the horizontal scroll bar. </w:t>
      </w:r>
    </w:p>
    <w:p w14:paraId="2265F34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Again, these can be very useful when you have a large data set. </w:t>
      </w:r>
    </w:p>
    <w:p w14:paraId="3C33D7C5"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There are also some useful shortcuts you can use. </w:t>
      </w:r>
    </w:p>
    <w:p w14:paraId="2BE971A4"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proofErr w:type="spellStart"/>
      <w:r w:rsidRPr="008F3A4F">
        <w:rPr>
          <w:rFonts w:ascii="Arial" w:eastAsia="Times New Roman" w:hAnsi="Arial" w:cs="Arial"/>
          <w:color w:val="333333"/>
          <w:sz w:val="21"/>
          <w:szCs w:val="21"/>
          <w:lang w:val="en-CA" w:eastAsia="en-CA"/>
        </w:rPr>
        <w:t>CTRL+Home</w:t>
      </w:r>
      <w:proofErr w:type="spellEnd"/>
      <w:r w:rsidRPr="008F3A4F">
        <w:rPr>
          <w:rFonts w:ascii="Arial" w:eastAsia="Times New Roman" w:hAnsi="Arial" w:cs="Arial"/>
          <w:color w:val="333333"/>
          <w:sz w:val="21"/>
          <w:szCs w:val="21"/>
          <w:lang w:val="en-CA" w:eastAsia="en-CA"/>
        </w:rPr>
        <w:t xml:space="preserve"> key for example takes you back to the start of the worksheet (i.e. cell A1). </w:t>
      </w:r>
    </w:p>
    <w:p w14:paraId="35B96896"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proofErr w:type="spellStart"/>
      <w:r w:rsidRPr="008F3A4F">
        <w:rPr>
          <w:rFonts w:ascii="Arial" w:eastAsia="Times New Roman" w:hAnsi="Arial" w:cs="Arial"/>
          <w:color w:val="333333"/>
          <w:sz w:val="21"/>
          <w:szCs w:val="21"/>
          <w:lang w:val="en-CA" w:eastAsia="en-CA"/>
        </w:rPr>
        <w:t>CTRL+End</w:t>
      </w:r>
      <w:proofErr w:type="spellEnd"/>
      <w:r w:rsidRPr="008F3A4F">
        <w:rPr>
          <w:rFonts w:ascii="Arial" w:eastAsia="Times New Roman" w:hAnsi="Arial" w:cs="Arial"/>
          <w:color w:val="333333"/>
          <w:sz w:val="21"/>
          <w:szCs w:val="21"/>
          <w:lang w:val="en-CA" w:eastAsia="en-CA"/>
        </w:rPr>
        <w:t xml:space="preserve"> takes you to the cell at the end of your data in the worksheet. </w:t>
      </w:r>
    </w:p>
    <w:p w14:paraId="24EE0B53"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proofErr w:type="spellStart"/>
      <w:r w:rsidRPr="008F3A4F">
        <w:rPr>
          <w:rFonts w:ascii="Arial" w:eastAsia="Times New Roman" w:hAnsi="Arial" w:cs="Arial"/>
          <w:color w:val="333333"/>
          <w:sz w:val="21"/>
          <w:szCs w:val="21"/>
          <w:lang w:val="en-CA" w:eastAsia="en-CA"/>
        </w:rPr>
        <w:t>CTRL+Down</w:t>
      </w:r>
      <w:proofErr w:type="spellEnd"/>
      <w:r w:rsidRPr="008F3A4F">
        <w:rPr>
          <w:rFonts w:ascii="Arial" w:eastAsia="Times New Roman" w:hAnsi="Arial" w:cs="Arial"/>
          <w:color w:val="333333"/>
          <w:sz w:val="21"/>
          <w:szCs w:val="21"/>
          <w:lang w:val="en-CA" w:eastAsia="en-CA"/>
        </w:rPr>
        <w:t xml:space="preserve"> arrow takes you to the end of the column you’re in, while </w:t>
      </w:r>
      <w:proofErr w:type="spellStart"/>
      <w:r w:rsidRPr="008F3A4F">
        <w:rPr>
          <w:rFonts w:ascii="Arial" w:eastAsia="Times New Roman" w:hAnsi="Arial" w:cs="Arial"/>
          <w:color w:val="333333"/>
          <w:sz w:val="21"/>
          <w:szCs w:val="21"/>
          <w:lang w:val="en-CA" w:eastAsia="en-CA"/>
        </w:rPr>
        <w:t>CTRL+Up</w:t>
      </w:r>
      <w:proofErr w:type="spellEnd"/>
      <w:r w:rsidRPr="008F3A4F">
        <w:rPr>
          <w:rFonts w:ascii="Arial" w:eastAsia="Times New Roman" w:hAnsi="Arial" w:cs="Arial"/>
          <w:color w:val="333333"/>
          <w:sz w:val="21"/>
          <w:szCs w:val="21"/>
          <w:lang w:val="en-CA" w:eastAsia="en-CA"/>
        </w:rPr>
        <w:t xml:space="preserve"> arrow takes </w:t>
      </w:r>
    </w:p>
    <w:p w14:paraId="5B3537E8"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you back to the top of that column. </w:t>
      </w:r>
    </w:p>
    <w:p w14:paraId="23AEA76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So a quick way to find out how many rows of data you have in your worksheet is to go to </w:t>
      </w:r>
    </w:p>
    <w:p w14:paraId="7E5A133B"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 xml:space="preserve">the first cell in your data and press </w:t>
      </w:r>
      <w:proofErr w:type="spellStart"/>
      <w:r w:rsidRPr="008F3A4F">
        <w:rPr>
          <w:rFonts w:ascii="Arial" w:eastAsia="Times New Roman" w:hAnsi="Arial" w:cs="Arial"/>
          <w:color w:val="333333"/>
          <w:sz w:val="21"/>
          <w:szCs w:val="21"/>
          <w:lang w:val="en-CA" w:eastAsia="en-CA"/>
        </w:rPr>
        <w:t>CTRL+Down</w:t>
      </w:r>
      <w:proofErr w:type="spellEnd"/>
      <w:r w:rsidRPr="008F3A4F">
        <w:rPr>
          <w:rFonts w:ascii="Arial" w:eastAsia="Times New Roman" w:hAnsi="Arial" w:cs="Arial"/>
          <w:color w:val="333333"/>
          <w:sz w:val="21"/>
          <w:szCs w:val="21"/>
          <w:lang w:val="en-CA" w:eastAsia="en-CA"/>
        </w:rPr>
        <w:t xml:space="preserve"> arrow to see the last row of data. </w:t>
      </w:r>
    </w:p>
    <w:p w14:paraId="60A0AA54"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So here you can see we have 160 rows. </w:t>
      </w:r>
    </w:p>
    <w:p w14:paraId="0EB347F0"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Now how do we go back to the top again? </w:t>
      </w:r>
    </w:p>
    <w:p w14:paraId="0EDB797D"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proofErr w:type="spellStart"/>
      <w:r w:rsidRPr="008F3A4F">
        <w:rPr>
          <w:rFonts w:ascii="Arial" w:eastAsia="Times New Roman" w:hAnsi="Arial" w:cs="Arial"/>
          <w:color w:val="333333"/>
          <w:sz w:val="21"/>
          <w:szCs w:val="21"/>
          <w:lang w:val="en-CA" w:eastAsia="en-CA"/>
        </w:rPr>
        <w:t>CTRL+Home</w:t>
      </w:r>
      <w:proofErr w:type="spellEnd"/>
      <w:r w:rsidRPr="008F3A4F">
        <w:rPr>
          <w:rFonts w:ascii="Arial" w:eastAsia="Times New Roman" w:hAnsi="Arial" w:cs="Arial"/>
          <w:color w:val="333333"/>
          <w:sz w:val="21"/>
          <w:szCs w:val="21"/>
          <w:lang w:val="en-CA" w:eastAsia="en-CA"/>
        </w:rPr>
        <w:t xml:space="preserve"> will do it. </w:t>
      </w:r>
    </w:p>
    <w:p w14:paraId="14D065D6"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So far, we have seen how to navigate around our worksheet and its data, now we need to </w:t>
      </w:r>
    </w:p>
    <w:p w14:paraId="19DF89C7"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look at how we select data. </w:t>
      </w:r>
    </w:p>
    <w:p w14:paraId="2FB55243"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This is very important because you often need to select data to move it, copy it, or select </w:t>
      </w:r>
    </w:p>
    <w:p w14:paraId="5A21AC4E"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it in a formula. </w:t>
      </w:r>
    </w:p>
    <w:p w14:paraId="58DC0F9D"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simplest selection is a single cell, usually done with a mouse or maybe a directional arrow </w:t>
      </w:r>
    </w:p>
    <w:p w14:paraId="0D4FEDBA"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key. </w:t>
      </w:r>
    </w:p>
    <w:p w14:paraId="4E5FBD6E"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next step up is to select multiple cells together, and this can be done either with </w:t>
      </w:r>
    </w:p>
    <w:p w14:paraId="49F2FC07"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 mouse by dragging from one cell to additional adjoining cells, or you can use the SHIFT </w:t>
      </w:r>
    </w:p>
    <w:p w14:paraId="09BB74E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key with directional arrow keys. </w:t>
      </w:r>
    </w:p>
    <w:p w14:paraId="7781A6E0"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Next up is selecting a single column or row which is done simply by selecting the letter </w:t>
      </w:r>
    </w:p>
    <w:p w14:paraId="43EBC61A"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at the top of a column, or the number on the left of a row. </w:t>
      </w:r>
    </w:p>
    <w:p w14:paraId="471BAE7C"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Then we can progress to selecting multiple columns and rows, by clicking the mouse button, </w:t>
      </w:r>
    </w:p>
    <w:p w14:paraId="0C019920"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holding it down and dragging across more columns. </w:t>
      </w:r>
    </w:p>
    <w:p w14:paraId="345C1E71"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Or if you are not comfortable with dragging you can also select the column first, then </w:t>
      </w:r>
    </w:p>
    <w:p w14:paraId="4D08A945"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 xml:space="preserve">hold </w:t>
      </w:r>
      <w:proofErr w:type="spellStart"/>
      <w:r w:rsidRPr="008F3A4F">
        <w:rPr>
          <w:rFonts w:ascii="Arial" w:eastAsia="Times New Roman" w:hAnsi="Arial" w:cs="Arial"/>
          <w:color w:val="333333"/>
          <w:sz w:val="21"/>
          <w:szCs w:val="21"/>
          <w:lang w:val="en-CA" w:eastAsia="en-CA"/>
        </w:rPr>
        <w:t>SHIFT+Arrow</w:t>
      </w:r>
      <w:proofErr w:type="spellEnd"/>
      <w:r w:rsidRPr="008F3A4F">
        <w:rPr>
          <w:rFonts w:ascii="Arial" w:eastAsia="Times New Roman" w:hAnsi="Arial" w:cs="Arial"/>
          <w:color w:val="333333"/>
          <w:sz w:val="21"/>
          <w:szCs w:val="21"/>
          <w:lang w:val="en-CA" w:eastAsia="en-CA"/>
        </w:rPr>
        <w:t xml:space="preserve"> keys to select multiple columns. </w:t>
      </w:r>
    </w:p>
    <w:p w14:paraId="60529C33"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same applies to rows too. </w:t>
      </w:r>
    </w:p>
    <w:p w14:paraId="5C3F2C17"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However, if you have data in non-contiguous rows or columns (i.e. not next to each other) </w:t>
      </w:r>
    </w:p>
    <w:p w14:paraId="7E8B46D8"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you can select the first column, then use the CTRL key to select another unconnected </w:t>
      </w:r>
    </w:p>
    <w:p w14:paraId="4029BA2A"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column, such as columns C and F here. </w:t>
      </w:r>
    </w:p>
    <w:p w14:paraId="1BD7B41A"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largest thing you might want to select is the whole worksheet which you can do by </w:t>
      </w:r>
    </w:p>
    <w:p w14:paraId="3D2510ED"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clicking in the top left corner of the cells. </w:t>
      </w:r>
    </w:p>
    <w:p w14:paraId="520738E0"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However, this selects the entire worksheet including all the empty rows and columns; </w:t>
      </w:r>
    </w:p>
    <w:p w14:paraId="7A1DCEF9"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so if you only want the data in your worksheet, you can use the shortcut CTRL+A. A word of </w:t>
      </w:r>
    </w:p>
    <w:p w14:paraId="649A3259"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warning when selecting data in cells, rows, and columns; there are 3 types of cross symbols </w:t>
      </w:r>
    </w:p>
    <w:p w14:paraId="0A8A5EF8"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that you might see when working with selected cells. </w:t>
      </w:r>
    </w:p>
    <w:p w14:paraId="796A1360"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first one is the large white cross that you see when you select a cell as can be seen </w:t>
      </w:r>
    </w:p>
    <w:p w14:paraId="75764E6C"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lastRenderedPageBreak/>
        <w:t>here in cell A4, this is the Select cross that we have been using already in this video </w:t>
      </w:r>
    </w:p>
    <w:p w14:paraId="56AB6B83"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to select cells. </w:t>
      </w:r>
    </w:p>
    <w:p w14:paraId="0948582F"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second type you might see is when you hover over the bottom edge of a cell and see </w:t>
      </w:r>
    </w:p>
    <w:p w14:paraId="376BC383"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 thin black cross-type symbol with arrows on each point…. this is the Move symbol </w:t>
      </w:r>
    </w:p>
    <w:p w14:paraId="3C385A86"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and would move the cell data to another location. </w:t>
      </w:r>
    </w:p>
    <w:p w14:paraId="58F589AA"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The last type is the small thin black cross that is seen when you hover over the bottom </w:t>
      </w:r>
    </w:p>
    <w:p w14:paraId="5EAF276E"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right corner of a cell; this is the Fill Handle or Copy symbol and it fills (or copies) the </w:t>
      </w:r>
    </w:p>
    <w:p w14:paraId="00889DA7"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cell data to another location. </w:t>
      </w:r>
    </w:p>
    <w:p w14:paraId="1414B85B"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In this video, we learned how to move around a spreadsheet, became familiar with the ribbon </w:t>
      </w:r>
    </w:p>
    <w:p w14:paraId="79F146BC"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and menus, and learned how to select data in a worksheet. </w:t>
      </w:r>
    </w:p>
    <w:p w14:paraId="3833912C"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In the next video, we will discuss how to enter data, how to copy and paste data, and </w:t>
      </w:r>
    </w:p>
    <w:p w14:paraId="2D551263" w14:textId="77777777" w:rsidR="008F3A4F" w:rsidRPr="008F3A4F" w:rsidRDefault="008F3A4F" w:rsidP="008F3A4F">
      <w:pPr>
        <w:shd w:val="clear" w:color="auto" w:fill="FFFFFF"/>
        <w:spacing w:after="0" w:line="240" w:lineRule="auto"/>
        <w:rPr>
          <w:rFonts w:ascii="Arial" w:eastAsia="Times New Roman" w:hAnsi="Arial" w:cs="Arial"/>
          <w:color w:val="333333"/>
          <w:sz w:val="21"/>
          <w:szCs w:val="21"/>
          <w:lang w:val="en-CA" w:eastAsia="en-CA"/>
        </w:rPr>
      </w:pPr>
      <w:r w:rsidRPr="008F3A4F">
        <w:rPr>
          <w:rFonts w:ascii="Arial" w:eastAsia="Times New Roman" w:hAnsi="Arial" w:cs="Arial"/>
          <w:color w:val="333333"/>
          <w:sz w:val="21"/>
          <w:szCs w:val="21"/>
          <w:lang w:val="en-CA" w:eastAsia="en-CA"/>
        </w:rPr>
        <w:t>how to format data in a spreadsheet.</w:t>
      </w:r>
    </w:p>
    <w:p w14:paraId="0812A278" w14:textId="7D9416E1" w:rsidR="00AD3C67" w:rsidRDefault="00AD3C67">
      <w:pPr>
        <w:rPr>
          <w:lang w:val="en-CA"/>
        </w:rPr>
      </w:pPr>
    </w:p>
    <w:p w14:paraId="4B33D8F5" w14:textId="77777777" w:rsidR="0003487C" w:rsidRDefault="0003487C" w:rsidP="0003487C">
      <w:pPr>
        <w:pStyle w:val="Heading1"/>
        <w:pBdr>
          <w:bottom w:val="single" w:sz="6" w:space="4" w:color="EEEEEE"/>
        </w:pBdr>
        <w:spacing w:before="240" w:beforeAutospacing="0" w:after="240" w:afterAutospacing="0"/>
        <w:rPr>
          <w:rFonts w:ascii="Microsoft YaHei" w:eastAsia="Microsoft YaHei" w:hAnsi="Microsoft YaHei"/>
          <w:color w:val="333333"/>
          <w:sz w:val="54"/>
          <w:szCs w:val="54"/>
        </w:rPr>
      </w:pPr>
      <w:r>
        <w:rPr>
          <w:rFonts w:ascii="Microsoft YaHei" w:eastAsia="Microsoft YaHei" w:hAnsi="Microsoft YaHei" w:hint="eastAsia"/>
          <w:color w:val="333333"/>
          <w:sz w:val="54"/>
          <w:szCs w:val="54"/>
        </w:rPr>
        <w:t>Reading: Excel Keyboard Shortcuts</w:t>
      </w:r>
    </w:p>
    <w:p w14:paraId="1F16FFEE" w14:textId="77777777" w:rsidR="0003487C" w:rsidRDefault="0003487C" w:rsidP="0003487C">
      <w:pPr>
        <w:pStyle w:val="NormalWeb"/>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Estimated time needed:</w:t>
      </w:r>
      <w:r>
        <w:rPr>
          <w:rFonts w:ascii="Microsoft YaHei" w:eastAsia="Microsoft YaHei" w:hAnsi="Microsoft YaHei" w:hint="eastAsia"/>
          <w:color w:val="333333"/>
          <w:sz w:val="21"/>
          <w:szCs w:val="21"/>
        </w:rPr>
        <w:t> 30 minutes</w:t>
      </w:r>
    </w:p>
    <w:p w14:paraId="50650788" w14:textId="77777777" w:rsidR="0003487C" w:rsidRDefault="0003487C" w:rsidP="0003487C">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table below lists keyboard shortcuts for some of the most common Excel tasks.</w:t>
      </w:r>
    </w:p>
    <w:tbl>
      <w:tblPr>
        <w:tblW w:w="12090" w:type="dxa"/>
        <w:tblCellMar>
          <w:left w:w="0" w:type="dxa"/>
          <w:right w:w="0" w:type="dxa"/>
        </w:tblCellMar>
        <w:tblLook w:val="04A0" w:firstRow="1" w:lastRow="0" w:firstColumn="1" w:lastColumn="0" w:noHBand="0" w:noVBand="1"/>
      </w:tblPr>
      <w:tblGrid>
        <w:gridCol w:w="8045"/>
        <w:gridCol w:w="4045"/>
      </w:tblGrid>
      <w:tr w:rsidR="0003487C" w14:paraId="78ED5221" w14:textId="77777777" w:rsidTr="000348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DEBD7A" w14:textId="77777777" w:rsidR="0003487C" w:rsidRDefault="0003487C">
            <w:pPr>
              <w:jc w:val="center"/>
              <w:rPr>
                <w:rFonts w:ascii="Microsoft YaHei" w:eastAsia="Microsoft YaHei" w:hAnsi="Microsoft YaHei" w:hint="eastAsia"/>
                <w:b/>
                <w:bCs/>
                <w:color w:val="333333"/>
                <w:sz w:val="21"/>
                <w:szCs w:val="21"/>
              </w:rPr>
            </w:pPr>
            <w:r>
              <w:rPr>
                <w:rFonts w:ascii="Microsoft YaHei" w:eastAsia="Microsoft YaHei" w:hAnsi="Microsoft YaHei" w:hint="eastAsia"/>
                <w:b/>
                <w:bCs/>
                <w:color w:val="333333"/>
                <w:sz w:val="21"/>
                <w:szCs w:val="21"/>
              </w:rPr>
              <w:t>Task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17DFB0" w14:textId="77777777" w:rsidR="0003487C" w:rsidRDefault="0003487C">
            <w:pPr>
              <w:jc w:val="center"/>
              <w:rPr>
                <w:rFonts w:ascii="Microsoft YaHei" w:eastAsia="Microsoft YaHei" w:hAnsi="Microsoft YaHei" w:hint="eastAsia"/>
                <w:b/>
                <w:bCs/>
                <w:color w:val="333333"/>
                <w:sz w:val="21"/>
                <w:szCs w:val="21"/>
              </w:rPr>
            </w:pPr>
            <w:r>
              <w:rPr>
                <w:rFonts w:ascii="Microsoft YaHei" w:eastAsia="Microsoft YaHei" w:hAnsi="Microsoft YaHei" w:hint="eastAsia"/>
                <w:b/>
                <w:bCs/>
                <w:color w:val="333333"/>
                <w:sz w:val="21"/>
                <w:szCs w:val="21"/>
              </w:rPr>
              <w:t>Shortcut</w:t>
            </w:r>
          </w:p>
        </w:tc>
      </w:tr>
      <w:tr w:rsidR="0003487C" w14:paraId="22480D26"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4AB1B"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Close a workbook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D51308"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Ctrl+W</w:t>
            </w:r>
            <w:proofErr w:type="spellEnd"/>
          </w:p>
        </w:tc>
      </w:tr>
      <w:tr w:rsidR="0003487C" w14:paraId="4D0A3ED9"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2D2C5E"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Open a workbook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0BE983"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Ctrl+O</w:t>
            </w:r>
            <w:proofErr w:type="spellEnd"/>
          </w:p>
        </w:tc>
      </w:tr>
      <w:tr w:rsidR="0003487C" w14:paraId="4CAD69F6"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9F934"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Save a workbook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A08BA"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Ctrl+S</w:t>
            </w:r>
            <w:proofErr w:type="spellEnd"/>
          </w:p>
        </w:tc>
      </w:tr>
      <w:tr w:rsidR="0003487C" w14:paraId="689E949A"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C6EA85"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Copy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1FB639"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Ctrl+C</w:t>
            </w:r>
            <w:proofErr w:type="spellEnd"/>
          </w:p>
        </w:tc>
      </w:tr>
      <w:tr w:rsidR="0003487C" w14:paraId="7B7EA933"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B7C75E"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681871"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Ctrl+X</w:t>
            </w:r>
            <w:proofErr w:type="spellEnd"/>
          </w:p>
        </w:tc>
      </w:tr>
      <w:tr w:rsidR="0003487C" w14:paraId="5CEDB6E7"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2DF6FF"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Paste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697D04"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Ctrl+V</w:t>
            </w:r>
            <w:proofErr w:type="spellEnd"/>
          </w:p>
        </w:tc>
      </w:tr>
      <w:tr w:rsidR="0003487C" w14:paraId="22FDCBE3"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E9B74"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Undo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EE7B52"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Ctrl+Z</w:t>
            </w:r>
            <w:proofErr w:type="spellEnd"/>
          </w:p>
        </w:tc>
      </w:tr>
      <w:tr w:rsidR="0003487C" w14:paraId="4F8EEE92"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8387CC"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Remove cell contents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FD9020"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Delete</w:t>
            </w:r>
          </w:p>
        </w:tc>
      </w:tr>
      <w:tr w:rsidR="0003487C" w14:paraId="49652C45"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6333CD"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Bold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7145E"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Ctrl+B</w:t>
            </w:r>
            <w:proofErr w:type="spellEnd"/>
          </w:p>
        </w:tc>
      </w:tr>
      <w:tr w:rsidR="0003487C" w14:paraId="3797A2A8"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602FE7"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Open context menu</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1A8CC9"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Shift+F10</w:t>
            </w:r>
          </w:p>
        </w:tc>
      </w:tr>
      <w:tr w:rsidR="0003487C" w14:paraId="2A0A5C0C"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47E43E"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Expand or collapse the ribbon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BF6DE"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Ctrl+F1</w:t>
            </w:r>
          </w:p>
        </w:tc>
      </w:tr>
      <w:tr w:rsidR="0003487C" w14:paraId="3C96AA3F"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9F114"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up one cell in the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22795C"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Up arrow key</w:t>
            </w:r>
          </w:p>
        </w:tc>
      </w:tr>
      <w:tr w:rsidR="0003487C" w14:paraId="66D6BDA5"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0DF4F8"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down one cell in the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BD63D"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 arrow key</w:t>
            </w:r>
          </w:p>
        </w:tc>
      </w:tr>
      <w:tr w:rsidR="0003487C" w14:paraId="57CDCC0F"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365AD3"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one cell left in the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474278"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Left arrow key</w:t>
            </w:r>
          </w:p>
        </w:tc>
      </w:tr>
      <w:tr w:rsidR="0003487C" w14:paraId="6F53E7A4"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A4CD2"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one cell right in the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1C0F2"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Right arrow key</w:t>
            </w:r>
          </w:p>
        </w:tc>
      </w:tr>
      <w:tr w:rsidR="0003487C" w14:paraId="0D8172E1"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EA75B8"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to the edge of the current data region in the worksheet (e.g. end of column)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B2C020"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Ctrl+Arrow</w:t>
            </w:r>
            <w:proofErr w:type="spellEnd"/>
            <w:r>
              <w:rPr>
                <w:rFonts w:ascii="Microsoft YaHei" w:eastAsia="Microsoft YaHei" w:hAnsi="Microsoft YaHei" w:hint="eastAsia"/>
                <w:color w:val="333333"/>
                <w:sz w:val="21"/>
                <w:szCs w:val="21"/>
              </w:rPr>
              <w:t xml:space="preserve"> key (e.g. </w:t>
            </w:r>
            <w:proofErr w:type="spellStart"/>
            <w:r>
              <w:rPr>
                <w:rFonts w:ascii="Microsoft YaHei" w:eastAsia="Microsoft YaHei" w:hAnsi="Microsoft YaHei" w:hint="eastAsia"/>
                <w:color w:val="333333"/>
                <w:sz w:val="21"/>
                <w:szCs w:val="21"/>
              </w:rPr>
              <w:t>Ctrl+Down</w:t>
            </w:r>
            <w:proofErr w:type="spellEnd"/>
            <w:r>
              <w:rPr>
                <w:rFonts w:ascii="Microsoft YaHei" w:eastAsia="Microsoft YaHei" w:hAnsi="Microsoft YaHei" w:hint="eastAsia"/>
                <w:color w:val="333333"/>
                <w:sz w:val="21"/>
                <w:szCs w:val="21"/>
              </w:rPr>
              <w:t xml:space="preserve"> arrow)</w:t>
            </w:r>
          </w:p>
        </w:tc>
      </w:tr>
      <w:tr w:rsidR="0003487C" w14:paraId="1C7F8C7E"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0EC38"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to the last cell on a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12E8F4"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Ctrl+End</w:t>
            </w:r>
            <w:proofErr w:type="spellEnd"/>
          </w:p>
        </w:tc>
      </w:tr>
      <w:tr w:rsidR="0003487C" w14:paraId="7F59F932"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3D8BEC"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to the beginning of a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2DC7E2"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Ctrl+Home</w:t>
            </w:r>
            <w:proofErr w:type="spellEnd"/>
          </w:p>
        </w:tc>
      </w:tr>
      <w:tr w:rsidR="0003487C" w14:paraId="311DD7F3"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9FA09"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Extend the selection of cells to the last used cell on a worksheet (lower right corner)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A0350"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Ctrl+Shift+End</w:t>
            </w:r>
            <w:proofErr w:type="spellEnd"/>
          </w:p>
        </w:tc>
      </w:tr>
      <w:tr w:rsidR="0003487C" w14:paraId="50AC8DB3"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F24E7B"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to the cell in the upper-left corner of the window (when Scroll Lock is 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B9B048"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Home+Scroll</w:t>
            </w:r>
            <w:proofErr w:type="spellEnd"/>
            <w:r>
              <w:rPr>
                <w:rFonts w:ascii="Microsoft YaHei" w:eastAsia="Microsoft YaHei" w:hAnsi="Microsoft YaHei" w:hint="eastAsia"/>
                <w:color w:val="333333"/>
                <w:sz w:val="21"/>
                <w:szCs w:val="21"/>
              </w:rPr>
              <w:t xml:space="preserve"> Lock</w:t>
            </w:r>
          </w:p>
        </w:tc>
      </w:tr>
      <w:tr w:rsidR="0003487C" w14:paraId="174E068D"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C4FA2D"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one screen down in a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E4446"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Page Down</w:t>
            </w:r>
          </w:p>
        </w:tc>
      </w:tr>
      <w:tr w:rsidR="0003487C" w14:paraId="79989F2C"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5E0FE3"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Move one screen up in a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9447F0"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Page Up</w:t>
            </w:r>
          </w:p>
        </w:tc>
      </w:tr>
      <w:tr w:rsidR="0003487C" w14:paraId="6857E853"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1F44C8"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one screen to the right in a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E98C8"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Alt+Page</w:t>
            </w:r>
            <w:proofErr w:type="spellEnd"/>
            <w:r>
              <w:rPr>
                <w:rFonts w:ascii="Microsoft YaHei" w:eastAsia="Microsoft YaHei" w:hAnsi="Microsoft YaHei" w:hint="eastAsia"/>
                <w:color w:val="333333"/>
                <w:sz w:val="21"/>
                <w:szCs w:val="21"/>
              </w:rPr>
              <w:t xml:space="preserve"> Down</w:t>
            </w:r>
          </w:p>
        </w:tc>
      </w:tr>
      <w:tr w:rsidR="0003487C" w14:paraId="62D6CB9E"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78B6C9"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one screen to the left in a worksheet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08EF73"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Alt+Page</w:t>
            </w:r>
            <w:proofErr w:type="spellEnd"/>
            <w:r>
              <w:rPr>
                <w:rFonts w:ascii="Microsoft YaHei" w:eastAsia="Microsoft YaHei" w:hAnsi="Microsoft YaHei" w:hint="eastAsia"/>
                <w:color w:val="333333"/>
                <w:sz w:val="21"/>
                <w:szCs w:val="21"/>
              </w:rPr>
              <w:t xml:space="preserve"> Up</w:t>
            </w:r>
          </w:p>
        </w:tc>
      </w:tr>
      <w:tr w:rsidR="0003487C" w14:paraId="4FF7F837"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E591E"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to the next sheet in a workbook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BDC33F"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Ctrl+Page</w:t>
            </w:r>
            <w:proofErr w:type="spellEnd"/>
            <w:r>
              <w:rPr>
                <w:rFonts w:ascii="Microsoft YaHei" w:eastAsia="Microsoft YaHei" w:hAnsi="Microsoft YaHei" w:hint="eastAsia"/>
                <w:color w:val="333333"/>
                <w:sz w:val="21"/>
                <w:szCs w:val="21"/>
              </w:rPr>
              <w:t xml:space="preserve"> Down</w:t>
            </w:r>
          </w:p>
        </w:tc>
      </w:tr>
      <w:tr w:rsidR="0003487C" w14:paraId="2187A3FA"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FA35E3"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Move to the previous sheet in a workbook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F2327C"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Ctrl+Page</w:t>
            </w:r>
            <w:proofErr w:type="spellEnd"/>
            <w:r>
              <w:rPr>
                <w:rFonts w:ascii="Microsoft YaHei" w:eastAsia="Microsoft YaHei" w:hAnsi="Microsoft YaHei" w:hint="eastAsia"/>
                <w:color w:val="333333"/>
                <w:sz w:val="21"/>
                <w:szCs w:val="21"/>
              </w:rPr>
              <w:t xml:space="preserve"> Up</w:t>
            </w:r>
          </w:p>
        </w:tc>
      </w:tr>
      <w:tr w:rsidR="0003487C" w14:paraId="6AC25815"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A7B12"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Edit the active cell and put the cursor at the end of the cell’s contents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045CC"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F2</w:t>
            </w:r>
          </w:p>
        </w:tc>
      </w:tr>
      <w:tr w:rsidR="0003487C" w14:paraId="67366095"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A0794"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Enter the current time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C18C76"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Ctrl+Shift+colon</w:t>
            </w:r>
            <w:proofErr w:type="spellEnd"/>
            <w:r>
              <w:rPr>
                <w:rFonts w:ascii="Microsoft YaHei" w:eastAsia="Microsoft YaHei" w:hAnsi="Microsoft YaHei" w:hint="eastAsia"/>
                <w:color w:val="333333"/>
                <w:sz w:val="21"/>
                <w:szCs w:val="21"/>
              </w:rPr>
              <w:t xml:space="preserve"> (:)</w:t>
            </w:r>
          </w:p>
        </w:tc>
      </w:tr>
      <w:tr w:rsidR="0003487C" w14:paraId="20B45FFC" w14:textId="77777777" w:rsidTr="0003487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242C8A" w14:textId="77777777" w:rsidR="0003487C" w:rsidRDefault="0003487C">
            <w:pPr>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Enter the current date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D8001" w14:textId="77777777" w:rsidR="0003487C" w:rsidRDefault="0003487C">
            <w:pPr>
              <w:rPr>
                <w:rFonts w:ascii="Microsoft YaHei" w:eastAsia="Microsoft YaHei" w:hAnsi="Microsoft YaHei" w:hint="eastAsia"/>
                <w:color w:val="333333"/>
                <w:sz w:val="21"/>
                <w:szCs w:val="21"/>
              </w:rPr>
            </w:pPr>
            <w:proofErr w:type="spellStart"/>
            <w:r>
              <w:rPr>
                <w:rFonts w:ascii="Microsoft YaHei" w:eastAsia="Microsoft YaHei" w:hAnsi="Microsoft YaHei" w:hint="eastAsia"/>
                <w:color w:val="333333"/>
                <w:sz w:val="21"/>
                <w:szCs w:val="21"/>
              </w:rPr>
              <w:t>Ctrl+semi-colon</w:t>
            </w:r>
            <w:proofErr w:type="spellEnd"/>
            <w:r>
              <w:rPr>
                <w:rFonts w:ascii="Microsoft YaHei" w:eastAsia="Microsoft YaHei" w:hAnsi="Microsoft YaHei" w:hint="eastAsia"/>
                <w:color w:val="333333"/>
                <w:sz w:val="21"/>
                <w:szCs w:val="21"/>
              </w:rPr>
              <w:t xml:space="preserve"> (;)</w:t>
            </w:r>
          </w:p>
        </w:tc>
      </w:tr>
    </w:tbl>
    <w:p w14:paraId="42D3142D" w14:textId="77777777" w:rsidR="0003487C" w:rsidRDefault="0003487C" w:rsidP="0003487C">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Author(s)</w:t>
      </w:r>
    </w:p>
    <w:p w14:paraId="66F1E9E5" w14:textId="445000AB" w:rsidR="002F7CAC" w:rsidRDefault="002F7CAC" w:rsidP="002F7CAC">
      <w:pPr>
        <w:jc w:val="center"/>
        <w:rPr>
          <w:rFonts w:ascii="Microsoft YaHei" w:eastAsia="Microsoft YaHei" w:hAnsi="Microsoft YaHei"/>
          <w:color w:val="333333"/>
          <w:sz w:val="21"/>
          <w:szCs w:val="21"/>
        </w:rPr>
      </w:pPr>
      <w:r>
        <w:rPr>
          <w:rFonts w:ascii="Microsoft YaHei" w:eastAsia="Microsoft YaHei" w:hAnsi="Microsoft YaHei"/>
          <w:noProof/>
          <w:color w:val="333333"/>
          <w:sz w:val="21"/>
          <w:szCs w:val="21"/>
        </w:rPr>
        <w:drawing>
          <wp:inline distT="0" distB="0" distL="0" distR="0" wp14:anchorId="313C3103" wp14:editId="0B9A94ED">
            <wp:extent cx="2857500" cy="990600"/>
            <wp:effectExtent l="0" t="0" r="0" b="0"/>
            <wp:docPr id="21" name="Picture 21" descr="cognitiveclass.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gnitiveclass.ai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7500" cy="990600"/>
                    </a:xfrm>
                    <a:prstGeom prst="rect">
                      <a:avLst/>
                    </a:prstGeom>
                    <a:noFill/>
                    <a:ln>
                      <a:noFill/>
                    </a:ln>
                  </pic:spPr>
                </pic:pic>
              </a:graphicData>
            </a:graphic>
          </wp:inline>
        </w:drawing>
      </w:r>
    </w:p>
    <w:p w14:paraId="69A6E84E" w14:textId="77777777" w:rsidR="002F7CAC" w:rsidRDefault="002F7CAC" w:rsidP="002F7CAC">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Hands-on Lab 1: Introduction to Excel for the web</w:t>
      </w:r>
    </w:p>
    <w:p w14:paraId="432AF624" w14:textId="77777777" w:rsidR="002F7CAC" w:rsidRDefault="002F7CAC" w:rsidP="002F7CAC">
      <w:pPr>
        <w:pStyle w:val="NormalWeb"/>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Estimated time needed:</w:t>
      </w:r>
      <w:r>
        <w:rPr>
          <w:rFonts w:ascii="Microsoft YaHei" w:eastAsia="Microsoft YaHei" w:hAnsi="Microsoft YaHei" w:hint="eastAsia"/>
          <w:color w:val="333333"/>
          <w:sz w:val="21"/>
          <w:szCs w:val="21"/>
        </w:rPr>
        <w:t> 20 minutes</w:t>
      </w:r>
    </w:p>
    <w:p w14:paraId="62319BF1" w14:textId="77777777" w:rsidR="002F7CAC" w:rsidRDefault="002F7CAC" w:rsidP="002F7CAC">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Microsoft Excel is the most widely used spreadsheet software even three decades after its initial release. For all these years it has been available as a standard application that needed to be installed on your desktop; but it is not just a desktop app anymore. Now, you can even use Excel when you’re online by using ‘Excel for the web’ - and run it right in your web browser without installing anything on your desktop!</w:t>
      </w:r>
    </w:p>
    <w:p w14:paraId="243856BA" w14:textId="77777777" w:rsidR="002F7CAC" w:rsidRDefault="002F7CAC" w:rsidP="002F7CAC">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‘Excel for the web’ (sometimes referred to as Excel Online) can be used at no charge as part of a free Microsoft account. Although it does not have all of the capabilities of the desktop and paid online versions, the free web version provides many of the key features.</w:t>
      </w:r>
    </w:p>
    <w:p w14:paraId="2063DFCF" w14:textId="77777777" w:rsidR="002F7CAC" w:rsidRDefault="002F7CAC" w:rsidP="002F7CAC">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Software Used in this Lab</w:t>
      </w:r>
    </w:p>
    <w:p w14:paraId="328DD18E" w14:textId="77777777" w:rsidR="002F7CAC" w:rsidRDefault="002F7CAC" w:rsidP="002F7CAC">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instruction videos in this course use the full Excel Desktop version as this has all the available product features, but for the hands-on labs we will be using the free ‘Excel for the web’ version as this is available to everyone.</w:t>
      </w:r>
    </w:p>
    <w:p w14:paraId="05AD07C3" w14:textId="77777777" w:rsidR="002F7CAC" w:rsidRDefault="002F7CAC" w:rsidP="002F7CAC">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Although you can use the Excel Desktop software if you have access to this version, </w:t>
      </w:r>
      <w:ins w:id="0" w:author="Unknown">
        <w:r>
          <w:rPr>
            <w:rFonts w:ascii="Microsoft YaHei" w:eastAsia="Microsoft YaHei" w:hAnsi="Microsoft YaHei" w:hint="eastAsia"/>
            <w:color w:val="333333"/>
            <w:sz w:val="21"/>
            <w:szCs w:val="21"/>
          </w:rPr>
          <w:t>it is recommended that you use Excel for the web for the hands-on labs</w:t>
        </w:r>
      </w:ins>
      <w:r>
        <w:rPr>
          <w:rFonts w:ascii="Microsoft YaHei" w:eastAsia="Microsoft YaHei" w:hAnsi="Microsoft YaHei" w:hint="eastAsia"/>
          <w:color w:val="333333"/>
          <w:sz w:val="21"/>
          <w:szCs w:val="21"/>
        </w:rPr>
        <w:t> as the lab instructions specifically refer to this version, and there are some small differences in the interface and available features.</w:t>
      </w:r>
    </w:p>
    <w:p w14:paraId="5A0F68C7" w14:textId="77777777" w:rsidR="002F7CAC" w:rsidRDefault="002F7CAC" w:rsidP="002F7CAC">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Dataset Used in this Lab</w:t>
      </w:r>
    </w:p>
    <w:p w14:paraId="1C338930" w14:textId="77777777" w:rsidR="002F7CAC" w:rsidRDefault="002F7CAC" w:rsidP="002F7CAC">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dataset used in this lab comes from the following source: </w:t>
      </w:r>
      <w:hyperlink r:id="rId8" w:tgtFrame="_blank" w:history="1">
        <w:r>
          <w:rPr>
            <w:rStyle w:val="Hyperlink"/>
            <w:rFonts w:ascii="Microsoft YaHei" w:eastAsia="Microsoft YaHei" w:hAnsi="Microsoft YaHei" w:hint="eastAsia"/>
            <w:color w:val="4183C4"/>
            <w:sz w:val="21"/>
            <w:szCs w:val="21"/>
          </w:rPr>
          <w:t>https://www.kaggle.com/sudalairajkumar/indian-startup-funding</w:t>
        </w:r>
      </w:hyperlink>
      <w:r>
        <w:rPr>
          <w:rFonts w:ascii="Microsoft YaHei" w:eastAsia="Microsoft YaHei" w:hAnsi="Microsoft YaHei" w:hint="eastAsia"/>
          <w:color w:val="333333"/>
          <w:sz w:val="21"/>
          <w:szCs w:val="21"/>
        </w:rPr>
        <w:t> under a </w:t>
      </w:r>
      <w:hyperlink r:id="rId9" w:tgtFrame="_blank" w:history="1">
        <w:r>
          <w:rPr>
            <w:rStyle w:val="Hyperlink"/>
            <w:rFonts w:ascii="Microsoft YaHei" w:eastAsia="Microsoft YaHei" w:hAnsi="Microsoft YaHei" w:hint="eastAsia"/>
            <w:b/>
            <w:bCs/>
            <w:color w:val="4183C4"/>
            <w:sz w:val="21"/>
            <w:szCs w:val="21"/>
          </w:rPr>
          <w:t>CC0: Public Domain license</w:t>
        </w:r>
      </w:hyperlink>
      <w:r>
        <w:rPr>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br/>
        <w:t>Acknowledgement and thanks also goes to </w:t>
      </w:r>
      <w:hyperlink r:id="rId10" w:tgtFrame="_blank" w:history="1">
        <w:r>
          <w:rPr>
            <w:rStyle w:val="Hyperlink"/>
            <w:rFonts w:ascii="Microsoft YaHei" w:eastAsia="Microsoft YaHei" w:hAnsi="Microsoft YaHei" w:hint="eastAsia"/>
            <w:color w:val="4183C4"/>
            <w:sz w:val="21"/>
            <w:szCs w:val="21"/>
          </w:rPr>
          <w:t>https://trak.in</w:t>
        </w:r>
      </w:hyperlink>
      <w:r>
        <w:rPr>
          <w:rFonts w:ascii="Microsoft YaHei" w:eastAsia="Microsoft YaHei" w:hAnsi="Microsoft YaHei" w:hint="eastAsia"/>
          <w:color w:val="333333"/>
          <w:sz w:val="21"/>
          <w:szCs w:val="21"/>
        </w:rPr>
        <w:t> who were generous enough to share the data publicly for free.</w:t>
      </w:r>
    </w:p>
    <w:p w14:paraId="0022C9B0" w14:textId="77777777" w:rsidR="002F7CAC" w:rsidRDefault="002F7CAC" w:rsidP="002F7CAC">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We are using a modified subset of that dataset for the lab, so to follow the lab instructions successfully please use the dataset provided with the lab, rather than the dataset from the original source.</w:t>
      </w:r>
    </w:p>
    <w:p w14:paraId="51A010D8" w14:textId="77777777" w:rsidR="002F7CAC" w:rsidRDefault="002F7CAC" w:rsidP="002F7CAC">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lastRenderedPageBreak/>
        <w:t>Objectives</w:t>
      </w:r>
    </w:p>
    <w:p w14:paraId="04B3193F" w14:textId="77777777" w:rsidR="002F7CAC" w:rsidRDefault="002F7CAC" w:rsidP="002F7CAC">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After completing this lab, you will be able to:</w:t>
      </w:r>
    </w:p>
    <w:p w14:paraId="65DC4187" w14:textId="77777777" w:rsidR="002F7CAC" w:rsidRDefault="002F7CAC" w:rsidP="002F7CAC">
      <w:pPr>
        <w:numPr>
          <w:ilvl w:val="0"/>
          <w:numId w:val="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Sign up for a Microsoft Account to use Excel for the web</w:t>
      </w:r>
    </w:p>
    <w:p w14:paraId="4DCAC85C" w14:textId="77777777" w:rsidR="002F7CAC" w:rsidRDefault="002F7CAC" w:rsidP="002F7CAC">
      <w:pPr>
        <w:numPr>
          <w:ilvl w:val="0"/>
          <w:numId w:val="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Sign in, upload and open a workbook in Excel for the web</w:t>
      </w:r>
    </w:p>
    <w:p w14:paraId="777555F9" w14:textId="77777777" w:rsidR="002F7CAC" w:rsidRDefault="002F7CAC" w:rsidP="002F7CAC">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Exercise 1: Sign-up for a Microsoft Account to Use Excel for the web</w:t>
      </w:r>
    </w:p>
    <w:p w14:paraId="6B702884" w14:textId="77777777" w:rsidR="002F7CAC" w:rsidRDefault="002F7CAC" w:rsidP="002F7CAC">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exercise, you will sign up for a Microsoft Account to use Excel for the web.</w:t>
      </w:r>
    </w:p>
    <w:p w14:paraId="48CF41EB" w14:textId="77777777" w:rsidR="002F7CAC" w:rsidRDefault="002F7CAC" w:rsidP="002F7CAC">
      <w:pPr>
        <w:numPr>
          <w:ilvl w:val="0"/>
          <w:numId w:val="2"/>
        </w:numPr>
        <w:spacing w:after="0" w:line="240" w:lineRule="auto"/>
        <w:rPr>
          <w:rFonts w:ascii="Microsoft YaHei" w:eastAsia="Microsoft YaHei" w:hAnsi="Microsoft YaHei" w:hint="eastAsia"/>
          <w:color w:val="333333"/>
          <w:sz w:val="21"/>
          <w:szCs w:val="21"/>
        </w:rPr>
      </w:pPr>
      <w:ins w:id="1" w:author="Unknown">
        <w:r>
          <w:rPr>
            <w:rFonts w:ascii="Microsoft YaHei" w:eastAsia="Microsoft YaHei" w:hAnsi="Microsoft YaHei" w:hint="eastAsia"/>
            <w:color w:val="333333"/>
            <w:sz w:val="21"/>
            <w:szCs w:val="21"/>
          </w:rPr>
          <w:t>If you already have a Microsoft account, you can skip Exercise 1 and proceed to Exercise 2 directly.</w:t>
        </w:r>
      </w:ins>
    </w:p>
    <w:p w14:paraId="5220B8D9" w14:textId="77777777" w:rsidR="002F7CAC" w:rsidRDefault="002F7CAC" w:rsidP="002F7CAC">
      <w:pPr>
        <w:pStyle w:val="NormalWeb"/>
        <w:numPr>
          <w:ilvl w:val="0"/>
          <w:numId w:val="3"/>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Go to </w:t>
      </w:r>
      <w:hyperlink r:id="rId11" w:tgtFrame="_blank" w:history="1">
        <w:r>
          <w:rPr>
            <w:rStyle w:val="Hyperlink"/>
            <w:rFonts w:ascii="Microsoft YaHei" w:eastAsia="Microsoft YaHei" w:hAnsi="Microsoft YaHei" w:hint="eastAsia"/>
            <w:color w:val="4183C4"/>
            <w:sz w:val="21"/>
            <w:szCs w:val="21"/>
          </w:rPr>
          <w:t>www.office.com</w:t>
        </w:r>
      </w:hyperlink>
      <w:r>
        <w:rPr>
          <w:rFonts w:ascii="Microsoft YaHei" w:eastAsia="Microsoft YaHei" w:hAnsi="Microsoft YaHei" w:hint="eastAsia"/>
          <w:color w:val="333333"/>
          <w:sz w:val="21"/>
          <w:szCs w:val="21"/>
        </w:rPr>
        <w:t>. Click </w:t>
      </w:r>
      <w:r>
        <w:rPr>
          <w:rStyle w:val="Strong"/>
          <w:rFonts w:ascii="Microsoft YaHei" w:eastAsia="Microsoft YaHei" w:hAnsi="Microsoft YaHei" w:hint="eastAsia"/>
          <w:color w:val="333333"/>
          <w:sz w:val="21"/>
          <w:szCs w:val="21"/>
        </w:rPr>
        <w:t>Sign in</w:t>
      </w:r>
    </w:p>
    <w:p w14:paraId="4C604CED" w14:textId="0B569D88"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6D310ED6" wp14:editId="5503BC2B">
            <wp:extent cx="5943600" cy="3302000"/>
            <wp:effectExtent l="0" t="0" r="0" b="0"/>
            <wp:docPr id="20" name="Picture 20" descr="A computer screen with a screen showing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with a screen showing a websit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2573EFC0"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lastRenderedPageBreak/>
        <w:br/>
      </w:r>
    </w:p>
    <w:p w14:paraId="6BC14F72" w14:textId="77777777" w:rsidR="002F7CAC" w:rsidRDefault="002F7CAC" w:rsidP="002F7CAC">
      <w:pPr>
        <w:pStyle w:val="NormalWeb"/>
        <w:numPr>
          <w:ilvl w:val="0"/>
          <w:numId w:val="4"/>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Create one!</w:t>
      </w:r>
    </w:p>
    <w:p w14:paraId="7211B92E" w14:textId="71FBB437"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0E132447" wp14:editId="1A9F7296">
            <wp:extent cx="5667375" cy="4762500"/>
            <wp:effectExtent l="0" t="0" r="9525"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4762500"/>
                    </a:xfrm>
                    <a:prstGeom prst="rect">
                      <a:avLst/>
                    </a:prstGeom>
                    <a:noFill/>
                    <a:ln>
                      <a:noFill/>
                    </a:ln>
                  </pic:spPr>
                </pic:pic>
              </a:graphicData>
            </a:graphic>
          </wp:inline>
        </w:drawing>
      </w:r>
    </w:p>
    <w:p w14:paraId="2CFA01CA"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0E236167" w14:textId="77777777" w:rsidR="002F7CAC" w:rsidRDefault="002F7CAC" w:rsidP="002F7CAC">
      <w:pPr>
        <w:pStyle w:val="NormalWeb"/>
        <w:numPr>
          <w:ilvl w:val="0"/>
          <w:numId w:val="5"/>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Enter your existing email id with which you want to create a Microsoft account. Click </w:t>
      </w:r>
      <w:r>
        <w:rPr>
          <w:rStyle w:val="Strong"/>
          <w:rFonts w:ascii="Microsoft YaHei" w:eastAsia="Microsoft YaHei" w:hAnsi="Microsoft YaHei" w:hint="eastAsia"/>
          <w:color w:val="333333"/>
          <w:sz w:val="21"/>
          <w:szCs w:val="21"/>
        </w:rPr>
        <w:t>Next</w:t>
      </w:r>
      <w:r>
        <w:rPr>
          <w:rFonts w:ascii="Microsoft YaHei" w:eastAsia="Microsoft YaHei" w:hAnsi="Microsoft YaHei" w:hint="eastAsia"/>
          <w:color w:val="333333"/>
          <w:sz w:val="21"/>
          <w:szCs w:val="21"/>
        </w:rPr>
        <w:t>.</w:t>
      </w:r>
    </w:p>
    <w:p w14:paraId="7E5C56AD" w14:textId="2E7F0461"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0F636713" wp14:editId="30405163">
            <wp:extent cx="5476875" cy="4286250"/>
            <wp:effectExtent l="0" t="0" r="952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286250"/>
                    </a:xfrm>
                    <a:prstGeom prst="rect">
                      <a:avLst/>
                    </a:prstGeom>
                    <a:noFill/>
                    <a:ln>
                      <a:noFill/>
                    </a:ln>
                  </pic:spPr>
                </pic:pic>
              </a:graphicData>
            </a:graphic>
          </wp:inline>
        </w:drawing>
      </w:r>
    </w:p>
    <w:p w14:paraId="377615C5"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482E0833" w14:textId="77777777" w:rsidR="002F7CAC" w:rsidRDefault="002F7CAC" w:rsidP="002F7CAC">
      <w:pPr>
        <w:pStyle w:val="NormalWeb"/>
        <w:numPr>
          <w:ilvl w:val="0"/>
          <w:numId w:val="6"/>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Enter your password and click </w:t>
      </w:r>
      <w:r>
        <w:rPr>
          <w:rStyle w:val="Strong"/>
          <w:rFonts w:ascii="Microsoft YaHei" w:eastAsia="Microsoft YaHei" w:hAnsi="Microsoft YaHei" w:hint="eastAsia"/>
          <w:color w:val="333333"/>
          <w:sz w:val="21"/>
          <w:szCs w:val="21"/>
        </w:rPr>
        <w:t>Next</w:t>
      </w:r>
      <w:r>
        <w:rPr>
          <w:rFonts w:ascii="Microsoft YaHei" w:eastAsia="Microsoft YaHei" w:hAnsi="Microsoft YaHei" w:hint="eastAsia"/>
          <w:color w:val="333333"/>
          <w:sz w:val="21"/>
          <w:szCs w:val="21"/>
        </w:rPr>
        <w:t>.</w:t>
      </w:r>
    </w:p>
    <w:p w14:paraId="28FD5A01" w14:textId="72C14B6E"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73760EFA" wp14:editId="21D13A96">
            <wp:extent cx="5353050" cy="4762500"/>
            <wp:effectExtent l="0" t="0" r="0" b="0"/>
            <wp:docPr id="17" name="Picture 1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login pag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3050" cy="4762500"/>
                    </a:xfrm>
                    <a:prstGeom prst="rect">
                      <a:avLst/>
                    </a:prstGeom>
                    <a:noFill/>
                    <a:ln>
                      <a:noFill/>
                    </a:ln>
                  </pic:spPr>
                </pic:pic>
              </a:graphicData>
            </a:graphic>
          </wp:inline>
        </w:drawing>
      </w:r>
    </w:p>
    <w:p w14:paraId="1A72AB29"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3C1D12B8" w14:textId="77777777" w:rsidR="002F7CAC" w:rsidRDefault="002F7CAC" w:rsidP="002F7CAC">
      <w:pPr>
        <w:pStyle w:val="NormalWeb"/>
        <w:numPr>
          <w:ilvl w:val="0"/>
          <w:numId w:val="7"/>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Enter the code you received by email. Click </w:t>
      </w:r>
      <w:r>
        <w:rPr>
          <w:rStyle w:val="Strong"/>
          <w:rFonts w:ascii="Microsoft YaHei" w:eastAsia="Microsoft YaHei" w:hAnsi="Microsoft YaHei" w:hint="eastAsia"/>
          <w:color w:val="333333"/>
          <w:sz w:val="21"/>
          <w:szCs w:val="21"/>
        </w:rPr>
        <w:t>Next</w:t>
      </w:r>
      <w:r>
        <w:rPr>
          <w:rFonts w:ascii="Microsoft YaHei" w:eastAsia="Microsoft YaHei" w:hAnsi="Microsoft YaHei" w:hint="eastAsia"/>
          <w:color w:val="333333"/>
          <w:sz w:val="21"/>
          <w:szCs w:val="21"/>
        </w:rPr>
        <w:t>.</w:t>
      </w:r>
    </w:p>
    <w:p w14:paraId="4263F9FB" w14:textId="7088F6FD"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13298D2D" wp14:editId="5E1BEE11">
            <wp:extent cx="4762500" cy="52863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5286375"/>
                    </a:xfrm>
                    <a:prstGeom prst="rect">
                      <a:avLst/>
                    </a:prstGeom>
                    <a:noFill/>
                    <a:ln>
                      <a:noFill/>
                    </a:ln>
                  </pic:spPr>
                </pic:pic>
              </a:graphicData>
            </a:graphic>
          </wp:inline>
        </w:drawing>
      </w:r>
    </w:p>
    <w:p w14:paraId="1079E38F"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2F1BA277" w14:textId="77777777" w:rsidR="002F7CAC" w:rsidRDefault="002F7CAC" w:rsidP="002F7CAC">
      <w:pPr>
        <w:pStyle w:val="NormalWeb"/>
        <w:numPr>
          <w:ilvl w:val="0"/>
          <w:numId w:val="8"/>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Enter your phone number and click </w:t>
      </w:r>
      <w:r>
        <w:rPr>
          <w:rStyle w:val="Strong"/>
          <w:rFonts w:ascii="Microsoft YaHei" w:eastAsia="Microsoft YaHei" w:hAnsi="Microsoft YaHei" w:hint="eastAsia"/>
          <w:color w:val="333333"/>
          <w:sz w:val="21"/>
          <w:szCs w:val="21"/>
        </w:rPr>
        <w:t>Send Code</w:t>
      </w:r>
      <w:r>
        <w:rPr>
          <w:rFonts w:ascii="Microsoft YaHei" w:eastAsia="Microsoft YaHei" w:hAnsi="Microsoft YaHei" w:hint="eastAsia"/>
          <w:color w:val="333333"/>
          <w:sz w:val="21"/>
          <w:szCs w:val="21"/>
        </w:rPr>
        <w:t>.</w:t>
      </w:r>
    </w:p>
    <w:p w14:paraId="52348DF0" w14:textId="365046EB"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3C19B0AB" wp14:editId="1D99F4C7">
            <wp:extent cx="4762500" cy="6486525"/>
            <wp:effectExtent l="0" t="0" r="0" b="9525"/>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6486525"/>
                    </a:xfrm>
                    <a:prstGeom prst="rect">
                      <a:avLst/>
                    </a:prstGeom>
                    <a:noFill/>
                    <a:ln>
                      <a:noFill/>
                    </a:ln>
                  </pic:spPr>
                </pic:pic>
              </a:graphicData>
            </a:graphic>
          </wp:inline>
        </w:drawing>
      </w:r>
    </w:p>
    <w:p w14:paraId="453620CE"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489558E6" w14:textId="77777777" w:rsidR="002F7CAC" w:rsidRDefault="002F7CAC" w:rsidP="002F7CAC">
      <w:pPr>
        <w:pStyle w:val="NormalWeb"/>
        <w:numPr>
          <w:ilvl w:val="0"/>
          <w:numId w:val="9"/>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Enter the access code you received as a text on your phone, then click </w:t>
      </w:r>
      <w:r>
        <w:rPr>
          <w:rStyle w:val="Strong"/>
          <w:rFonts w:ascii="Microsoft YaHei" w:eastAsia="Microsoft YaHei" w:hAnsi="Microsoft YaHei" w:hint="eastAsia"/>
          <w:color w:val="333333"/>
          <w:sz w:val="21"/>
          <w:szCs w:val="21"/>
        </w:rPr>
        <w:t>Next</w:t>
      </w:r>
      <w:r>
        <w:rPr>
          <w:rFonts w:ascii="Microsoft YaHei" w:eastAsia="Microsoft YaHei" w:hAnsi="Microsoft YaHei" w:hint="eastAsia"/>
          <w:color w:val="333333"/>
          <w:sz w:val="21"/>
          <w:szCs w:val="21"/>
        </w:rPr>
        <w:t>.</w:t>
      </w:r>
    </w:p>
    <w:p w14:paraId="24805622" w14:textId="513C84A9"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409B683D" wp14:editId="0F15C53E">
            <wp:extent cx="4762500" cy="47625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A752360"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2ADB0F97" w14:textId="77777777" w:rsidR="002F7CAC" w:rsidRDefault="002F7CAC" w:rsidP="002F7CAC">
      <w:pPr>
        <w:pStyle w:val="NormalWeb"/>
        <w:numPr>
          <w:ilvl w:val="0"/>
          <w:numId w:val="10"/>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You are now done with the sign up procedure. Now since you are signed in after sign up at this stage, you can proceed directly to </w:t>
      </w:r>
      <w:r>
        <w:rPr>
          <w:rStyle w:val="Strong"/>
          <w:rFonts w:ascii="Microsoft YaHei" w:eastAsia="Microsoft YaHei" w:hAnsi="Microsoft YaHei" w:hint="eastAsia"/>
          <w:color w:val="333333"/>
          <w:sz w:val="21"/>
          <w:szCs w:val="21"/>
        </w:rPr>
        <w:t>Task B</w:t>
      </w:r>
      <w:r>
        <w:rPr>
          <w:rFonts w:ascii="Microsoft YaHei" w:eastAsia="Microsoft YaHei" w:hAnsi="Microsoft YaHei" w:hint="eastAsia"/>
          <w:color w:val="333333"/>
          <w:sz w:val="21"/>
          <w:szCs w:val="21"/>
        </w:rPr>
        <w:t> of </w:t>
      </w:r>
      <w:r>
        <w:rPr>
          <w:rStyle w:val="Strong"/>
          <w:rFonts w:ascii="Microsoft YaHei" w:eastAsia="Microsoft YaHei" w:hAnsi="Microsoft YaHei" w:hint="eastAsia"/>
          <w:color w:val="333333"/>
          <w:sz w:val="21"/>
          <w:szCs w:val="21"/>
        </w:rPr>
        <w:t>Exercise 2</w:t>
      </w:r>
      <w:r>
        <w:rPr>
          <w:rFonts w:ascii="Microsoft YaHei" w:eastAsia="Microsoft YaHei" w:hAnsi="Microsoft YaHei" w:hint="eastAsia"/>
          <w:color w:val="333333"/>
          <w:sz w:val="21"/>
          <w:szCs w:val="21"/>
        </w:rPr>
        <w:t>.</w:t>
      </w:r>
    </w:p>
    <w:p w14:paraId="30F1D50B" w14:textId="11F80D72"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24FAB704" wp14:editId="72E68E90">
            <wp:extent cx="5943600" cy="3632200"/>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4886E1E2"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7994819A" w14:textId="77777777" w:rsidR="002F7CAC" w:rsidRDefault="002F7CAC" w:rsidP="002F7CAC">
      <w:pPr>
        <w:pStyle w:val="Heading1"/>
        <w:pBdr>
          <w:bottom w:val="single" w:sz="6" w:space="4" w:color="EEEEEE"/>
        </w:pBdr>
        <w:spacing w:before="240" w:beforeAutospacing="0" w:after="240" w:afterAutospacing="0"/>
        <w:rPr>
          <w:rFonts w:ascii="Microsoft YaHei" w:eastAsia="Microsoft YaHei" w:hAnsi="Microsoft YaHei"/>
          <w:color w:val="333333"/>
          <w:sz w:val="54"/>
          <w:szCs w:val="54"/>
        </w:rPr>
      </w:pPr>
      <w:r>
        <w:rPr>
          <w:rFonts w:ascii="Microsoft YaHei" w:eastAsia="Microsoft YaHei" w:hAnsi="Microsoft YaHei" w:hint="eastAsia"/>
          <w:color w:val="333333"/>
          <w:sz w:val="54"/>
          <w:szCs w:val="54"/>
        </w:rPr>
        <w:t>Exercise 2: Sign-in, Upload and Open a Workbook in Excel for the web</w:t>
      </w:r>
    </w:p>
    <w:p w14:paraId="513CDD5E" w14:textId="77777777" w:rsidR="002F7CAC" w:rsidRDefault="002F7CAC" w:rsidP="002F7CAC">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exercise, you will sign in to Excel for the web, open a new workbook and then upload and open a workbook.</w:t>
      </w:r>
    </w:p>
    <w:p w14:paraId="270532B2" w14:textId="77777777" w:rsidR="002F7CAC" w:rsidRDefault="002F7CAC" w:rsidP="002F7CAC">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A: Sign in to Excel for the web</w:t>
      </w:r>
    </w:p>
    <w:p w14:paraId="0D769E73" w14:textId="77777777" w:rsidR="002F7CAC" w:rsidRDefault="002F7CAC" w:rsidP="002F7CAC">
      <w:pPr>
        <w:pStyle w:val="NormalWeb"/>
        <w:numPr>
          <w:ilvl w:val="0"/>
          <w:numId w:val="1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Go to </w:t>
      </w:r>
      <w:hyperlink r:id="rId20" w:tgtFrame="_blank" w:history="1">
        <w:r>
          <w:rPr>
            <w:rStyle w:val="Hyperlink"/>
            <w:rFonts w:ascii="Microsoft YaHei" w:eastAsia="Microsoft YaHei" w:hAnsi="Microsoft YaHei" w:hint="eastAsia"/>
            <w:color w:val="4183C4"/>
            <w:sz w:val="21"/>
            <w:szCs w:val="21"/>
          </w:rPr>
          <w:t>www.office.com</w:t>
        </w:r>
      </w:hyperlink>
      <w:r>
        <w:rPr>
          <w:rFonts w:ascii="Microsoft YaHei" w:eastAsia="Microsoft YaHei" w:hAnsi="Microsoft YaHei" w:hint="eastAsia"/>
          <w:color w:val="333333"/>
          <w:sz w:val="21"/>
          <w:szCs w:val="21"/>
        </w:rPr>
        <w:t>. Click </w:t>
      </w:r>
      <w:r>
        <w:rPr>
          <w:rStyle w:val="Strong"/>
          <w:rFonts w:ascii="Microsoft YaHei" w:eastAsia="Microsoft YaHei" w:hAnsi="Microsoft YaHei" w:hint="eastAsia"/>
          <w:color w:val="333333"/>
          <w:sz w:val="21"/>
          <w:szCs w:val="21"/>
        </w:rPr>
        <w:t>Sign in</w:t>
      </w:r>
      <w:r>
        <w:rPr>
          <w:rFonts w:ascii="Microsoft YaHei" w:eastAsia="Microsoft YaHei" w:hAnsi="Microsoft YaHei" w:hint="eastAsia"/>
          <w:color w:val="333333"/>
          <w:sz w:val="21"/>
          <w:szCs w:val="21"/>
        </w:rPr>
        <w:t>.</w:t>
      </w:r>
    </w:p>
    <w:p w14:paraId="1AA955B5" w14:textId="27E6A6CD"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414BD98A" wp14:editId="4DA757F8">
            <wp:extent cx="5943600" cy="3302000"/>
            <wp:effectExtent l="0" t="0" r="0" b="0"/>
            <wp:docPr id="12" name="Picture 12" descr="A computer screen with a screen showing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with a screen showing a websit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6D49AF82"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3EDEF541" w14:textId="77777777" w:rsidR="002F7CAC" w:rsidRDefault="002F7CAC" w:rsidP="002F7CAC">
      <w:pPr>
        <w:pStyle w:val="NormalWeb"/>
        <w:numPr>
          <w:ilvl w:val="0"/>
          <w:numId w:val="12"/>
        </w:numPr>
        <w:spacing w:before="24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Enter your sign in email.</w:t>
      </w:r>
    </w:p>
    <w:p w14:paraId="0A738F2A" w14:textId="3D357C32"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15E548BE" wp14:editId="29625A78">
            <wp:extent cx="5638800" cy="4762500"/>
            <wp:effectExtent l="0" t="0" r="0" b="0"/>
            <wp:docPr id="11" name="Picture 1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login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4762500"/>
                    </a:xfrm>
                    <a:prstGeom prst="rect">
                      <a:avLst/>
                    </a:prstGeom>
                    <a:noFill/>
                    <a:ln>
                      <a:noFill/>
                    </a:ln>
                  </pic:spPr>
                </pic:pic>
              </a:graphicData>
            </a:graphic>
          </wp:inline>
        </w:drawing>
      </w:r>
    </w:p>
    <w:p w14:paraId="0E47FBDA"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7A959982" w14:textId="77777777" w:rsidR="002F7CAC" w:rsidRDefault="002F7CAC" w:rsidP="002F7CAC">
      <w:pPr>
        <w:pStyle w:val="NormalWeb"/>
        <w:numPr>
          <w:ilvl w:val="0"/>
          <w:numId w:val="13"/>
        </w:numPr>
        <w:spacing w:before="24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Enter your password.</w:t>
      </w:r>
    </w:p>
    <w:p w14:paraId="582EFCB9" w14:textId="52E6C24B"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1824710D" wp14:editId="1C9D2024">
            <wp:extent cx="5715000" cy="4762500"/>
            <wp:effectExtent l="0" t="0" r="0" b="0"/>
            <wp:docPr id="10" name="Picture 10"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login pag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1DA21FA6"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6FA4DFFE" w14:textId="77777777" w:rsidR="002F7CAC" w:rsidRDefault="002F7CAC" w:rsidP="002F7CAC">
      <w:pPr>
        <w:pStyle w:val="NormalWeb"/>
        <w:numPr>
          <w:ilvl w:val="0"/>
          <w:numId w:val="14"/>
        </w:numPr>
        <w:spacing w:before="24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You are now signed in.</w:t>
      </w:r>
    </w:p>
    <w:p w14:paraId="2332186C" w14:textId="09DCF5F8"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4911B2E6" wp14:editId="07274DB6">
            <wp:extent cx="5943600" cy="363220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53DFB888"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48B71651" w14:textId="77777777" w:rsidR="002F7CAC" w:rsidRDefault="002F7CAC" w:rsidP="002F7CAC">
      <w:pPr>
        <w:pStyle w:val="Heading2"/>
        <w:pBdr>
          <w:bottom w:val="single" w:sz="6" w:space="4" w:color="EEEEEE"/>
        </w:pBdr>
        <w:spacing w:before="240" w:after="24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t>Task B: Open a new workbook in Excel for the web</w:t>
      </w:r>
    </w:p>
    <w:p w14:paraId="32E00442" w14:textId="77777777" w:rsidR="002F7CAC" w:rsidRDefault="002F7CAC" w:rsidP="002F7CAC">
      <w:pPr>
        <w:pStyle w:val="NormalWeb"/>
        <w:numPr>
          <w:ilvl w:val="0"/>
          <w:numId w:val="15"/>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on the </w:t>
      </w:r>
      <w:r>
        <w:rPr>
          <w:rStyle w:val="Strong"/>
          <w:rFonts w:ascii="Microsoft YaHei" w:eastAsia="Microsoft YaHei" w:hAnsi="Microsoft YaHei" w:hint="eastAsia"/>
          <w:color w:val="333333"/>
          <w:sz w:val="21"/>
          <w:szCs w:val="21"/>
        </w:rPr>
        <w:t>Excel</w:t>
      </w:r>
      <w:r>
        <w:rPr>
          <w:rFonts w:ascii="Microsoft YaHei" w:eastAsia="Microsoft YaHei" w:hAnsi="Microsoft YaHei" w:hint="eastAsia"/>
          <w:color w:val="333333"/>
          <w:sz w:val="21"/>
          <w:szCs w:val="21"/>
        </w:rPr>
        <w:t> icon.</w:t>
      </w:r>
    </w:p>
    <w:p w14:paraId="571021DB" w14:textId="77777777" w:rsidR="002F7CAC" w:rsidRDefault="002F7CAC" w:rsidP="002F7CAC">
      <w:pPr>
        <w:pStyle w:val="NormalWeb"/>
        <w:numPr>
          <w:ilvl w:val="0"/>
          <w:numId w:val="15"/>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New blank workbook</w:t>
      </w:r>
      <w:r>
        <w:rPr>
          <w:rFonts w:ascii="Microsoft YaHei" w:eastAsia="Microsoft YaHei" w:hAnsi="Microsoft YaHei" w:hint="eastAsia"/>
          <w:color w:val="333333"/>
          <w:sz w:val="21"/>
          <w:szCs w:val="21"/>
        </w:rPr>
        <w:t>.</w:t>
      </w:r>
    </w:p>
    <w:p w14:paraId="20EFAC25" w14:textId="6B8CEEDA"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4708FDB7" wp14:editId="3438366E">
            <wp:extent cx="5943600" cy="363220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25ABDC43"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4D2DC17E" w14:textId="77777777" w:rsidR="002F7CAC" w:rsidRDefault="002F7CAC" w:rsidP="002F7CAC">
      <w:pPr>
        <w:pStyle w:val="NormalWeb"/>
        <w:numPr>
          <w:ilvl w:val="0"/>
          <w:numId w:val="16"/>
        </w:numPr>
        <w:spacing w:before="24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You have successfully opened a new workbook in Excel for the web.</w:t>
      </w:r>
    </w:p>
    <w:p w14:paraId="6F64DFBA" w14:textId="347B3DB4"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3EFA3F5B" wp14:editId="1BEED557">
            <wp:extent cx="5943600" cy="3632200"/>
            <wp:effectExtent l="0" t="0" r="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0BE7E46D"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5A32D4D4" w14:textId="77777777" w:rsidR="002F7CAC" w:rsidRDefault="002F7CAC" w:rsidP="002F7CAC">
      <w:pPr>
        <w:pStyle w:val="Heading2"/>
        <w:pBdr>
          <w:bottom w:val="single" w:sz="6" w:space="4" w:color="EEEEEE"/>
        </w:pBdr>
        <w:spacing w:before="240" w:after="24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t>Task C: Upload and Open a workbook in Excel for the web</w:t>
      </w:r>
    </w:p>
    <w:p w14:paraId="6B1BC1CC" w14:textId="77777777" w:rsidR="002F7CAC" w:rsidRDefault="002F7CAC" w:rsidP="002F7CAC">
      <w:pPr>
        <w:pStyle w:val="NormalWeb"/>
        <w:numPr>
          <w:ilvl w:val="0"/>
          <w:numId w:val="1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Download the file </w:t>
      </w:r>
      <w:hyperlink r:id="rId25" w:tgtFrame="_blank" w:history="1">
        <w:r>
          <w:rPr>
            <w:rStyle w:val="Hyperlink"/>
            <w:rFonts w:ascii="Microsoft YaHei" w:eastAsia="Microsoft YaHei" w:hAnsi="Microsoft YaHei" w:hint="eastAsia"/>
            <w:b/>
            <w:bCs/>
            <w:color w:val="4183C4"/>
            <w:sz w:val="21"/>
            <w:szCs w:val="21"/>
          </w:rPr>
          <w:t>indian_startup_funding_Lab1.xlsx</w:t>
        </w:r>
      </w:hyperlink>
      <w:r>
        <w:rPr>
          <w:rFonts w:ascii="Microsoft YaHei" w:eastAsia="Microsoft YaHei" w:hAnsi="Microsoft YaHei" w:hint="eastAsia"/>
          <w:color w:val="333333"/>
          <w:sz w:val="21"/>
          <w:szCs w:val="21"/>
        </w:rPr>
        <w:t>.</w:t>
      </w:r>
    </w:p>
    <w:p w14:paraId="22E6A7D2" w14:textId="77777777" w:rsidR="002F7CAC" w:rsidRDefault="002F7CAC" w:rsidP="002F7CAC">
      <w:pPr>
        <w:pStyle w:val="NormalWeb"/>
        <w:numPr>
          <w:ilvl w:val="0"/>
          <w:numId w:val="1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To upload and open a workbook in Excel for the web, click the </w:t>
      </w:r>
      <w:r>
        <w:rPr>
          <w:rStyle w:val="Strong"/>
          <w:rFonts w:ascii="Microsoft YaHei" w:eastAsia="Microsoft YaHei" w:hAnsi="Microsoft YaHei" w:hint="eastAsia"/>
          <w:color w:val="333333"/>
          <w:sz w:val="21"/>
          <w:szCs w:val="21"/>
        </w:rPr>
        <w:t>App Launcher</w:t>
      </w:r>
      <w:r>
        <w:rPr>
          <w:rFonts w:ascii="Microsoft YaHei" w:eastAsia="Microsoft YaHei" w:hAnsi="Microsoft YaHei" w:hint="eastAsia"/>
          <w:color w:val="333333"/>
          <w:sz w:val="21"/>
          <w:szCs w:val="21"/>
        </w:rPr>
        <w:t> (cube of dots) in the top left corner. Click </w:t>
      </w:r>
      <w:r>
        <w:rPr>
          <w:rStyle w:val="Strong"/>
          <w:rFonts w:ascii="Microsoft YaHei" w:eastAsia="Microsoft YaHei" w:hAnsi="Microsoft YaHei" w:hint="eastAsia"/>
          <w:color w:val="333333"/>
          <w:sz w:val="21"/>
          <w:szCs w:val="21"/>
        </w:rPr>
        <w:t>Excel</w:t>
      </w:r>
      <w:r>
        <w:rPr>
          <w:rFonts w:ascii="Microsoft YaHei" w:eastAsia="Microsoft YaHei" w:hAnsi="Microsoft YaHei" w:hint="eastAsia"/>
          <w:color w:val="333333"/>
          <w:sz w:val="21"/>
          <w:szCs w:val="21"/>
        </w:rPr>
        <w:t> icon. Then click </w:t>
      </w:r>
      <w:r>
        <w:rPr>
          <w:rStyle w:val="Strong"/>
          <w:rFonts w:ascii="Microsoft YaHei" w:eastAsia="Microsoft YaHei" w:hAnsi="Microsoft YaHei" w:hint="eastAsia"/>
          <w:color w:val="333333"/>
          <w:sz w:val="21"/>
          <w:szCs w:val="21"/>
        </w:rPr>
        <w:t>Upload and open…</w:t>
      </w:r>
      <w:r>
        <w:rPr>
          <w:rFonts w:ascii="Microsoft YaHei" w:eastAsia="Microsoft YaHei" w:hAnsi="Microsoft YaHei" w:hint="eastAsia"/>
          <w:color w:val="333333"/>
          <w:sz w:val="21"/>
          <w:szCs w:val="21"/>
        </w:rPr>
        <w:t> and select the </w:t>
      </w:r>
      <w:r>
        <w:rPr>
          <w:rStyle w:val="Strong"/>
          <w:rFonts w:ascii="Microsoft YaHei" w:eastAsia="Microsoft YaHei" w:hAnsi="Microsoft YaHei" w:hint="eastAsia"/>
          <w:color w:val="333333"/>
          <w:sz w:val="21"/>
          <w:szCs w:val="21"/>
        </w:rPr>
        <w:t>indian_startup_funding_Lab1.xlsx</w:t>
      </w:r>
      <w:r>
        <w:rPr>
          <w:rFonts w:ascii="Microsoft YaHei" w:eastAsia="Microsoft YaHei" w:hAnsi="Microsoft YaHei" w:hint="eastAsia"/>
          <w:color w:val="333333"/>
          <w:sz w:val="21"/>
          <w:szCs w:val="21"/>
        </w:rPr>
        <w:t> file.</w:t>
      </w:r>
    </w:p>
    <w:p w14:paraId="05C0EEBF" w14:textId="17B7D5CC"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215D52CA" wp14:editId="53FC78EC">
            <wp:extent cx="5943600" cy="343154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431540"/>
                    </a:xfrm>
                    <a:prstGeom prst="rect">
                      <a:avLst/>
                    </a:prstGeom>
                    <a:noFill/>
                    <a:ln>
                      <a:noFill/>
                    </a:ln>
                  </pic:spPr>
                </pic:pic>
              </a:graphicData>
            </a:graphic>
          </wp:inline>
        </w:drawing>
      </w:r>
      <w:r>
        <w:rPr>
          <w:rFonts w:ascii="Microsoft YaHei" w:eastAsia="Microsoft YaHei" w:hAnsi="Microsoft YaHei" w:hint="eastAsia"/>
          <w:color w:val="333333"/>
          <w:sz w:val="21"/>
          <w:szCs w:val="21"/>
        </w:rPr>
        <w:t> </w:t>
      </w:r>
      <w:r>
        <w:rPr>
          <w:rFonts w:ascii="Microsoft YaHei" w:eastAsia="Microsoft YaHei" w:hAnsi="Microsoft YaHei"/>
          <w:noProof/>
          <w:color w:val="333333"/>
          <w:sz w:val="21"/>
          <w:szCs w:val="21"/>
        </w:rPr>
        <w:drawing>
          <wp:inline distT="0" distB="0" distL="0" distR="0" wp14:anchorId="143DC2DD" wp14:editId="38AD2DB2">
            <wp:extent cx="5943600" cy="343154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431540"/>
                    </a:xfrm>
                    <a:prstGeom prst="rect">
                      <a:avLst/>
                    </a:prstGeom>
                    <a:noFill/>
                    <a:ln>
                      <a:noFill/>
                    </a:ln>
                  </pic:spPr>
                </pic:pic>
              </a:graphicData>
            </a:graphic>
          </wp:inline>
        </w:drawing>
      </w:r>
    </w:p>
    <w:p w14:paraId="5593C57D"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210C3DC7" w14:textId="77777777" w:rsidR="002F7CAC" w:rsidRDefault="002F7CAC" w:rsidP="002F7CAC">
      <w:pPr>
        <w:pStyle w:val="NormalWeb"/>
        <w:numPr>
          <w:ilvl w:val="0"/>
          <w:numId w:val="18"/>
        </w:numPr>
        <w:spacing w:before="24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lastRenderedPageBreak/>
        <w:t>The file will be uploaded to your OneDrive of the Microsoft Account you signed up and used to open Excel for the web.</w:t>
      </w:r>
    </w:p>
    <w:p w14:paraId="6DAACE50" w14:textId="11ECDC70"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20694399" wp14:editId="5D72A33A">
            <wp:extent cx="5943600" cy="343154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431540"/>
                    </a:xfrm>
                    <a:prstGeom prst="rect">
                      <a:avLst/>
                    </a:prstGeom>
                    <a:noFill/>
                    <a:ln>
                      <a:noFill/>
                    </a:ln>
                  </pic:spPr>
                </pic:pic>
              </a:graphicData>
            </a:graphic>
          </wp:inline>
        </w:drawing>
      </w:r>
    </w:p>
    <w:p w14:paraId="4CB9B6CB"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0BA65A99" w14:textId="77777777" w:rsidR="002F7CAC" w:rsidRDefault="002F7CAC" w:rsidP="002F7CAC">
      <w:pPr>
        <w:pStyle w:val="NormalWeb"/>
        <w:numPr>
          <w:ilvl w:val="0"/>
          <w:numId w:val="19"/>
        </w:numPr>
        <w:spacing w:before="24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You have successfully uploaded and opened a workbook in Excel for the web.</w:t>
      </w:r>
    </w:p>
    <w:p w14:paraId="07EE52B0" w14:textId="03503E06" w:rsidR="002F7CAC" w:rsidRDefault="002F7CAC" w:rsidP="002F7CAC">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0152F79D" wp14:editId="48F893F0">
            <wp:extent cx="5943600" cy="343154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31540"/>
                    </a:xfrm>
                    <a:prstGeom prst="rect">
                      <a:avLst/>
                    </a:prstGeom>
                    <a:noFill/>
                    <a:ln>
                      <a:noFill/>
                    </a:ln>
                  </pic:spPr>
                </pic:pic>
              </a:graphicData>
            </a:graphic>
          </wp:inline>
        </w:drawing>
      </w:r>
    </w:p>
    <w:p w14:paraId="5CE6D8C4" w14:textId="77777777" w:rsidR="002F7CAC" w:rsidRDefault="002F7CAC" w:rsidP="002F7CAC">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1F16C533" w14:textId="77777777" w:rsidR="002F7CAC" w:rsidRDefault="002F7CAC" w:rsidP="002F7CAC">
      <w:pPr>
        <w:pStyle w:val="Heading3"/>
        <w:spacing w:before="240" w:after="240"/>
        <w:rPr>
          <w:rFonts w:ascii="Microsoft YaHei" w:eastAsia="Microsoft YaHei" w:hAnsi="Microsoft YaHei"/>
          <w:color w:val="333333"/>
          <w:sz w:val="36"/>
          <w:szCs w:val="36"/>
        </w:rPr>
      </w:pPr>
      <w:r>
        <w:rPr>
          <w:rFonts w:ascii="Microsoft YaHei" w:eastAsia="Microsoft YaHei" w:hAnsi="Microsoft YaHei" w:hint="eastAsia"/>
          <w:color w:val="333333"/>
          <w:sz w:val="36"/>
          <w:szCs w:val="36"/>
        </w:rPr>
        <w:t>Congratulations! You have completed Lab 1, and you are ready for the next topic.</w:t>
      </w:r>
    </w:p>
    <w:p w14:paraId="7004B550" w14:textId="77777777" w:rsidR="00777EE5" w:rsidRDefault="00777EE5" w:rsidP="00777EE5">
      <w:pPr>
        <w:pStyle w:val="Heading1"/>
        <w:shd w:val="clear" w:color="auto" w:fill="FFFFFF"/>
        <w:spacing w:before="0" w:beforeAutospacing="0" w:after="0" w:afterAutospacing="0"/>
      </w:pPr>
      <w:r>
        <w:t>Viewpoints: Using Spreadsheets as a Data Analysis Tool</w:t>
      </w:r>
    </w:p>
    <w:p w14:paraId="353EA89B" w14:textId="17A78FF3" w:rsidR="0003487C" w:rsidRDefault="0003487C">
      <w:pPr>
        <w:rPr>
          <w:lang w:val="en-CA"/>
        </w:rPr>
      </w:pPr>
    </w:p>
    <w:p w14:paraId="51615A08"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n this video, we will listen to several data professionals discuss the advantages and limitations </w:t>
      </w:r>
    </w:p>
    <w:p w14:paraId="1EC7C424"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of using spreadsheets as a tool for data analysis. </w:t>
      </w:r>
    </w:p>
    <w:p w14:paraId="70BC6DBF"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Let us start with, “What are the benefits and advantages of using spreadsheets as a </w:t>
      </w:r>
    </w:p>
    <w:p w14:paraId="07CB1BF8"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tool for data analysis?” </w:t>
      </w:r>
    </w:p>
    <w:p w14:paraId="15FCBC02"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My experience using spreadsheets as a tool for data analysis is somewhat mixed. </w:t>
      </w:r>
    </w:p>
    <w:p w14:paraId="1BC55413"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 think they can be really, really useful in the right context, but using spreadsheets </w:t>
      </w:r>
    </w:p>
    <w:p w14:paraId="7C370AFB"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definitely has its limitations, so the big pro of using spreadsheets is you can see all </w:t>
      </w:r>
    </w:p>
    <w:p w14:paraId="66AD3438"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the data cleanly laid out in front of you in a table. </w:t>
      </w:r>
    </w:p>
    <w:p w14:paraId="1DB93E0F"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So, I think it's very clear to anyone looking at a spreadsheet exactly what the data is, </w:t>
      </w:r>
    </w:p>
    <w:p w14:paraId="668E86A3"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what format it comes in, all of that. </w:t>
      </w:r>
    </w:p>
    <w:p w14:paraId="04CFF61B"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You can just easily, visually inspect it. </w:t>
      </w:r>
    </w:p>
    <w:p w14:paraId="392129F3"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As a CPA, I use Microsoft Excel on a daily basis and I have done so for the duration </w:t>
      </w:r>
    </w:p>
    <w:p w14:paraId="48531556"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of my career. </w:t>
      </w:r>
    </w:p>
    <w:p w14:paraId="366657B7"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lastRenderedPageBreak/>
        <w:t>The functionalities, the pivot, the pivot tables, the charts, etc. </w:t>
      </w:r>
    </w:p>
    <w:p w14:paraId="0F3FC84C"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But also, being able to use formulas. </w:t>
      </w:r>
    </w:p>
    <w:p w14:paraId="1CF3C3A9"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My personal favorite is Index Match for using a pretty simple way to take just thousands </w:t>
      </w:r>
    </w:p>
    <w:p w14:paraId="4EA5D8C6"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of lines of information and sift through all of that to find specifically what you're looking </w:t>
      </w:r>
    </w:p>
    <w:p w14:paraId="4B7A0E7A"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for. </w:t>
      </w:r>
    </w:p>
    <w:p w14:paraId="248A4367"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Excel is really that one-stop-shop where you can perform calculations, analyze financial </w:t>
      </w:r>
    </w:p>
    <w:p w14:paraId="67487B2A"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ratios, and even export reports out of the ERP that I spoke of earlier to customize it </w:t>
      </w:r>
    </w:p>
    <w:p w14:paraId="62A9F5AA"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as you need. </w:t>
      </w:r>
    </w:p>
    <w:p w14:paraId="2D425AD1"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My experiences using spreadsheets is that they're great for simple analysis. </w:t>
      </w:r>
    </w:p>
    <w:p w14:paraId="65A2D885"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 will say spreadsheets, over the years, the process itself has just improved as systems </w:t>
      </w:r>
    </w:p>
    <w:p w14:paraId="335942EE"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improve, as technology improves, spreadsheets are the way to go. </w:t>
      </w:r>
    </w:p>
    <w:p w14:paraId="02696B6C"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Spreadsheets overall, when you do have probably anywhere from zero to twenty-thousand lines </w:t>
      </w:r>
    </w:p>
    <w:p w14:paraId="214AC23D"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of data, it's a good way to go, you can really pull out the data. </w:t>
      </w:r>
    </w:p>
    <w:p w14:paraId="4C0A53E3"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Whether I'm trying to see how much a client’s making per month, but they may have, you know, </w:t>
      </w:r>
    </w:p>
    <w:p w14:paraId="4340FF03"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a thousand transactions. </w:t>
      </w:r>
    </w:p>
    <w:p w14:paraId="2F83DDDF"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All of that's helpful. </w:t>
      </w:r>
    </w:p>
    <w:p w14:paraId="70E38E4C"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 can use this spreadsheet to whittle down what is actually going on per month or if </w:t>
      </w:r>
    </w:p>
    <w:p w14:paraId="64D6F517"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 want to do a Sum If, or you know if this happens, give me this number. </w:t>
      </w:r>
    </w:p>
    <w:p w14:paraId="25855A62"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It it's really helpful to be able to dig in and wrap your hands around it and take something </w:t>
      </w:r>
    </w:p>
    <w:p w14:paraId="07E93214"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that seems, on the surface, twenty-thousand lines seems almost unmanageable, but if I </w:t>
      </w:r>
    </w:p>
    <w:p w14:paraId="1832DFE4"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take it and I massage it, put it in a spreadsheet and then sort it filter it, make it pretty, </w:t>
      </w:r>
    </w:p>
    <w:p w14:paraId="72C3F143"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put in a pivot table, I can get what I need. </w:t>
      </w:r>
    </w:p>
    <w:p w14:paraId="620B8376"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It’s just all about not looking at it as being this intimidating thing but making it </w:t>
      </w:r>
    </w:p>
    <w:p w14:paraId="6EBF23E6"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more manageable and breaking it down into bite size chunks. </w:t>
      </w:r>
    </w:p>
    <w:p w14:paraId="35D12D2F"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Spreadsheets are the easiest way to analyze data and present data. </w:t>
      </w:r>
    </w:p>
    <w:p w14:paraId="34BF3D04"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We don't need any fancy tools or additional software for spreadsheets. </w:t>
      </w:r>
    </w:p>
    <w:p w14:paraId="27948D3C"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It's like the commonly utilized language to communicate. </w:t>
      </w:r>
    </w:p>
    <w:p w14:paraId="08FAF4EB"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Thank you for that insight, but let's move on to look at the other side of the coin. </w:t>
      </w:r>
    </w:p>
    <w:p w14:paraId="1E927EBD"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What are the drawbacks and limitations of using spreadsheets as a tool for data analysis? </w:t>
      </w:r>
    </w:p>
    <w:p w14:paraId="7514E84E"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 think one of the big cons in terms of analyzing data within spreadsheets is it's really hard </w:t>
      </w:r>
    </w:p>
    <w:p w14:paraId="3E20FBC3"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to reproduce state. </w:t>
      </w:r>
    </w:p>
    <w:p w14:paraId="12673266"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So, in other words, if you load in some data and you filter out some bad values, or you </w:t>
      </w:r>
    </w:p>
    <w:p w14:paraId="1C051C45"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impute some missing values, there's no way to tell your colleagues or your future self </w:t>
      </w:r>
    </w:p>
    <w:p w14:paraId="0B1A32CD"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exactly the different steps you took to create that data set. </w:t>
      </w:r>
    </w:p>
    <w:p w14:paraId="071B8AA3"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Or to modify that data set. </w:t>
      </w:r>
    </w:p>
    <w:p w14:paraId="46A2507A"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It's almost a dilemma because of the plethora of options available within Excel and all </w:t>
      </w:r>
    </w:p>
    <w:p w14:paraId="5BF63A2D"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of the functions that are there, supposedly to make your life easier, but it's nearly </w:t>
      </w:r>
    </w:p>
    <w:p w14:paraId="1022B2BB"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impossible to know everything. </w:t>
      </w:r>
    </w:p>
    <w:p w14:paraId="1E2F765E"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And you can find yourself in what we accountants call analysis paralysis when you're looking </w:t>
      </w:r>
    </w:p>
    <w:p w14:paraId="1DDCC419"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at something for too long or you're not well versed in a particular Excel function. </w:t>
      </w:r>
    </w:p>
    <w:p w14:paraId="395BC5A7"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So, you may spend a lot more time, energy, and effort trying to figure that one thing </w:t>
      </w:r>
    </w:p>
    <w:p w14:paraId="10BA77F4"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out. </w:t>
      </w:r>
    </w:p>
    <w:p w14:paraId="5C988EC6"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And had you done it a different way? </w:t>
      </w:r>
    </w:p>
    <w:p w14:paraId="63AA388A"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Or maybe a manual way? </w:t>
      </w:r>
    </w:p>
    <w:p w14:paraId="1447F495"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You probably could have gotten to the solution a lot easier. </w:t>
      </w:r>
    </w:p>
    <w:p w14:paraId="277EA191"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And the downside of using spreadsheets is that if you have complex formulas, v-lookups, </w:t>
      </w:r>
    </w:p>
    <w:p w14:paraId="4008FC4F"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if-statements at times they just stopped working and you have to rebuild them. </w:t>
      </w:r>
    </w:p>
    <w:p w14:paraId="33C44B3A"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So, I have found that it's better to use Excel just for simple analysis and for a download </w:t>
      </w:r>
    </w:p>
    <w:p w14:paraId="0C86B276"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of information. </w:t>
      </w:r>
    </w:p>
    <w:p w14:paraId="267909CC"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 love a good spreadsheet. </w:t>
      </w:r>
    </w:p>
    <w:p w14:paraId="0C79A20B"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 love using Excel and pivot tables to get to the data, but I find that I if I start </w:t>
      </w:r>
    </w:p>
    <w:p w14:paraId="314A25B0"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to get over ten, twenty- thousand lines of data, it gets a little tricky. </w:t>
      </w:r>
    </w:p>
    <w:p w14:paraId="0494926E"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And sometimes the spreadsheets will crash. </w:t>
      </w:r>
    </w:p>
    <w:p w14:paraId="52C22FFF"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lastRenderedPageBreak/>
        <w:t>So that's when we might move to Access and some of the other tools that we use. </w:t>
      </w:r>
    </w:p>
    <w:p w14:paraId="7EB81FA7"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Is very difficult to handle the extremely large data set in spreadsheets. </w:t>
      </w:r>
    </w:p>
    <w:p w14:paraId="78A33796" w14:textId="77777777" w:rsidR="00777EE5" w:rsidRPr="00777EE5" w:rsidRDefault="00777EE5" w:rsidP="00777EE5">
      <w:pPr>
        <w:shd w:val="clear" w:color="auto" w:fill="FFFFFF"/>
        <w:spacing w:after="0" w:line="240" w:lineRule="auto"/>
        <w:rPr>
          <w:rFonts w:ascii="Arial" w:eastAsia="Times New Roman" w:hAnsi="Arial" w:cs="Arial"/>
          <w:color w:val="333333"/>
          <w:sz w:val="21"/>
          <w:szCs w:val="21"/>
          <w:lang w:val="en-CA" w:eastAsia="en-CA"/>
        </w:rPr>
      </w:pPr>
      <w:r w:rsidRPr="00777EE5">
        <w:rPr>
          <w:rFonts w:ascii="Arial" w:eastAsia="Times New Roman" w:hAnsi="Arial" w:cs="Arial"/>
          <w:color w:val="333333"/>
          <w:sz w:val="21"/>
          <w:szCs w:val="21"/>
          <w:lang w:val="en-CA" w:eastAsia="en-CA"/>
        </w:rPr>
        <w:t>Besides spreadsheets have less flexibility for complicated analysis and presentation.</w:t>
      </w:r>
    </w:p>
    <w:p w14:paraId="124A0B96" w14:textId="0A075B9D" w:rsidR="00777EE5" w:rsidRDefault="00777EE5">
      <w:pPr>
        <w:rPr>
          <w:lang w:val="en-CA"/>
        </w:rPr>
      </w:pPr>
    </w:p>
    <w:p w14:paraId="57525785" w14:textId="68104CDF" w:rsidR="005B0D68" w:rsidRPr="00736EFA" w:rsidRDefault="005B0D68" w:rsidP="00736EFA">
      <w:pPr>
        <w:pStyle w:val="Heading1"/>
        <w:shd w:val="clear" w:color="auto" w:fill="FFFFFF"/>
        <w:spacing w:before="0" w:beforeAutospacing="0" w:after="0" w:afterAutospacing="0"/>
        <w:rPr>
          <w:color w:val="1F1F1F"/>
        </w:rPr>
      </w:pPr>
      <w:r>
        <w:rPr>
          <w:color w:val="1F1F1F"/>
        </w:rPr>
        <w:t>Summary and Highlights</w:t>
      </w:r>
    </w:p>
    <w:p w14:paraId="5FDB9A1F" w14:textId="77777777" w:rsidR="005B0D68" w:rsidRDefault="005B0D68" w:rsidP="005B0D68">
      <w:pPr>
        <w:pStyle w:val="NormalWeb"/>
        <w:shd w:val="clear" w:color="auto" w:fill="FFFFFF"/>
        <w:spacing w:before="0" w:beforeAutospacing="0"/>
        <w:rPr>
          <w:color w:val="1F1F1F"/>
        </w:rPr>
      </w:pPr>
      <w:r>
        <w:rPr>
          <w:color w:val="1F1F1F"/>
        </w:rPr>
        <w:t>In this lesson, you have learned: </w:t>
      </w:r>
    </w:p>
    <w:p w14:paraId="06B47227" w14:textId="77777777" w:rsidR="005B0D68" w:rsidRDefault="005B0D68" w:rsidP="005B0D68">
      <w:pPr>
        <w:pStyle w:val="NormalWeb"/>
        <w:numPr>
          <w:ilvl w:val="0"/>
          <w:numId w:val="20"/>
        </w:numPr>
        <w:shd w:val="clear" w:color="auto" w:fill="FFFFFF"/>
        <w:spacing w:before="0" w:beforeAutospacing="0" w:after="0" w:afterAutospacing="0"/>
        <w:rPr>
          <w:color w:val="1F1F1F"/>
        </w:rPr>
      </w:pPr>
      <w:r>
        <w:rPr>
          <w:color w:val="1F1F1F"/>
        </w:rPr>
        <w:t>There are several spreadsheet applications available in the marketplace; the most commonly used and fully-featured spreadsheet application is Microsoft Excel. </w:t>
      </w:r>
    </w:p>
    <w:p w14:paraId="538C024E" w14:textId="77777777" w:rsidR="005B0D68" w:rsidRDefault="005B0D68" w:rsidP="005B0D68">
      <w:pPr>
        <w:pStyle w:val="NormalWeb"/>
        <w:numPr>
          <w:ilvl w:val="0"/>
          <w:numId w:val="20"/>
        </w:numPr>
        <w:shd w:val="clear" w:color="auto" w:fill="FFFFFF"/>
        <w:spacing w:before="0" w:beforeAutospacing="0" w:after="0" w:afterAutospacing="0"/>
        <w:rPr>
          <w:color w:val="1F1F1F"/>
        </w:rPr>
      </w:pPr>
      <w:r>
        <w:rPr>
          <w:color w:val="1F1F1F"/>
        </w:rPr>
        <w:t>Spreadsheets provide several advantages over manual calculation methods and they help you keep data organized and easily accessible. </w:t>
      </w:r>
    </w:p>
    <w:p w14:paraId="3D4156C2" w14:textId="77777777" w:rsidR="005B0D68" w:rsidRDefault="005B0D68" w:rsidP="005B0D68">
      <w:pPr>
        <w:pStyle w:val="NormalWeb"/>
        <w:numPr>
          <w:ilvl w:val="0"/>
          <w:numId w:val="20"/>
        </w:numPr>
        <w:shd w:val="clear" w:color="auto" w:fill="FFFFFF"/>
        <w:spacing w:before="0" w:beforeAutospacing="0" w:after="0" w:afterAutospacing="0"/>
        <w:rPr>
          <w:color w:val="1F1F1F"/>
        </w:rPr>
      </w:pPr>
      <w:r>
        <w:rPr>
          <w:color w:val="1F1F1F"/>
        </w:rPr>
        <w:t>As a Data Analyst, you can use spreadsheets as a tool for your data analysis tasks. </w:t>
      </w:r>
    </w:p>
    <w:p w14:paraId="0EAA23F3" w14:textId="77777777" w:rsidR="005B0D68" w:rsidRDefault="005B0D68" w:rsidP="005B0D68">
      <w:pPr>
        <w:pStyle w:val="NormalWeb"/>
        <w:numPr>
          <w:ilvl w:val="0"/>
          <w:numId w:val="20"/>
        </w:numPr>
        <w:shd w:val="clear" w:color="auto" w:fill="FFFFFF"/>
        <w:spacing w:before="0" w:beforeAutospacing="0" w:after="0" w:afterAutospacing="0"/>
        <w:rPr>
          <w:color w:val="1F1F1F"/>
        </w:rPr>
      </w:pPr>
      <w:r>
        <w:rPr>
          <w:color w:val="1F1F1F"/>
        </w:rPr>
        <w:t>There are several elements that make up a workbook in a spreadsheet application. </w:t>
      </w:r>
    </w:p>
    <w:p w14:paraId="3031E217" w14:textId="77777777" w:rsidR="005B0D68" w:rsidRDefault="005B0D68" w:rsidP="005B0D68">
      <w:pPr>
        <w:pStyle w:val="NormalWeb"/>
        <w:numPr>
          <w:ilvl w:val="0"/>
          <w:numId w:val="20"/>
        </w:numPr>
        <w:shd w:val="clear" w:color="auto" w:fill="FFFFFF"/>
        <w:spacing w:before="0" w:beforeAutospacing="0" w:after="0" w:afterAutospacing="0"/>
        <w:rPr>
          <w:color w:val="1F1F1F"/>
        </w:rPr>
      </w:pPr>
      <w:r>
        <w:rPr>
          <w:color w:val="1F1F1F"/>
        </w:rPr>
        <w:t>The ribbon provides access to all the features and tools required to view, enter, edit, manipulate, clean, and analyze data in Excel. </w:t>
      </w:r>
    </w:p>
    <w:p w14:paraId="04BB6AC5" w14:textId="77777777" w:rsidR="005B0D68" w:rsidRDefault="005B0D68" w:rsidP="005B0D68">
      <w:pPr>
        <w:pStyle w:val="NormalWeb"/>
        <w:numPr>
          <w:ilvl w:val="0"/>
          <w:numId w:val="20"/>
        </w:numPr>
        <w:shd w:val="clear" w:color="auto" w:fill="FFFFFF"/>
        <w:spacing w:before="0" w:beforeAutospacing="0" w:after="0" w:afterAutospacing="0"/>
        <w:rPr>
          <w:color w:val="1F1F1F"/>
        </w:rPr>
      </w:pPr>
      <w:r>
        <w:rPr>
          <w:color w:val="1F1F1F"/>
        </w:rPr>
        <w:t>There are several ways to navigate around a worksheet and workbook in Excel. </w:t>
      </w:r>
    </w:p>
    <w:p w14:paraId="4214847F" w14:textId="77777777" w:rsidR="009B5BA4" w:rsidRDefault="009B5BA4" w:rsidP="009B5BA4">
      <w:pPr>
        <w:pStyle w:val="Heading3"/>
        <w:shd w:val="clear" w:color="auto" w:fill="FFFFFF"/>
        <w:spacing w:before="0"/>
        <w:rPr>
          <w:rFonts w:ascii="Arial" w:hAnsi="Arial" w:cs="Arial"/>
          <w:color w:val="333333"/>
        </w:rPr>
      </w:pPr>
      <w:r>
        <w:rPr>
          <w:rFonts w:ascii="Arial" w:hAnsi="Arial" w:cs="Arial"/>
          <w:color w:val="333333"/>
        </w:rPr>
        <w:t>.</w:t>
      </w:r>
    </w:p>
    <w:p w14:paraId="282BDE25" w14:textId="77777777" w:rsidR="009B5BA4" w:rsidRDefault="009B5BA4" w:rsidP="009B5BA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5F5FB66"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Of the following, which one would be considered a core capability of spreadsheets? </w:t>
      </w:r>
    </w:p>
    <w:p w14:paraId="38BA363F" w14:textId="77777777" w:rsidR="009B5BA4" w:rsidRDefault="009B5BA4" w:rsidP="009B5BA4">
      <w:pPr>
        <w:shd w:val="clear" w:color="auto" w:fill="FFFFFF"/>
        <w:rPr>
          <w:rFonts w:ascii="Arial" w:hAnsi="Arial" w:cs="Arial"/>
          <w:color w:val="333333"/>
          <w:sz w:val="21"/>
          <w:szCs w:val="21"/>
        </w:rPr>
      </w:pPr>
      <w:r>
        <w:rPr>
          <w:rStyle w:val="cds-1849"/>
          <w:rFonts w:ascii="Arial" w:hAnsi="Arial" w:cs="Arial"/>
          <w:color w:val="333333"/>
          <w:sz w:val="21"/>
          <w:szCs w:val="21"/>
        </w:rPr>
        <w:t>1 / 1 point</w:t>
      </w:r>
    </w:p>
    <w:p w14:paraId="5ABFDF95" w14:textId="554E20B6" w:rsidR="009B5BA4" w:rsidRDefault="009B5BA4" w:rsidP="009B5BA4">
      <w:pPr>
        <w:shd w:val="clear" w:color="auto" w:fill="FFFFFF"/>
        <w:rPr>
          <w:rStyle w:val="bc4egv"/>
        </w:rPr>
      </w:pPr>
      <w:r>
        <w:rPr>
          <w:rFonts w:ascii="Arial" w:hAnsi="Arial" w:cs="Arial"/>
          <w:color w:val="333333"/>
          <w:sz w:val="21"/>
          <w:szCs w:val="21"/>
        </w:rPr>
        <w:object w:dxaOrig="225" w:dyaOrig="225" w14:anchorId="1F76AF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20.25pt;height:18pt" o:ole="">
            <v:imagedata r:id="rId30" o:title=""/>
          </v:shape>
          <w:control r:id="rId31" w:name="DefaultOcxName" w:shapeid="_x0000_i1098"/>
        </w:object>
      </w:r>
    </w:p>
    <w:p w14:paraId="0DF14906"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Converting documents </w:t>
      </w:r>
    </w:p>
    <w:p w14:paraId="7C8B2240" w14:textId="21473313" w:rsidR="009B5BA4" w:rsidRDefault="009B5BA4" w:rsidP="009B5BA4">
      <w:pPr>
        <w:shd w:val="clear" w:color="auto" w:fill="FFFFFF"/>
        <w:rPr>
          <w:rStyle w:val="bc4egv"/>
        </w:rPr>
      </w:pPr>
      <w:r>
        <w:rPr>
          <w:rFonts w:ascii="Arial" w:hAnsi="Arial" w:cs="Arial"/>
          <w:color w:val="333333"/>
          <w:sz w:val="21"/>
          <w:szCs w:val="21"/>
        </w:rPr>
        <w:object w:dxaOrig="225" w:dyaOrig="225" w14:anchorId="2737A5D5">
          <v:shape id="_x0000_i1097" type="#_x0000_t75" style="width:20.25pt;height:18pt" o:ole="">
            <v:imagedata r:id="rId32" o:title=""/>
          </v:shape>
          <w:control r:id="rId33" w:name="DefaultOcxName1" w:shapeid="_x0000_i1097"/>
        </w:object>
      </w:r>
    </w:p>
    <w:p w14:paraId="00ADDE80"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Statistical analysis </w:t>
      </w:r>
    </w:p>
    <w:p w14:paraId="293D81AF" w14:textId="5C389D1F" w:rsidR="009B5BA4" w:rsidRDefault="009B5BA4" w:rsidP="009B5BA4">
      <w:pPr>
        <w:shd w:val="clear" w:color="auto" w:fill="FFFFFF"/>
        <w:rPr>
          <w:rStyle w:val="bc4egv"/>
        </w:rPr>
      </w:pPr>
      <w:r>
        <w:rPr>
          <w:rFonts w:ascii="Arial" w:hAnsi="Arial" w:cs="Arial"/>
          <w:color w:val="333333"/>
          <w:sz w:val="21"/>
          <w:szCs w:val="21"/>
        </w:rPr>
        <w:object w:dxaOrig="225" w:dyaOrig="225" w14:anchorId="1CE1982D">
          <v:shape id="_x0000_i1096" type="#_x0000_t75" style="width:20.25pt;height:18pt" o:ole="">
            <v:imagedata r:id="rId34" o:title=""/>
          </v:shape>
          <w:control r:id="rId35" w:name="DefaultOcxName2" w:shapeid="_x0000_i1096"/>
        </w:object>
      </w:r>
    </w:p>
    <w:p w14:paraId="37A4DE5C"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Selling stocks </w:t>
      </w:r>
    </w:p>
    <w:p w14:paraId="4AF32ED9" w14:textId="5EC6265F" w:rsidR="009B5BA4" w:rsidRDefault="009B5BA4" w:rsidP="009B5BA4">
      <w:pPr>
        <w:shd w:val="clear" w:color="auto" w:fill="FFFFFF"/>
        <w:rPr>
          <w:rStyle w:val="bc4egv"/>
        </w:rPr>
      </w:pPr>
      <w:r>
        <w:rPr>
          <w:rFonts w:ascii="Arial" w:hAnsi="Arial" w:cs="Arial"/>
          <w:color w:val="333333"/>
          <w:sz w:val="21"/>
          <w:szCs w:val="21"/>
        </w:rPr>
        <w:object w:dxaOrig="225" w:dyaOrig="225" w14:anchorId="1597A7E1">
          <v:shape id="_x0000_i1095" type="#_x0000_t75" style="width:20.25pt;height:18pt" o:ole="">
            <v:imagedata r:id="rId36" o:title=""/>
          </v:shape>
          <w:control r:id="rId37" w:name="DefaultOcxName3" w:shapeid="_x0000_i1095"/>
        </w:object>
      </w:r>
    </w:p>
    <w:p w14:paraId="6E591EA2"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Storage </w:t>
      </w:r>
    </w:p>
    <w:p w14:paraId="6BF92AF4" w14:textId="77777777" w:rsidR="009B5BA4" w:rsidRDefault="009B5BA4" w:rsidP="009B5BA4">
      <w:pPr>
        <w:shd w:val="clear" w:color="auto" w:fill="FFFFFF"/>
        <w:rPr>
          <w:rFonts w:ascii="Arial" w:hAnsi="Arial" w:cs="Arial"/>
          <w:color w:val="333333"/>
          <w:sz w:val="21"/>
          <w:szCs w:val="21"/>
        </w:rPr>
      </w:pPr>
      <w:r>
        <w:rPr>
          <w:rFonts w:ascii="Arial" w:hAnsi="Arial" w:cs="Arial"/>
          <w:color w:val="333333"/>
          <w:sz w:val="21"/>
          <w:szCs w:val="21"/>
        </w:rPr>
        <w:t>Correct</w:t>
      </w:r>
    </w:p>
    <w:p w14:paraId="50F1C774"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Statistical analysis is a core capability of spreadsheets.</w:t>
      </w:r>
    </w:p>
    <w:p w14:paraId="667D8DDF" w14:textId="77777777" w:rsidR="009B5BA4" w:rsidRDefault="009B5BA4" w:rsidP="009B5BA4">
      <w:pPr>
        <w:pStyle w:val="Heading3"/>
        <w:shd w:val="clear" w:color="auto" w:fill="FFFFFF"/>
        <w:spacing w:before="0"/>
        <w:rPr>
          <w:rFonts w:ascii="Arial" w:hAnsi="Arial" w:cs="Arial"/>
          <w:color w:val="333333"/>
          <w:sz w:val="27"/>
          <w:szCs w:val="27"/>
        </w:rPr>
      </w:pPr>
      <w:r>
        <w:rPr>
          <w:rFonts w:ascii="Arial" w:hAnsi="Arial" w:cs="Arial"/>
          <w:color w:val="333333"/>
        </w:rPr>
        <w:t>2.</w:t>
      </w:r>
    </w:p>
    <w:p w14:paraId="79B890F4" w14:textId="77777777" w:rsidR="009B5BA4" w:rsidRDefault="009B5BA4" w:rsidP="009B5BA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389DE4E4"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When you open an Excel workbook or spreadsheet, what kind of file is it? </w:t>
      </w:r>
    </w:p>
    <w:p w14:paraId="1C62C93C" w14:textId="77777777" w:rsidR="009B5BA4" w:rsidRDefault="009B5BA4" w:rsidP="009B5BA4">
      <w:pPr>
        <w:shd w:val="clear" w:color="auto" w:fill="FFFFFF"/>
        <w:rPr>
          <w:rFonts w:ascii="Arial" w:hAnsi="Arial" w:cs="Arial"/>
          <w:color w:val="333333"/>
          <w:sz w:val="21"/>
          <w:szCs w:val="21"/>
        </w:rPr>
      </w:pPr>
      <w:r>
        <w:rPr>
          <w:rStyle w:val="cds-1849"/>
          <w:rFonts w:ascii="Arial" w:hAnsi="Arial" w:cs="Arial"/>
          <w:color w:val="333333"/>
          <w:sz w:val="21"/>
          <w:szCs w:val="21"/>
        </w:rPr>
        <w:lastRenderedPageBreak/>
        <w:t>1 / 1 point</w:t>
      </w:r>
    </w:p>
    <w:p w14:paraId="14CEC470" w14:textId="7BBDEED8" w:rsidR="009B5BA4" w:rsidRDefault="009B5BA4" w:rsidP="009B5BA4">
      <w:pPr>
        <w:shd w:val="clear" w:color="auto" w:fill="FFFFFF"/>
        <w:rPr>
          <w:rStyle w:val="bc4egv"/>
        </w:rPr>
      </w:pPr>
      <w:r>
        <w:rPr>
          <w:rFonts w:ascii="Arial" w:hAnsi="Arial" w:cs="Arial"/>
          <w:color w:val="333333"/>
          <w:sz w:val="21"/>
          <w:szCs w:val="21"/>
        </w:rPr>
        <w:object w:dxaOrig="225" w:dyaOrig="225" w14:anchorId="761018AF">
          <v:shape id="_x0000_i1094" type="#_x0000_t75" style="width:20.25pt;height:18pt" o:ole="">
            <v:imagedata r:id="rId38" o:title=""/>
          </v:shape>
          <w:control r:id="rId39" w:name="DefaultOcxName4" w:shapeid="_x0000_i1094"/>
        </w:object>
      </w:r>
    </w:p>
    <w:p w14:paraId="5B52B4A8" w14:textId="77777777" w:rsidR="009B5BA4" w:rsidRDefault="009B5BA4" w:rsidP="009B5BA4">
      <w:pPr>
        <w:pStyle w:val="NormalWeb"/>
        <w:shd w:val="clear" w:color="auto" w:fill="FFFFFF"/>
        <w:spacing w:before="0" w:beforeAutospacing="0"/>
      </w:pPr>
      <w:r>
        <w:rPr>
          <w:rFonts w:ascii="Arial" w:hAnsi="Arial" w:cs="Arial"/>
          <w:color w:val="333333"/>
          <w:sz w:val="21"/>
          <w:szCs w:val="21"/>
        </w:rPr>
        <w:t>.docx</w:t>
      </w:r>
    </w:p>
    <w:p w14:paraId="0EE9852C" w14:textId="68748622" w:rsidR="009B5BA4" w:rsidRDefault="009B5BA4" w:rsidP="009B5BA4">
      <w:pPr>
        <w:shd w:val="clear" w:color="auto" w:fill="FFFFFF"/>
        <w:rPr>
          <w:rStyle w:val="bc4egv"/>
        </w:rPr>
      </w:pPr>
      <w:r>
        <w:rPr>
          <w:rFonts w:ascii="Arial" w:hAnsi="Arial" w:cs="Arial"/>
          <w:color w:val="333333"/>
          <w:sz w:val="21"/>
          <w:szCs w:val="21"/>
        </w:rPr>
        <w:object w:dxaOrig="225" w:dyaOrig="225" w14:anchorId="628FE962">
          <v:shape id="_x0000_i1093" type="#_x0000_t75" style="width:20.25pt;height:18pt" o:ole="">
            <v:imagedata r:id="rId40" o:title=""/>
          </v:shape>
          <w:control r:id="rId41" w:name="DefaultOcxName5" w:shapeid="_x0000_i1093"/>
        </w:object>
      </w:r>
    </w:p>
    <w:p w14:paraId="2FA6B14B" w14:textId="77777777" w:rsidR="009B5BA4" w:rsidRDefault="009B5BA4" w:rsidP="009B5BA4">
      <w:pPr>
        <w:pStyle w:val="NormalWeb"/>
        <w:shd w:val="clear" w:color="auto" w:fill="FFFFFF"/>
        <w:spacing w:before="0" w:beforeAutospacing="0"/>
      </w:pPr>
      <w:r>
        <w:rPr>
          <w:rFonts w:ascii="Arial" w:hAnsi="Arial" w:cs="Arial"/>
          <w:color w:val="333333"/>
          <w:sz w:val="21"/>
          <w:szCs w:val="21"/>
        </w:rPr>
        <w:t>.</w:t>
      </w:r>
      <w:proofErr w:type="spellStart"/>
      <w:r>
        <w:rPr>
          <w:rFonts w:ascii="Arial" w:hAnsi="Arial" w:cs="Arial"/>
          <w:color w:val="333333"/>
          <w:sz w:val="21"/>
          <w:szCs w:val="21"/>
        </w:rPr>
        <w:t>gsheet</w:t>
      </w:r>
      <w:proofErr w:type="spellEnd"/>
    </w:p>
    <w:p w14:paraId="28EC4897" w14:textId="5FC13F9B" w:rsidR="009B5BA4" w:rsidRDefault="009B5BA4" w:rsidP="009B5BA4">
      <w:pPr>
        <w:shd w:val="clear" w:color="auto" w:fill="FFFFFF"/>
        <w:rPr>
          <w:rStyle w:val="bc4egv"/>
        </w:rPr>
      </w:pPr>
      <w:r>
        <w:rPr>
          <w:rFonts w:ascii="Arial" w:hAnsi="Arial" w:cs="Arial"/>
          <w:color w:val="333333"/>
          <w:sz w:val="21"/>
          <w:szCs w:val="21"/>
        </w:rPr>
        <w:object w:dxaOrig="225" w:dyaOrig="225" w14:anchorId="45F93F86">
          <v:shape id="_x0000_i1092" type="#_x0000_t75" style="width:20.25pt;height:18pt" o:ole="">
            <v:imagedata r:id="rId42" o:title=""/>
          </v:shape>
          <w:control r:id="rId43" w:name="DefaultOcxName6" w:shapeid="_x0000_i1092"/>
        </w:object>
      </w:r>
    </w:p>
    <w:p w14:paraId="0BA98121"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.pdf  </w:t>
      </w:r>
    </w:p>
    <w:p w14:paraId="00CB9247" w14:textId="2EC61D37" w:rsidR="009B5BA4" w:rsidRDefault="009B5BA4" w:rsidP="009B5BA4">
      <w:pPr>
        <w:shd w:val="clear" w:color="auto" w:fill="FFFFFF"/>
        <w:rPr>
          <w:rStyle w:val="bc4egv"/>
        </w:rPr>
      </w:pPr>
      <w:r>
        <w:rPr>
          <w:rFonts w:ascii="Arial" w:hAnsi="Arial" w:cs="Arial"/>
          <w:color w:val="333333"/>
          <w:sz w:val="21"/>
          <w:szCs w:val="21"/>
        </w:rPr>
        <w:object w:dxaOrig="225" w:dyaOrig="225" w14:anchorId="0606D93D">
          <v:shape id="_x0000_i1091" type="#_x0000_t75" style="width:20.25pt;height:18pt" o:ole="">
            <v:imagedata r:id="rId44" o:title=""/>
          </v:shape>
          <w:control r:id="rId45" w:name="DefaultOcxName7" w:shapeid="_x0000_i1091"/>
        </w:object>
      </w:r>
    </w:p>
    <w:p w14:paraId="1CB7659E" w14:textId="77777777" w:rsidR="009B5BA4" w:rsidRDefault="009B5BA4" w:rsidP="009B5BA4">
      <w:pPr>
        <w:pStyle w:val="NormalWeb"/>
        <w:shd w:val="clear" w:color="auto" w:fill="FFFFFF"/>
        <w:spacing w:before="0" w:beforeAutospacing="0"/>
      </w:pPr>
      <w:r>
        <w:rPr>
          <w:rFonts w:ascii="Arial" w:hAnsi="Arial" w:cs="Arial"/>
          <w:color w:val="333333"/>
          <w:sz w:val="21"/>
          <w:szCs w:val="21"/>
        </w:rPr>
        <w:t>.xlsx</w:t>
      </w:r>
    </w:p>
    <w:p w14:paraId="42C21E3D" w14:textId="77777777" w:rsidR="009B5BA4" w:rsidRDefault="009B5BA4" w:rsidP="009B5BA4">
      <w:pPr>
        <w:shd w:val="clear" w:color="auto" w:fill="FFFFFF"/>
        <w:rPr>
          <w:rFonts w:ascii="Arial" w:hAnsi="Arial" w:cs="Arial"/>
          <w:color w:val="333333"/>
          <w:sz w:val="21"/>
          <w:szCs w:val="21"/>
        </w:rPr>
      </w:pPr>
      <w:r>
        <w:rPr>
          <w:rFonts w:ascii="Arial" w:hAnsi="Arial" w:cs="Arial"/>
          <w:color w:val="333333"/>
          <w:sz w:val="21"/>
          <w:szCs w:val="21"/>
        </w:rPr>
        <w:t>Correct</w:t>
      </w:r>
    </w:p>
    <w:p w14:paraId="2C0EE636"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Of these file types, only .xlsx files can be opened in Excel.</w:t>
      </w:r>
    </w:p>
    <w:p w14:paraId="52A271E5" w14:textId="77777777" w:rsidR="009B5BA4" w:rsidRDefault="009B5BA4" w:rsidP="009B5BA4">
      <w:pPr>
        <w:pStyle w:val="Heading3"/>
        <w:shd w:val="clear" w:color="auto" w:fill="FFFFFF"/>
        <w:spacing w:before="0"/>
        <w:rPr>
          <w:rFonts w:ascii="Arial" w:hAnsi="Arial" w:cs="Arial"/>
          <w:color w:val="333333"/>
          <w:sz w:val="27"/>
          <w:szCs w:val="27"/>
        </w:rPr>
      </w:pPr>
      <w:r>
        <w:rPr>
          <w:rFonts w:ascii="Arial" w:hAnsi="Arial" w:cs="Arial"/>
          <w:color w:val="333333"/>
        </w:rPr>
        <w:t>3.</w:t>
      </w:r>
    </w:p>
    <w:p w14:paraId="3CF83496" w14:textId="77777777" w:rsidR="009B5BA4" w:rsidRDefault="009B5BA4" w:rsidP="009B5BA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9062288"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According to the video, on the Excel Home tab what groups are listed? </w:t>
      </w:r>
    </w:p>
    <w:p w14:paraId="1B676C30" w14:textId="77777777" w:rsidR="009B5BA4" w:rsidRDefault="009B5BA4" w:rsidP="009B5BA4">
      <w:pPr>
        <w:shd w:val="clear" w:color="auto" w:fill="FFFFFF"/>
        <w:rPr>
          <w:rFonts w:ascii="Arial" w:hAnsi="Arial" w:cs="Arial"/>
          <w:color w:val="333333"/>
          <w:sz w:val="21"/>
          <w:szCs w:val="21"/>
        </w:rPr>
      </w:pPr>
      <w:r>
        <w:rPr>
          <w:rStyle w:val="cds-1849"/>
          <w:rFonts w:ascii="Arial" w:hAnsi="Arial" w:cs="Arial"/>
          <w:color w:val="333333"/>
          <w:sz w:val="21"/>
          <w:szCs w:val="21"/>
        </w:rPr>
        <w:t>1 / 1 point</w:t>
      </w:r>
    </w:p>
    <w:p w14:paraId="69AE2A6D" w14:textId="606CC1F9" w:rsidR="009B5BA4" w:rsidRDefault="009B5BA4" w:rsidP="009B5BA4">
      <w:pPr>
        <w:shd w:val="clear" w:color="auto" w:fill="FFFFFF"/>
        <w:rPr>
          <w:rStyle w:val="bc4egv"/>
        </w:rPr>
      </w:pPr>
      <w:r>
        <w:rPr>
          <w:rFonts w:ascii="Arial" w:hAnsi="Arial" w:cs="Arial"/>
          <w:color w:val="333333"/>
          <w:sz w:val="21"/>
          <w:szCs w:val="21"/>
        </w:rPr>
        <w:object w:dxaOrig="225" w:dyaOrig="225" w14:anchorId="4FC8BFAB">
          <v:shape id="_x0000_i1090" type="#_x0000_t75" style="width:20.25pt;height:18pt" o:ole="">
            <v:imagedata r:id="rId46" o:title=""/>
          </v:shape>
          <w:control r:id="rId47" w:name="DefaultOcxName8" w:shapeid="_x0000_i1090"/>
        </w:object>
      </w:r>
    </w:p>
    <w:p w14:paraId="599E9241" w14:textId="77777777" w:rsidR="009B5BA4" w:rsidRDefault="009B5BA4" w:rsidP="009B5BA4">
      <w:pPr>
        <w:pStyle w:val="NormalWeb"/>
        <w:shd w:val="clear" w:color="auto" w:fill="FFFFFF"/>
        <w:spacing w:before="0" w:beforeAutospacing="0"/>
      </w:pPr>
      <w:r>
        <w:rPr>
          <w:rFonts w:ascii="Arial" w:hAnsi="Arial" w:cs="Arial"/>
          <w:color w:val="333333"/>
          <w:sz w:val="21"/>
          <w:szCs w:val="21"/>
        </w:rPr>
        <w:t>Table, Illustrations, Add-ins, Charts</w:t>
      </w:r>
    </w:p>
    <w:p w14:paraId="335DAEB7" w14:textId="136558CF" w:rsidR="009B5BA4" w:rsidRDefault="009B5BA4" w:rsidP="009B5BA4">
      <w:pPr>
        <w:shd w:val="clear" w:color="auto" w:fill="FFFFFF"/>
        <w:rPr>
          <w:rStyle w:val="bc4egv"/>
        </w:rPr>
      </w:pPr>
      <w:r>
        <w:rPr>
          <w:rFonts w:ascii="Arial" w:hAnsi="Arial" w:cs="Arial"/>
          <w:color w:val="333333"/>
          <w:sz w:val="21"/>
          <w:szCs w:val="21"/>
        </w:rPr>
        <w:object w:dxaOrig="225" w:dyaOrig="225" w14:anchorId="636DDA09">
          <v:shape id="_x0000_i1089" type="#_x0000_t75" style="width:20.25pt;height:18pt" o:ole="">
            <v:imagedata r:id="rId48" o:title=""/>
          </v:shape>
          <w:control r:id="rId49" w:name="DefaultOcxName9" w:shapeid="_x0000_i1089"/>
        </w:object>
      </w:r>
    </w:p>
    <w:p w14:paraId="2C0479EC"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Tools, Pens, Convert, Replay </w:t>
      </w:r>
    </w:p>
    <w:p w14:paraId="42C62B99" w14:textId="2001E67E" w:rsidR="009B5BA4" w:rsidRDefault="009B5BA4" w:rsidP="009B5BA4">
      <w:pPr>
        <w:shd w:val="clear" w:color="auto" w:fill="FFFFFF"/>
        <w:rPr>
          <w:rStyle w:val="bc4egv"/>
        </w:rPr>
      </w:pPr>
      <w:r>
        <w:rPr>
          <w:rFonts w:ascii="Arial" w:hAnsi="Arial" w:cs="Arial"/>
          <w:color w:val="333333"/>
          <w:sz w:val="21"/>
          <w:szCs w:val="21"/>
        </w:rPr>
        <w:object w:dxaOrig="225" w:dyaOrig="225" w14:anchorId="08528016">
          <v:shape id="_x0000_i1088" type="#_x0000_t75" style="width:20.25pt;height:18pt" o:ole="">
            <v:imagedata r:id="rId50" o:title=""/>
          </v:shape>
          <w:control r:id="rId51" w:name="DefaultOcxName10" w:shapeid="_x0000_i1088"/>
        </w:object>
      </w:r>
    </w:p>
    <w:p w14:paraId="478376C1" w14:textId="77777777" w:rsidR="009B5BA4" w:rsidRDefault="009B5BA4" w:rsidP="009B5BA4">
      <w:pPr>
        <w:pStyle w:val="NormalWeb"/>
        <w:shd w:val="clear" w:color="auto" w:fill="FFFFFF"/>
        <w:spacing w:before="0" w:beforeAutospacing="0"/>
      </w:pPr>
      <w:r>
        <w:rPr>
          <w:rFonts w:ascii="Arial" w:hAnsi="Arial" w:cs="Arial"/>
          <w:color w:val="333333"/>
          <w:sz w:val="21"/>
          <w:szCs w:val="21"/>
        </w:rPr>
        <w:t>Font, Paragraph, Styles, Editing</w:t>
      </w:r>
    </w:p>
    <w:p w14:paraId="196FB2B7" w14:textId="33C270A0" w:rsidR="009B5BA4" w:rsidRDefault="009B5BA4" w:rsidP="009B5BA4">
      <w:pPr>
        <w:shd w:val="clear" w:color="auto" w:fill="FFFFFF"/>
        <w:rPr>
          <w:rStyle w:val="bc4egv"/>
        </w:rPr>
      </w:pPr>
      <w:r>
        <w:rPr>
          <w:rFonts w:ascii="Arial" w:hAnsi="Arial" w:cs="Arial"/>
          <w:color w:val="333333"/>
          <w:sz w:val="21"/>
          <w:szCs w:val="21"/>
        </w:rPr>
        <w:object w:dxaOrig="225" w:dyaOrig="225" w14:anchorId="60088649">
          <v:shape id="_x0000_i1087" type="#_x0000_t75" style="width:20.25pt;height:18pt" o:ole="">
            <v:imagedata r:id="rId52" o:title=""/>
          </v:shape>
          <w:control r:id="rId53" w:name="DefaultOcxName11" w:shapeid="_x0000_i1087"/>
        </w:object>
      </w:r>
    </w:p>
    <w:p w14:paraId="6D27DFD5" w14:textId="77777777" w:rsidR="009B5BA4" w:rsidRDefault="009B5BA4" w:rsidP="009B5BA4">
      <w:pPr>
        <w:pStyle w:val="NormalWeb"/>
        <w:shd w:val="clear" w:color="auto" w:fill="FFFFFF"/>
        <w:spacing w:before="0" w:beforeAutospacing="0"/>
      </w:pPr>
      <w:r>
        <w:rPr>
          <w:rFonts w:ascii="Arial" w:hAnsi="Arial" w:cs="Arial"/>
          <w:color w:val="333333"/>
          <w:sz w:val="21"/>
          <w:szCs w:val="21"/>
        </w:rPr>
        <w:t>Font, Alignment, Number, Styles </w:t>
      </w:r>
    </w:p>
    <w:p w14:paraId="2DC2E7EA" w14:textId="77777777" w:rsidR="009B5BA4" w:rsidRDefault="009B5BA4" w:rsidP="009B5BA4">
      <w:pPr>
        <w:shd w:val="clear" w:color="auto" w:fill="FFFFFF"/>
        <w:rPr>
          <w:rFonts w:ascii="Arial" w:hAnsi="Arial" w:cs="Arial"/>
          <w:color w:val="333333"/>
          <w:sz w:val="21"/>
          <w:szCs w:val="21"/>
        </w:rPr>
      </w:pPr>
      <w:r>
        <w:rPr>
          <w:rFonts w:ascii="Arial" w:hAnsi="Arial" w:cs="Arial"/>
          <w:color w:val="333333"/>
          <w:sz w:val="21"/>
          <w:szCs w:val="21"/>
        </w:rPr>
        <w:t>Correct</w:t>
      </w:r>
    </w:p>
    <w:p w14:paraId="2947C776"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Font, Alignment, Number and Styles groups are located on the Home tab in the Excel ribbon.</w:t>
      </w:r>
    </w:p>
    <w:p w14:paraId="1AE25549" w14:textId="5461ED5D" w:rsidR="005B0D68" w:rsidRDefault="005B0D68">
      <w:pPr>
        <w:rPr>
          <w:lang w:val="en-CA"/>
        </w:rPr>
      </w:pPr>
    </w:p>
    <w:p w14:paraId="31D37086" w14:textId="77777777" w:rsidR="009B5BA4" w:rsidRDefault="009B5BA4" w:rsidP="009B5BA4">
      <w:pPr>
        <w:pStyle w:val="Heading3"/>
        <w:shd w:val="clear" w:color="auto" w:fill="FFFFFF"/>
        <w:spacing w:before="0"/>
        <w:rPr>
          <w:rFonts w:ascii="Arial" w:hAnsi="Arial" w:cs="Arial"/>
          <w:color w:val="333333"/>
        </w:rPr>
      </w:pPr>
      <w:r>
        <w:rPr>
          <w:rFonts w:ascii="Arial" w:hAnsi="Arial" w:cs="Arial"/>
          <w:color w:val="333333"/>
        </w:rPr>
        <w:lastRenderedPageBreak/>
        <w:t>1.</w:t>
      </w:r>
    </w:p>
    <w:p w14:paraId="17908113" w14:textId="77777777" w:rsidR="009B5BA4" w:rsidRDefault="009B5BA4" w:rsidP="009B5BA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DB478D1"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Which of the following key Data Analyst tasks is typically done last? </w:t>
      </w:r>
    </w:p>
    <w:p w14:paraId="2F8BA545" w14:textId="77777777" w:rsidR="009B5BA4" w:rsidRDefault="009B5BA4" w:rsidP="009B5BA4">
      <w:pPr>
        <w:shd w:val="clear" w:color="auto" w:fill="FFFFFF"/>
        <w:rPr>
          <w:rFonts w:ascii="Arial" w:hAnsi="Arial" w:cs="Arial"/>
          <w:color w:val="333333"/>
          <w:sz w:val="21"/>
          <w:szCs w:val="21"/>
        </w:rPr>
      </w:pPr>
      <w:r>
        <w:rPr>
          <w:rStyle w:val="cds-1849"/>
          <w:rFonts w:ascii="Arial" w:hAnsi="Arial" w:cs="Arial"/>
          <w:color w:val="333333"/>
          <w:sz w:val="21"/>
          <w:szCs w:val="21"/>
        </w:rPr>
        <w:t>1 / 1 point</w:t>
      </w:r>
    </w:p>
    <w:p w14:paraId="1B501C83" w14:textId="40B8FF4C" w:rsidR="009B5BA4" w:rsidRDefault="009B5BA4" w:rsidP="009B5BA4">
      <w:pPr>
        <w:shd w:val="clear" w:color="auto" w:fill="FFFFFF"/>
        <w:rPr>
          <w:rStyle w:val="bc4egv"/>
        </w:rPr>
      </w:pPr>
      <w:r>
        <w:rPr>
          <w:rFonts w:ascii="Arial" w:hAnsi="Arial" w:cs="Arial"/>
          <w:color w:val="333333"/>
          <w:sz w:val="21"/>
          <w:szCs w:val="21"/>
        </w:rPr>
        <w:object w:dxaOrig="225" w:dyaOrig="225" w14:anchorId="148F95C0">
          <v:shape id="_x0000_i1134" type="#_x0000_t75" style="width:20.25pt;height:18pt" o:ole="">
            <v:imagedata r:id="rId54" o:title=""/>
          </v:shape>
          <w:control r:id="rId55" w:name="DefaultOcxName13" w:shapeid="_x0000_i1134"/>
        </w:object>
      </w:r>
    </w:p>
    <w:p w14:paraId="6B629C43"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Cleaning data </w:t>
      </w:r>
    </w:p>
    <w:p w14:paraId="4111ABE7" w14:textId="75BDCF16" w:rsidR="009B5BA4" w:rsidRDefault="009B5BA4" w:rsidP="009B5BA4">
      <w:pPr>
        <w:shd w:val="clear" w:color="auto" w:fill="FFFFFF"/>
        <w:rPr>
          <w:rStyle w:val="bc4egv"/>
        </w:rPr>
      </w:pPr>
      <w:r>
        <w:rPr>
          <w:rFonts w:ascii="Arial" w:hAnsi="Arial" w:cs="Arial"/>
          <w:color w:val="333333"/>
          <w:sz w:val="21"/>
          <w:szCs w:val="21"/>
        </w:rPr>
        <w:object w:dxaOrig="225" w:dyaOrig="225" w14:anchorId="6370AF6E">
          <v:shape id="_x0000_i1133" type="#_x0000_t75" style="width:20.25pt;height:18pt" o:ole="">
            <v:imagedata r:id="rId56" o:title=""/>
          </v:shape>
          <w:control r:id="rId57" w:name="DefaultOcxName12" w:shapeid="_x0000_i1133"/>
        </w:object>
      </w:r>
    </w:p>
    <w:p w14:paraId="5DFC969B"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Collecting data </w:t>
      </w:r>
    </w:p>
    <w:p w14:paraId="3E2AA268" w14:textId="3BEAD743" w:rsidR="009B5BA4" w:rsidRDefault="009B5BA4" w:rsidP="009B5BA4">
      <w:pPr>
        <w:shd w:val="clear" w:color="auto" w:fill="FFFFFF"/>
        <w:rPr>
          <w:rStyle w:val="bc4egv"/>
        </w:rPr>
      </w:pPr>
      <w:r>
        <w:rPr>
          <w:rFonts w:ascii="Arial" w:hAnsi="Arial" w:cs="Arial"/>
          <w:color w:val="333333"/>
          <w:sz w:val="21"/>
          <w:szCs w:val="21"/>
        </w:rPr>
        <w:object w:dxaOrig="225" w:dyaOrig="225" w14:anchorId="7506F024">
          <v:shape id="_x0000_i1132" type="#_x0000_t75" style="width:20.25pt;height:18pt" o:ole="">
            <v:imagedata r:id="rId30" o:title=""/>
          </v:shape>
          <w:control r:id="rId58" w:name="DefaultOcxName21" w:shapeid="_x0000_i1132"/>
        </w:object>
      </w:r>
    </w:p>
    <w:p w14:paraId="04A5516B"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Analyzing data </w:t>
      </w:r>
    </w:p>
    <w:p w14:paraId="55311CFC" w14:textId="36526FF9" w:rsidR="009B5BA4" w:rsidRDefault="009B5BA4" w:rsidP="009B5BA4">
      <w:pPr>
        <w:shd w:val="clear" w:color="auto" w:fill="FFFFFF"/>
        <w:rPr>
          <w:rStyle w:val="bc4egv"/>
        </w:rPr>
      </w:pPr>
      <w:r>
        <w:rPr>
          <w:rFonts w:ascii="Arial" w:hAnsi="Arial" w:cs="Arial"/>
          <w:color w:val="333333"/>
          <w:sz w:val="21"/>
          <w:szCs w:val="21"/>
        </w:rPr>
        <w:object w:dxaOrig="225" w:dyaOrig="225" w14:anchorId="26378579">
          <v:shape id="_x0000_i1131" type="#_x0000_t75" style="width:20.25pt;height:18pt" o:ole="">
            <v:imagedata r:id="rId59" o:title=""/>
          </v:shape>
          <w:control r:id="rId60" w:name="DefaultOcxName31" w:shapeid="_x0000_i1131"/>
        </w:object>
      </w:r>
    </w:p>
    <w:p w14:paraId="5831C257"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Visualizing data </w:t>
      </w:r>
    </w:p>
    <w:p w14:paraId="07F978CC" w14:textId="77777777" w:rsidR="009B5BA4" w:rsidRDefault="009B5BA4" w:rsidP="009B5BA4">
      <w:pPr>
        <w:shd w:val="clear" w:color="auto" w:fill="FFFFFF"/>
        <w:rPr>
          <w:rFonts w:ascii="Arial" w:hAnsi="Arial" w:cs="Arial"/>
          <w:color w:val="333333"/>
          <w:sz w:val="21"/>
          <w:szCs w:val="21"/>
        </w:rPr>
      </w:pPr>
      <w:r>
        <w:rPr>
          <w:rFonts w:ascii="Arial" w:hAnsi="Arial" w:cs="Arial"/>
          <w:color w:val="333333"/>
          <w:sz w:val="21"/>
          <w:szCs w:val="21"/>
        </w:rPr>
        <w:t>Correct</w:t>
      </w:r>
    </w:p>
    <w:p w14:paraId="089BE0E3"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Visualizing data is the key task that a Data Analyst typically does last</w:t>
      </w:r>
    </w:p>
    <w:p w14:paraId="5F0F0F79" w14:textId="77777777" w:rsidR="009B5BA4" w:rsidRDefault="009B5BA4" w:rsidP="009B5BA4">
      <w:pPr>
        <w:pStyle w:val="Heading3"/>
        <w:shd w:val="clear" w:color="auto" w:fill="FFFFFF"/>
        <w:spacing w:before="0"/>
        <w:rPr>
          <w:rFonts w:ascii="Arial" w:hAnsi="Arial" w:cs="Arial"/>
          <w:color w:val="333333"/>
          <w:sz w:val="27"/>
          <w:szCs w:val="27"/>
        </w:rPr>
      </w:pPr>
      <w:r>
        <w:rPr>
          <w:rFonts w:ascii="Arial" w:hAnsi="Arial" w:cs="Arial"/>
          <w:color w:val="333333"/>
        </w:rPr>
        <w:t>2.</w:t>
      </w:r>
    </w:p>
    <w:p w14:paraId="5FD178D6" w14:textId="77777777" w:rsidR="009B5BA4" w:rsidRDefault="009B5BA4" w:rsidP="009B5BA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02158875"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How are Excel worksheet cells referenced? </w:t>
      </w:r>
    </w:p>
    <w:p w14:paraId="0F209466" w14:textId="77777777" w:rsidR="009B5BA4" w:rsidRDefault="009B5BA4" w:rsidP="009B5BA4">
      <w:pPr>
        <w:shd w:val="clear" w:color="auto" w:fill="FFFFFF"/>
        <w:rPr>
          <w:rFonts w:ascii="Arial" w:hAnsi="Arial" w:cs="Arial"/>
          <w:color w:val="333333"/>
          <w:sz w:val="21"/>
          <w:szCs w:val="21"/>
        </w:rPr>
      </w:pPr>
      <w:r>
        <w:rPr>
          <w:rStyle w:val="cds-1849"/>
          <w:rFonts w:ascii="Arial" w:hAnsi="Arial" w:cs="Arial"/>
          <w:color w:val="333333"/>
          <w:sz w:val="21"/>
          <w:szCs w:val="21"/>
        </w:rPr>
        <w:t>1 / 1 point</w:t>
      </w:r>
    </w:p>
    <w:p w14:paraId="6FE9C0C1" w14:textId="78656276" w:rsidR="009B5BA4" w:rsidRDefault="009B5BA4" w:rsidP="009B5BA4">
      <w:pPr>
        <w:shd w:val="clear" w:color="auto" w:fill="FFFFFF"/>
        <w:rPr>
          <w:rStyle w:val="bc4egv"/>
        </w:rPr>
      </w:pPr>
      <w:r>
        <w:rPr>
          <w:rFonts w:ascii="Arial" w:hAnsi="Arial" w:cs="Arial"/>
          <w:color w:val="333333"/>
          <w:sz w:val="21"/>
          <w:szCs w:val="21"/>
        </w:rPr>
        <w:object w:dxaOrig="225" w:dyaOrig="225" w14:anchorId="3B08381E">
          <v:shape id="_x0000_i1130" type="#_x0000_t75" style="width:20.25pt;height:18pt" o:ole="">
            <v:imagedata r:id="rId61" o:title=""/>
          </v:shape>
          <w:control r:id="rId62" w:name="DefaultOcxName41" w:shapeid="_x0000_i1130"/>
        </w:object>
      </w:r>
    </w:p>
    <w:p w14:paraId="7594A9B1"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Column letter first then row number </w:t>
      </w:r>
    </w:p>
    <w:p w14:paraId="633ED59F" w14:textId="5E0BAFFE" w:rsidR="009B5BA4" w:rsidRDefault="009B5BA4" w:rsidP="009B5BA4">
      <w:pPr>
        <w:shd w:val="clear" w:color="auto" w:fill="FFFFFF"/>
        <w:rPr>
          <w:rStyle w:val="bc4egv"/>
        </w:rPr>
      </w:pPr>
      <w:r>
        <w:rPr>
          <w:rFonts w:ascii="Arial" w:hAnsi="Arial" w:cs="Arial"/>
          <w:color w:val="333333"/>
          <w:sz w:val="21"/>
          <w:szCs w:val="21"/>
        </w:rPr>
        <w:object w:dxaOrig="225" w:dyaOrig="225" w14:anchorId="455DA37A">
          <v:shape id="_x0000_i1129" type="#_x0000_t75" style="width:20.25pt;height:18pt" o:ole="">
            <v:imagedata r:id="rId63" o:title=""/>
          </v:shape>
          <w:control r:id="rId64" w:name="DefaultOcxName51" w:shapeid="_x0000_i1129"/>
        </w:object>
      </w:r>
    </w:p>
    <w:p w14:paraId="7C962B5F"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Row number first then column letter </w:t>
      </w:r>
    </w:p>
    <w:p w14:paraId="280AC9F5" w14:textId="4FF55A16" w:rsidR="009B5BA4" w:rsidRDefault="009B5BA4" w:rsidP="009B5BA4">
      <w:pPr>
        <w:shd w:val="clear" w:color="auto" w:fill="FFFFFF"/>
        <w:rPr>
          <w:rStyle w:val="bc4egv"/>
        </w:rPr>
      </w:pPr>
      <w:r>
        <w:rPr>
          <w:rFonts w:ascii="Arial" w:hAnsi="Arial" w:cs="Arial"/>
          <w:color w:val="333333"/>
          <w:sz w:val="21"/>
          <w:szCs w:val="21"/>
        </w:rPr>
        <w:object w:dxaOrig="225" w:dyaOrig="225" w14:anchorId="34554B39">
          <v:shape id="_x0000_i1128" type="#_x0000_t75" style="width:20.25pt;height:18pt" o:ole="">
            <v:imagedata r:id="rId65" o:title=""/>
          </v:shape>
          <w:control r:id="rId66" w:name="DefaultOcxName61" w:shapeid="_x0000_i1128"/>
        </w:object>
      </w:r>
    </w:p>
    <w:p w14:paraId="40F28BF4" w14:textId="77777777" w:rsidR="009B5BA4" w:rsidRDefault="009B5BA4" w:rsidP="009B5BA4">
      <w:pPr>
        <w:pStyle w:val="NormalWeb"/>
        <w:shd w:val="clear" w:color="auto" w:fill="FFFFFF"/>
        <w:spacing w:before="0" w:beforeAutospacing="0"/>
      </w:pPr>
      <w:r>
        <w:rPr>
          <w:rFonts w:ascii="Arial" w:hAnsi="Arial" w:cs="Arial"/>
          <w:color w:val="333333"/>
          <w:sz w:val="21"/>
          <w:szCs w:val="21"/>
        </w:rPr>
        <w:t xml:space="preserve">Column number first then row letter </w:t>
      </w:r>
    </w:p>
    <w:p w14:paraId="33EFE236" w14:textId="56D565E5" w:rsidR="009B5BA4" w:rsidRDefault="009B5BA4" w:rsidP="009B5BA4">
      <w:pPr>
        <w:shd w:val="clear" w:color="auto" w:fill="FFFFFF"/>
        <w:rPr>
          <w:rStyle w:val="bc4egv"/>
        </w:rPr>
      </w:pPr>
      <w:r>
        <w:rPr>
          <w:rFonts w:ascii="Arial" w:hAnsi="Arial" w:cs="Arial"/>
          <w:color w:val="333333"/>
          <w:sz w:val="21"/>
          <w:szCs w:val="21"/>
        </w:rPr>
        <w:object w:dxaOrig="225" w:dyaOrig="225" w14:anchorId="4733A39F">
          <v:shape id="_x0000_i1127" type="#_x0000_t75" style="width:20.25pt;height:18pt" o:ole="">
            <v:imagedata r:id="rId67" o:title=""/>
          </v:shape>
          <w:control r:id="rId68" w:name="DefaultOcxName71" w:shapeid="_x0000_i1127"/>
        </w:object>
      </w:r>
    </w:p>
    <w:p w14:paraId="14C611E7" w14:textId="77777777" w:rsidR="009B5BA4" w:rsidRDefault="009B5BA4" w:rsidP="009B5BA4">
      <w:pPr>
        <w:pStyle w:val="NormalWeb"/>
        <w:shd w:val="clear" w:color="auto" w:fill="FFFFFF"/>
        <w:spacing w:before="0" w:beforeAutospacing="0"/>
      </w:pPr>
      <w:r>
        <w:rPr>
          <w:rFonts w:ascii="Arial" w:hAnsi="Arial" w:cs="Arial"/>
          <w:color w:val="333333"/>
          <w:sz w:val="21"/>
          <w:szCs w:val="21"/>
        </w:rPr>
        <w:t>Cell number first then row number</w:t>
      </w:r>
    </w:p>
    <w:p w14:paraId="0DA98E0F" w14:textId="77777777" w:rsidR="009B5BA4" w:rsidRDefault="009B5BA4" w:rsidP="009B5BA4">
      <w:pPr>
        <w:shd w:val="clear" w:color="auto" w:fill="FFFFFF"/>
        <w:rPr>
          <w:rFonts w:ascii="Arial" w:hAnsi="Arial" w:cs="Arial"/>
          <w:color w:val="333333"/>
          <w:sz w:val="21"/>
          <w:szCs w:val="21"/>
        </w:rPr>
      </w:pPr>
      <w:r>
        <w:rPr>
          <w:rFonts w:ascii="Arial" w:hAnsi="Arial" w:cs="Arial"/>
          <w:color w:val="333333"/>
          <w:sz w:val="21"/>
          <w:szCs w:val="21"/>
        </w:rPr>
        <w:lastRenderedPageBreak/>
        <w:t>Correct</w:t>
      </w:r>
    </w:p>
    <w:p w14:paraId="3CBB7F56"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Excel worksheet cells are referenced by column letter first then row number, for example: B2 or H12</w:t>
      </w:r>
    </w:p>
    <w:p w14:paraId="0010CE54" w14:textId="77777777" w:rsidR="009B5BA4" w:rsidRDefault="009B5BA4" w:rsidP="009B5BA4">
      <w:pPr>
        <w:pStyle w:val="Heading3"/>
        <w:shd w:val="clear" w:color="auto" w:fill="FFFFFF"/>
        <w:spacing w:before="0"/>
        <w:rPr>
          <w:rFonts w:ascii="Arial" w:hAnsi="Arial" w:cs="Arial"/>
          <w:color w:val="333333"/>
          <w:sz w:val="27"/>
          <w:szCs w:val="27"/>
        </w:rPr>
      </w:pPr>
      <w:r>
        <w:rPr>
          <w:rFonts w:ascii="Arial" w:hAnsi="Arial" w:cs="Arial"/>
          <w:color w:val="333333"/>
        </w:rPr>
        <w:t>3.</w:t>
      </w:r>
    </w:p>
    <w:p w14:paraId="1FC815F4" w14:textId="77777777" w:rsidR="009B5BA4" w:rsidRDefault="009B5BA4" w:rsidP="009B5BA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59FEF646"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Which of the following Excel keyboard shortcuts could be used to find how many rows of data you have in a worksheet, assuming you have no empty rows in your data? </w:t>
      </w:r>
      <w:r>
        <w:rPr>
          <w:rStyle w:val="Strong"/>
          <w:rFonts w:ascii="unset" w:hAnsi="unset" w:cs="Arial"/>
          <w:color w:val="333333"/>
          <w:sz w:val="21"/>
          <w:szCs w:val="21"/>
        </w:rPr>
        <w:t>Select all that apply.</w:t>
      </w:r>
    </w:p>
    <w:p w14:paraId="253AD198" w14:textId="77777777" w:rsidR="009B5BA4" w:rsidRDefault="009B5BA4" w:rsidP="009B5BA4">
      <w:pPr>
        <w:shd w:val="clear" w:color="auto" w:fill="FFFFFF"/>
        <w:rPr>
          <w:rFonts w:ascii="Arial" w:hAnsi="Arial" w:cs="Arial"/>
          <w:color w:val="333333"/>
          <w:sz w:val="21"/>
          <w:szCs w:val="21"/>
        </w:rPr>
      </w:pPr>
      <w:r>
        <w:rPr>
          <w:rStyle w:val="cds-1849"/>
          <w:rFonts w:ascii="Arial" w:hAnsi="Arial" w:cs="Arial"/>
          <w:color w:val="333333"/>
          <w:sz w:val="21"/>
          <w:szCs w:val="21"/>
        </w:rPr>
        <w:t>1 / 1 point</w:t>
      </w:r>
    </w:p>
    <w:p w14:paraId="5C8778DA" w14:textId="3F8E5CD5" w:rsidR="009B5BA4" w:rsidRDefault="009B5BA4" w:rsidP="009B5BA4">
      <w:pPr>
        <w:shd w:val="clear" w:color="auto" w:fill="FFFFFF"/>
        <w:rPr>
          <w:rStyle w:val="bc4egv"/>
        </w:rPr>
      </w:pPr>
      <w:r>
        <w:rPr>
          <w:rFonts w:ascii="Arial" w:hAnsi="Arial" w:cs="Arial"/>
          <w:color w:val="333333"/>
          <w:sz w:val="21"/>
          <w:szCs w:val="21"/>
        </w:rPr>
        <w:object w:dxaOrig="225" w:dyaOrig="225" w14:anchorId="2318E367">
          <v:shape id="_x0000_i1126" type="#_x0000_t75" style="width:20.25pt;height:18pt" o:ole="">
            <v:imagedata r:id="rId69" o:title=""/>
          </v:shape>
          <w:control r:id="rId70" w:name="DefaultOcxName81" w:shapeid="_x0000_i1126"/>
        </w:object>
      </w:r>
    </w:p>
    <w:p w14:paraId="54342BB8" w14:textId="77777777" w:rsidR="009B5BA4" w:rsidRDefault="009B5BA4" w:rsidP="009B5BA4">
      <w:pPr>
        <w:pStyle w:val="NormalWeb"/>
        <w:shd w:val="clear" w:color="auto" w:fill="FFFFFF"/>
        <w:spacing w:before="0" w:beforeAutospacing="0"/>
      </w:pPr>
      <w:proofErr w:type="spellStart"/>
      <w:r>
        <w:rPr>
          <w:rFonts w:ascii="Arial" w:hAnsi="Arial" w:cs="Arial"/>
          <w:color w:val="333333"/>
          <w:sz w:val="21"/>
          <w:szCs w:val="21"/>
        </w:rPr>
        <w:t>CTRL+Up</w:t>
      </w:r>
      <w:proofErr w:type="spellEnd"/>
      <w:r>
        <w:rPr>
          <w:rFonts w:ascii="Arial" w:hAnsi="Arial" w:cs="Arial"/>
          <w:color w:val="333333"/>
          <w:sz w:val="21"/>
          <w:szCs w:val="21"/>
        </w:rPr>
        <w:t xml:space="preserve"> </w:t>
      </w:r>
    </w:p>
    <w:p w14:paraId="707E1A97" w14:textId="45A4F182" w:rsidR="009B5BA4" w:rsidRDefault="009B5BA4" w:rsidP="009B5BA4">
      <w:pPr>
        <w:shd w:val="clear" w:color="auto" w:fill="FFFFFF"/>
        <w:rPr>
          <w:rStyle w:val="bc4egv"/>
        </w:rPr>
      </w:pPr>
      <w:r>
        <w:rPr>
          <w:rFonts w:ascii="Arial" w:hAnsi="Arial" w:cs="Arial"/>
          <w:color w:val="333333"/>
          <w:sz w:val="21"/>
          <w:szCs w:val="21"/>
        </w:rPr>
        <w:object w:dxaOrig="225" w:dyaOrig="225" w14:anchorId="0CD8BBB1">
          <v:shape id="_x0000_i1125" type="#_x0000_t75" style="width:20.25pt;height:18pt" o:ole="">
            <v:imagedata r:id="rId71" o:title=""/>
          </v:shape>
          <w:control r:id="rId72" w:name="DefaultOcxName91" w:shapeid="_x0000_i1125"/>
        </w:object>
      </w:r>
    </w:p>
    <w:p w14:paraId="30CF1083" w14:textId="77777777" w:rsidR="009B5BA4" w:rsidRDefault="009B5BA4" w:rsidP="009B5BA4">
      <w:pPr>
        <w:pStyle w:val="NormalWeb"/>
        <w:shd w:val="clear" w:color="auto" w:fill="FFFFFF"/>
        <w:spacing w:before="0" w:beforeAutospacing="0"/>
      </w:pPr>
      <w:proofErr w:type="spellStart"/>
      <w:r>
        <w:rPr>
          <w:rFonts w:ascii="Arial" w:hAnsi="Arial" w:cs="Arial"/>
          <w:color w:val="333333"/>
          <w:sz w:val="21"/>
          <w:szCs w:val="21"/>
        </w:rPr>
        <w:t>CTRL+Home</w:t>
      </w:r>
      <w:proofErr w:type="spellEnd"/>
      <w:r>
        <w:rPr>
          <w:rFonts w:ascii="Arial" w:hAnsi="Arial" w:cs="Arial"/>
          <w:color w:val="333333"/>
          <w:sz w:val="21"/>
          <w:szCs w:val="21"/>
        </w:rPr>
        <w:t xml:space="preserve"> </w:t>
      </w:r>
    </w:p>
    <w:p w14:paraId="12B93C99" w14:textId="72C6366C" w:rsidR="009B5BA4" w:rsidRDefault="009B5BA4" w:rsidP="009B5BA4">
      <w:pPr>
        <w:shd w:val="clear" w:color="auto" w:fill="FFFFFF"/>
        <w:rPr>
          <w:rStyle w:val="bc4egv"/>
        </w:rPr>
      </w:pPr>
      <w:r>
        <w:rPr>
          <w:rFonts w:ascii="Arial" w:hAnsi="Arial" w:cs="Arial"/>
          <w:color w:val="333333"/>
          <w:sz w:val="21"/>
          <w:szCs w:val="21"/>
        </w:rPr>
        <w:object w:dxaOrig="225" w:dyaOrig="225" w14:anchorId="71A51D89">
          <v:shape id="_x0000_i1124" type="#_x0000_t75" style="width:20.25pt;height:18pt" o:ole="">
            <v:imagedata r:id="rId73" o:title=""/>
          </v:shape>
          <w:control r:id="rId74" w:name="DefaultOcxName101" w:shapeid="_x0000_i1124"/>
        </w:object>
      </w:r>
    </w:p>
    <w:p w14:paraId="6756663D" w14:textId="77777777" w:rsidR="009B5BA4" w:rsidRDefault="009B5BA4" w:rsidP="009B5BA4">
      <w:pPr>
        <w:pStyle w:val="NormalWeb"/>
        <w:shd w:val="clear" w:color="auto" w:fill="FFFFFF"/>
        <w:spacing w:before="0" w:beforeAutospacing="0"/>
      </w:pPr>
      <w:proofErr w:type="spellStart"/>
      <w:r>
        <w:rPr>
          <w:rFonts w:ascii="Arial" w:hAnsi="Arial" w:cs="Arial"/>
          <w:color w:val="333333"/>
          <w:sz w:val="21"/>
          <w:szCs w:val="21"/>
        </w:rPr>
        <w:t>CTRL+End</w:t>
      </w:r>
      <w:proofErr w:type="spellEnd"/>
      <w:r>
        <w:rPr>
          <w:rFonts w:ascii="Arial" w:hAnsi="Arial" w:cs="Arial"/>
          <w:color w:val="333333"/>
          <w:sz w:val="21"/>
          <w:szCs w:val="21"/>
        </w:rPr>
        <w:t xml:space="preserve"> </w:t>
      </w:r>
    </w:p>
    <w:p w14:paraId="789D15E3" w14:textId="77777777" w:rsidR="009B5BA4" w:rsidRDefault="009B5BA4" w:rsidP="009B5BA4">
      <w:pPr>
        <w:shd w:val="clear" w:color="auto" w:fill="FFFFFF"/>
        <w:rPr>
          <w:rFonts w:ascii="Arial" w:hAnsi="Arial" w:cs="Arial"/>
          <w:color w:val="333333"/>
          <w:sz w:val="21"/>
          <w:szCs w:val="21"/>
        </w:rPr>
      </w:pPr>
      <w:r>
        <w:rPr>
          <w:rFonts w:ascii="Arial" w:hAnsi="Arial" w:cs="Arial"/>
          <w:color w:val="333333"/>
          <w:sz w:val="21"/>
          <w:szCs w:val="21"/>
        </w:rPr>
        <w:t>Correct</w:t>
      </w:r>
    </w:p>
    <w:p w14:paraId="3D5D9C9A"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You can use this shortcut to find how many rows of data you have in a worksheet. Assuming you have no empty rows in your data, </w:t>
      </w:r>
      <w:proofErr w:type="spellStart"/>
      <w:r>
        <w:rPr>
          <w:rFonts w:ascii="Arial" w:hAnsi="Arial" w:cs="Arial"/>
          <w:color w:val="333333"/>
          <w:sz w:val="21"/>
          <w:szCs w:val="21"/>
        </w:rPr>
        <w:t>CTRL+End</w:t>
      </w:r>
      <w:proofErr w:type="spellEnd"/>
      <w:r>
        <w:rPr>
          <w:rFonts w:ascii="Arial" w:hAnsi="Arial" w:cs="Arial"/>
          <w:color w:val="333333"/>
          <w:sz w:val="21"/>
          <w:szCs w:val="21"/>
        </w:rPr>
        <w:t xml:space="preserve"> takes you to the very last data cell in a worksheet</w:t>
      </w:r>
    </w:p>
    <w:p w14:paraId="4B4D9297" w14:textId="714BFC7A" w:rsidR="009B5BA4" w:rsidRDefault="009B5BA4" w:rsidP="009B5BA4">
      <w:pPr>
        <w:shd w:val="clear" w:color="auto" w:fill="FFFFFF"/>
        <w:rPr>
          <w:rStyle w:val="bc4egv"/>
        </w:rPr>
      </w:pPr>
      <w:r>
        <w:rPr>
          <w:rFonts w:ascii="Arial" w:hAnsi="Arial" w:cs="Arial"/>
          <w:color w:val="333333"/>
          <w:sz w:val="21"/>
          <w:szCs w:val="21"/>
        </w:rPr>
        <w:object w:dxaOrig="225" w:dyaOrig="225" w14:anchorId="666AFF5D">
          <v:shape id="_x0000_i1123" type="#_x0000_t75" style="width:20.25pt;height:18pt" o:ole="">
            <v:imagedata r:id="rId75" o:title=""/>
          </v:shape>
          <w:control r:id="rId76" w:name="DefaultOcxName111" w:shapeid="_x0000_i1123"/>
        </w:object>
      </w:r>
    </w:p>
    <w:p w14:paraId="79FD921A" w14:textId="77777777" w:rsidR="009B5BA4" w:rsidRDefault="009B5BA4" w:rsidP="009B5BA4">
      <w:pPr>
        <w:pStyle w:val="NormalWeb"/>
        <w:shd w:val="clear" w:color="auto" w:fill="FFFFFF"/>
        <w:spacing w:before="0" w:beforeAutospacing="0"/>
      </w:pPr>
      <w:proofErr w:type="spellStart"/>
      <w:r>
        <w:rPr>
          <w:rFonts w:ascii="Arial" w:hAnsi="Arial" w:cs="Arial"/>
          <w:color w:val="333333"/>
          <w:sz w:val="21"/>
          <w:szCs w:val="21"/>
        </w:rPr>
        <w:t>CTRL+Down</w:t>
      </w:r>
      <w:proofErr w:type="spellEnd"/>
      <w:r>
        <w:rPr>
          <w:rFonts w:ascii="Arial" w:hAnsi="Arial" w:cs="Arial"/>
          <w:color w:val="333333"/>
          <w:sz w:val="21"/>
          <w:szCs w:val="21"/>
        </w:rPr>
        <w:t xml:space="preserve"> </w:t>
      </w:r>
    </w:p>
    <w:p w14:paraId="0FDAFB31" w14:textId="77777777" w:rsidR="009B5BA4" w:rsidRDefault="009B5BA4" w:rsidP="009B5BA4">
      <w:pPr>
        <w:shd w:val="clear" w:color="auto" w:fill="FFFFFF"/>
        <w:rPr>
          <w:rFonts w:ascii="Arial" w:hAnsi="Arial" w:cs="Arial"/>
          <w:color w:val="333333"/>
          <w:sz w:val="21"/>
          <w:szCs w:val="21"/>
        </w:rPr>
      </w:pPr>
      <w:r>
        <w:rPr>
          <w:rFonts w:ascii="Arial" w:hAnsi="Arial" w:cs="Arial"/>
          <w:color w:val="333333"/>
          <w:sz w:val="21"/>
          <w:szCs w:val="21"/>
        </w:rPr>
        <w:t>Correct</w:t>
      </w:r>
    </w:p>
    <w:p w14:paraId="5EE33122" w14:textId="77777777" w:rsidR="009B5BA4" w:rsidRDefault="009B5BA4" w:rsidP="009B5BA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You can use this shortcut to find how many rows of data you have in a worksheet. Assuming you have no empty rows in your data, </w:t>
      </w:r>
      <w:proofErr w:type="spellStart"/>
      <w:r>
        <w:rPr>
          <w:rFonts w:ascii="Arial" w:hAnsi="Arial" w:cs="Arial"/>
          <w:color w:val="333333"/>
          <w:sz w:val="21"/>
          <w:szCs w:val="21"/>
        </w:rPr>
        <w:t>CTRL+Down</w:t>
      </w:r>
      <w:proofErr w:type="spellEnd"/>
      <w:r>
        <w:rPr>
          <w:rFonts w:ascii="Arial" w:hAnsi="Arial" w:cs="Arial"/>
          <w:color w:val="333333"/>
          <w:sz w:val="21"/>
          <w:szCs w:val="21"/>
        </w:rPr>
        <w:t xml:space="preserve"> takes you to the bottom of the current column in a worksheet</w:t>
      </w:r>
    </w:p>
    <w:p w14:paraId="4BDBE745" w14:textId="0499C4D1" w:rsidR="00736EFA" w:rsidRDefault="00736EFA">
      <w:pPr>
        <w:rPr>
          <w:lang w:val="en-CA"/>
        </w:rPr>
      </w:pPr>
      <w:r w:rsidRPr="00736EFA">
        <w:rPr>
          <w:highlight w:val="yellow"/>
          <w:lang w:val="en-CA"/>
        </w:rPr>
        <w:t>Week2</w:t>
      </w:r>
    </w:p>
    <w:p w14:paraId="1A204492" w14:textId="62F342D2" w:rsidR="00736EFA" w:rsidRDefault="00736EFA">
      <w:pPr>
        <w:rPr>
          <w:lang w:val="en-CA"/>
        </w:rPr>
      </w:pPr>
    </w:p>
    <w:p w14:paraId="289E8628" w14:textId="77777777" w:rsidR="00736EFA" w:rsidRDefault="00736EFA" w:rsidP="00736EFA">
      <w:pPr>
        <w:pStyle w:val="Heading1"/>
        <w:shd w:val="clear" w:color="auto" w:fill="FFFFFF"/>
        <w:spacing w:before="0" w:beforeAutospacing="0" w:after="0" w:afterAutospacing="0"/>
      </w:pPr>
      <w:r>
        <w:t>Viewing, Entering, and Editing Data</w:t>
      </w:r>
    </w:p>
    <w:p w14:paraId="4871F988"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Now that you have learned basic spreadsheet terminology and learned how to navigate your </w:t>
      </w:r>
    </w:p>
    <w:p w14:paraId="577EB6D6"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way around worksheets and select data in Excel, it’s now time to start entering some data. </w:t>
      </w:r>
    </w:p>
    <w:p w14:paraId="3339272E"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First, we will look at some of the handy viewing features provided in Excel, and then we’ll </w:t>
      </w:r>
    </w:p>
    <w:p w14:paraId="32A0D7B8" w14:textId="77777777" w:rsidR="00736EFA" w:rsidRPr="00736EFA" w:rsidRDefault="00736EFA" w:rsidP="00736EFA">
      <w:pPr>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enter some data, and then edit that data. </w:t>
      </w:r>
    </w:p>
    <w:p w14:paraId="5F8076AC"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When you have a lot of data in your worksheet it can be useful to zoom in closer to a specific </w:t>
      </w:r>
    </w:p>
    <w:p w14:paraId="5E55939A"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area of the data. </w:t>
      </w:r>
    </w:p>
    <w:p w14:paraId="140C6319"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The Zoom Slider at the bottom right corner of the worksheet allows you to do just that. </w:t>
      </w:r>
    </w:p>
    <w:p w14:paraId="3A427BFE"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lastRenderedPageBreak/>
        <w:t>You can either click on the plus and minus buttons or drag the slider to select your </w:t>
      </w:r>
    </w:p>
    <w:p w14:paraId="239B84CF"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preferred zoom value. </w:t>
      </w:r>
    </w:p>
    <w:p w14:paraId="2042C242"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You also have some zoom controls in the ribbon on the View tab. </w:t>
      </w:r>
    </w:p>
    <w:p w14:paraId="3C231546"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Zoom lets you pick a predefined zoom level or a custom one, the 100% button zooms the </w:t>
      </w:r>
    </w:p>
    <w:p w14:paraId="28F3FA38"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worksheet back to its original size, and Zoom to Selection enables you to select an area </w:t>
      </w:r>
    </w:p>
    <w:p w14:paraId="32D2FD60"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of data and then zoom into that specific selection only. </w:t>
      </w:r>
    </w:p>
    <w:p w14:paraId="634F2D34"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If you want to see several areas of your data at the same time while zoomed in, you can </w:t>
      </w:r>
    </w:p>
    <w:p w14:paraId="6F862238"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use the Split button. </w:t>
      </w:r>
    </w:p>
    <w:p w14:paraId="07DBA1A1"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This splits the screen into multiple sections; and you can scroll each section separately. </w:t>
      </w:r>
    </w:p>
    <w:p w14:paraId="0FD44487"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If you only want two sections, you can remove either the horizontal or the vertical split </w:t>
      </w:r>
    </w:p>
    <w:p w14:paraId="5D55BADE"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by double-clicking on it. </w:t>
      </w:r>
    </w:p>
    <w:p w14:paraId="3CEECFF5"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If you have headings in your columns like a header row, then you might want those to </w:t>
      </w:r>
    </w:p>
    <w:p w14:paraId="30ACC6C4"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remain on screen while you move down the sheet. </w:t>
      </w:r>
    </w:p>
    <w:p w14:paraId="6F522218"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To do that you need to use Freeze Panes. </w:t>
      </w:r>
    </w:p>
    <w:p w14:paraId="3CF2EB34"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You can freeze only the top row if you wish, or if that doesn’t suit, as is the case </w:t>
      </w:r>
    </w:p>
    <w:p w14:paraId="4E3606BA"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here, then you can select the row (or even just a cell in the row) below the row or rows </w:t>
      </w:r>
    </w:p>
    <w:p w14:paraId="09ACE970"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you want to freeze, and then select Freeze Panes. </w:t>
      </w:r>
    </w:p>
    <w:p w14:paraId="49841553"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You can do a similar thing for columns you want to freeze too. </w:t>
      </w:r>
    </w:p>
    <w:p w14:paraId="6B32EE5C"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And you can even freeze both rows and columns at the same time. </w:t>
      </w:r>
    </w:p>
    <w:p w14:paraId="1BEF3E21"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The trick here is to first select the cell that is both one row below where you want </w:t>
      </w:r>
    </w:p>
    <w:p w14:paraId="442F3175"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to freeze, and one column to the right of where you want to freeze. </w:t>
      </w:r>
    </w:p>
    <w:p w14:paraId="61893B8E"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In this case, that is cell C4. </w:t>
      </w:r>
    </w:p>
    <w:p w14:paraId="68BE9F8F"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Now we can scroll down the worksheet and across the worksheet and we can still see the header </w:t>
      </w:r>
    </w:p>
    <w:p w14:paraId="73FC1D25"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row and the Manufacturer and Model columns. </w:t>
      </w:r>
    </w:p>
    <w:p w14:paraId="29F6F95F"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Now, if you have multiple workbooks open (notice I said workbooks and not worksheets) then </w:t>
      </w:r>
    </w:p>
    <w:p w14:paraId="02C97EC4"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you can switch between them by using View, Switch Windows, or the faster method is to </w:t>
      </w:r>
    </w:p>
    <w:p w14:paraId="0710E319"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use the CTRL+F6 shortcut. </w:t>
      </w:r>
    </w:p>
    <w:p w14:paraId="2DE4EAE9"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Now let’s enter some data into a blank worksheet. </w:t>
      </w:r>
    </w:p>
    <w:p w14:paraId="4214B949"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The easiest way to open a new worksheet from within Excel is to click the New button in </w:t>
      </w:r>
    </w:p>
    <w:p w14:paraId="30150F82"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the Quick Access Toolbar (or CTRL+N if you prefer keyboard shortcuts). </w:t>
      </w:r>
    </w:p>
    <w:p w14:paraId="3300B243"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So let’s enter some headings across the top of the worksheet; this is typically referred </w:t>
      </w:r>
    </w:p>
    <w:p w14:paraId="3CC38B7B"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to as a ‘header row’. </w:t>
      </w:r>
    </w:p>
    <w:p w14:paraId="34CAD10A"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Note, that if you press Enter after typing data into a cell the next active cell is the </w:t>
      </w:r>
    </w:p>
    <w:p w14:paraId="63C240ED"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one directly below, which is not what we want in this case. </w:t>
      </w:r>
    </w:p>
    <w:p w14:paraId="2E41AB33"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But, if we press Tab after we enter data in a cell, it selects the next cell along in </w:t>
      </w:r>
    </w:p>
    <w:p w14:paraId="28519AF8"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the row as the active cell. </w:t>
      </w:r>
    </w:p>
    <w:p w14:paraId="5DB2F4F5"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Now we’ll enter some headings and press Tab after each entry. </w:t>
      </w:r>
    </w:p>
    <w:p w14:paraId="356C452E"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Notice that the text is slightly longer in some of the cells and it either gets partly </w:t>
      </w:r>
    </w:p>
    <w:p w14:paraId="15A6B7F3"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hidden by the next cell or overlaps it. </w:t>
      </w:r>
    </w:p>
    <w:p w14:paraId="37EBAEA2"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If you click and hold the divider line between two columns, you can drag it left and right </w:t>
      </w:r>
    </w:p>
    <w:p w14:paraId="67975005"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to resize it manually. </w:t>
      </w:r>
    </w:p>
    <w:p w14:paraId="32E5C17C"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If you want to do that automatically, you can double-click the divider line between </w:t>
      </w:r>
    </w:p>
    <w:p w14:paraId="333C7A94"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two columns. </w:t>
      </w:r>
    </w:p>
    <w:p w14:paraId="32375303"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As these are going to be headings for our columns, let’s make them bold. </w:t>
      </w:r>
    </w:p>
    <w:p w14:paraId="0F786C5D"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Now let’s add another column between the parts and accessories columns. </w:t>
      </w:r>
    </w:p>
    <w:p w14:paraId="19E1F033"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Simply select the right-hand of those two columns, then right-click and choose Insert </w:t>
      </w:r>
    </w:p>
    <w:p w14:paraId="0BC881CA"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to put another column to the left of the selected column. </w:t>
      </w:r>
    </w:p>
    <w:p w14:paraId="2627CAC5"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Let’s call it Servicing Sales. </w:t>
      </w:r>
    </w:p>
    <w:p w14:paraId="5F9ABDBB"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To tidy up all our column widths simultaneously, we select all the columns from A to E, then </w:t>
      </w:r>
    </w:p>
    <w:p w14:paraId="4E6DAACA"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double-click any of the divider lines between columns; this automatically reduces or increases </w:t>
      </w:r>
    </w:p>
    <w:p w14:paraId="603DEAE3"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each column’s width to fit the data in that column. </w:t>
      </w:r>
    </w:p>
    <w:p w14:paraId="4268E8B2"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OK, now we have some headings, let’s enter some month data in column A. </w:t>
      </w:r>
    </w:p>
    <w:p w14:paraId="4DB3D386"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So, if we type Jan in cell A2 and press Enter then it takes us to the cell below, which </w:t>
      </w:r>
    </w:p>
    <w:p w14:paraId="06C693E0"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lastRenderedPageBreak/>
        <w:t>is what we want in this case and we can type Feb in cell A3 and so on until </w:t>
      </w:r>
    </w:p>
    <w:p w14:paraId="0B23A3D6"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we get to Dec in A13. </w:t>
      </w:r>
    </w:p>
    <w:p w14:paraId="715109B4"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Now, let’s suppose you need to change a couple of your headings. </w:t>
      </w:r>
    </w:p>
    <w:p w14:paraId="4CEE2ABD"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You have several ways of editing existing data in a cell; </w:t>
      </w:r>
    </w:p>
    <w:p w14:paraId="67EA614F"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You can either select the cell and then just start over typing. </w:t>
      </w:r>
    </w:p>
    <w:p w14:paraId="25A40CEF"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Or you can select the cell and press F2 on your keyboard to put the cursor at the end </w:t>
      </w:r>
    </w:p>
    <w:p w14:paraId="2191029F"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of the cell and make your changes. </w:t>
      </w:r>
    </w:p>
    <w:p w14:paraId="531E406A"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Or you can simply double-click somewhere on the cell to put the cursor at that position </w:t>
      </w:r>
    </w:p>
    <w:p w14:paraId="4A99F441"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in the cell and make your changes. </w:t>
      </w:r>
    </w:p>
    <w:p w14:paraId="0F3C41F9"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And you can even select the cell and then click in the formula bar to edit your cell </w:t>
      </w:r>
    </w:p>
    <w:p w14:paraId="15BBB790"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data. </w:t>
      </w:r>
    </w:p>
    <w:p w14:paraId="5D7DDB70"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Now let’s do the same for the parts and accessories column headings. </w:t>
      </w:r>
    </w:p>
    <w:p w14:paraId="40584682"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In this video, we learned about some of the viewing options in Excel, and we learned how </w:t>
      </w:r>
    </w:p>
    <w:p w14:paraId="1595B582"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to enter and edit data in cells. </w:t>
      </w:r>
    </w:p>
    <w:p w14:paraId="2B60EC42"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In the next video, we will learn how to copy and fill data, and how to format the cells </w:t>
      </w:r>
    </w:p>
    <w:p w14:paraId="40546403" w14:textId="77777777" w:rsidR="00736EFA" w:rsidRPr="00736EFA" w:rsidRDefault="00736EFA" w:rsidP="00736EFA">
      <w:pPr>
        <w:shd w:val="clear" w:color="auto" w:fill="FFFFFF"/>
        <w:spacing w:after="0" w:line="240" w:lineRule="auto"/>
        <w:rPr>
          <w:rFonts w:ascii="Arial" w:eastAsia="Times New Roman" w:hAnsi="Arial" w:cs="Arial"/>
          <w:color w:val="333333"/>
          <w:sz w:val="21"/>
          <w:szCs w:val="21"/>
          <w:lang w:val="en-CA" w:eastAsia="en-CA"/>
        </w:rPr>
      </w:pPr>
      <w:r w:rsidRPr="00736EFA">
        <w:rPr>
          <w:rFonts w:ascii="Arial" w:eastAsia="Times New Roman" w:hAnsi="Arial" w:cs="Arial"/>
          <w:color w:val="333333"/>
          <w:sz w:val="21"/>
          <w:szCs w:val="21"/>
          <w:lang w:val="en-CA" w:eastAsia="en-CA"/>
        </w:rPr>
        <w:t>and data in a worksheet.</w:t>
      </w:r>
    </w:p>
    <w:p w14:paraId="29574B75" w14:textId="3B22D204" w:rsidR="00736EFA" w:rsidRDefault="00736EFA">
      <w:pPr>
        <w:rPr>
          <w:sz w:val="36"/>
          <w:szCs w:val="36"/>
          <w:lang w:val="en-CA"/>
        </w:rPr>
      </w:pPr>
    </w:p>
    <w:p w14:paraId="772388F4" w14:textId="77777777" w:rsidR="00FE7D4D" w:rsidRDefault="00FE7D4D" w:rsidP="00FE7D4D">
      <w:pPr>
        <w:pStyle w:val="Heading1"/>
        <w:shd w:val="clear" w:color="auto" w:fill="FFFFFF"/>
        <w:spacing w:before="0" w:beforeAutospacing="0" w:after="0" w:afterAutospacing="0"/>
      </w:pPr>
      <w:r>
        <w:t>Copying, Filling, and Formatting Cells and Data</w:t>
      </w:r>
    </w:p>
    <w:p w14:paraId="72DE675F"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Now that we have learned about some of the handy viewing features provided in Excel, </w:t>
      </w:r>
    </w:p>
    <w:p w14:paraId="593095A8"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entered and edited some data, let’s discuss how to move, copy, and fill data, </w:t>
      </w:r>
    </w:p>
    <w:p w14:paraId="37EA2878"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how to format cells and data to suit our needs. </w:t>
      </w:r>
    </w:p>
    <w:p w14:paraId="2D1F66A7"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 first thing we are going to discuss is how to move data, so if you select a range </w:t>
      </w:r>
    </w:p>
    <w:p w14:paraId="28B1CD17"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of cells, in this case the headings in A1 to E1, and then hover over the top or bottom </w:t>
      </w:r>
    </w:p>
    <w:p w14:paraId="4815BC94" w14:textId="77777777" w:rsidR="00FE7D4D" w:rsidRPr="00FE7D4D" w:rsidRDefault="00FE7D4D" w:rsidP="00FE7D4D">
      <w:pPr>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edge of a selected cell, and you will see the Move pointer, then you can drag the selection </w:t>
      </w:r>
    </w:p>
    <w:p w14:paraId="04F04FB6"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to another place on the worksheet. </w:t>
      </w:r>
    </w:p>
    <w:p w14:paraId="122EB9B5"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Alternatively, if you want to copy the data instead, you do the same thing but this time </w:t>
      </w:r>
    </w:p>
    <w:p w14:paraId="25971E43"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you also hold CTRL key as you select and drag the selection to another location and you </w:t>
      </w:r>
    </w:p>
    <w:p w14:paraId="3170AB16"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will see the Copy pointer. </w:t>
      </w:r>
    </w:p>
    <w:p w14:paraId="4A602E0D"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If you are not comfortable with dragging, you can also use Copy and Paste menu commands </w:t>
      </w:r>
    </w:p>
    <w:p w14:paraId="66D3985D"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or keyboard shortcuts. </w:t>
      </w:r>
    </w:p>
    <w:p w14:paraId="5E891A59"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So if you select some data in column A and copy it to the clipboard. </w:t>
      </w:r>
    </w:p>
    <w:p w14:paraId="4CC4BE1E"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Then you simply select the new location and paste the copied data. </w:t>
      </w:r>
    </w:p>
    <w:p w14:paraId="32BE736B"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You can also move or copy between worksheets, so let’s create a new worksheet. </w:t>
      </w:r>
    </w:p>
    <w:p w14:paraId="4F5EA6A3"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Then select some data from Sheet1, and this time let’s use the CTRL+C keyboard shortcut </w:t>
      </w:r>
    </w:p>
    <w:p w14:paraId="7D2BA217"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to copy it to the clipboard. </w:t>
      </w:r>
    </w:p>
    <w:p w14:paraId="0DF63542"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Then choose the other worksheet and use the CTRL+V shortcut to paste the data. </w:t>
      </w:r>
    </w:p>
    <w:p w14:paraId="3965E3D8"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However, notice that the column widths are not the same as the original source data, </w:t>
      </w:r>
    </w:p>
    <w:p w14:paraId="14E29828"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so let’s undo that and try another paste option. </w:t>
      </w:r>
    </w:p>
    <w:p w14:paraId="53F40355"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By default, when you paste the copied data, it uses the column width settings of the destination </w:t>
      </w:r>
    </w:p>
    <w:p w14:paraId="5330B4AF"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cells. </w:t>
      </w:r>
    </w:p>
    <w:p w14:paraId="0E90917E"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So, to paste it and retain the column widths of the source data, you chose the special </w:t>
      </w:r>
    </w:p>
    <w:p w14:paraId="5B2A422C"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option under the Paste command, called Keep Source Column Widths. </w:t>
      </w:r>
    </w:p>
    <w:p w14:paraId="7F39830C"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As an alternative to having to enter data manually in a worksheet, you can use an Excel </w:t>
      </w:r>
    </w:p>
    <w:p w14:paraId="5C65673B"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feature that automatically fill cells with data when it follows a sequential series or </w:t>
      </w:r>
    </w:p>
    <w:p w14:paraId="393636A6"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pattern. </w:t>
      </w:r>
    </w:p>
    <w:p w14:paraId="6FDB4D94"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 feature is called AutoFill, and it can be especially useful when you need to enter </w:t>
      </w:r>
    </w:p>
    <w:p w14:paraId="4B3C0759"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lots of repetitive data into Excel, such as date information. </w:t>
      </w:r>
    </w:p>
    <w:p w14:paraId="58F2C06A"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For example, if you enter a month in a cell, even using a shortened version of the name, </w:t>
      </w:r>
    </w:p>
    <w:p w14:paraId="73CC8F9A"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lastRenderedPageBreak/>
        <w:t>you can use what’s called the Fill Handle to select down to the end of the series, and </w:t>
      </w:r>
    </w:p>
    <w:p w14:paraId="09ADF2C5"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AutoFill will work out what the series is, based on the selected data. </w:t>
      </w:r>
    </w:p>
    <w:p w14:paraId="714731BA"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Let’s try the same thing with days of the week. </w:t>
      </w:r>
    </w:p>
    <w:p w14:paraId="534B9552"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If you enter Mon in a cell, then drag the fill handle to use AutoFill, it will determine </w:t>
      </w:r>
    </w:p>
    <w:p w14:paraId="15AC423C"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that you want to enter the days of the week sequentially. </w:t>
      </w:r>
    </w:p>
    <w:p w14:paraId="0C75AA4D"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However, if you also enter Wed (for Wednesday) in the next cell down, and select both cells </w:t>
      </w:r>
    </w:p>
    <w:p w14:paraId="19130FC9"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in the series, i.e. </w:t>
      </w:r>
    </w:p>
    <w:p w14:paraId="0B515442"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A16 and A17, and then drag the fill handle down, AutoFill determines that the sequence </w:t>
      </w:r>
    </w:p>
    <w:p w14:paraId="4A1A3155"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has changed to every other day, and fills in the data series for you. </w:t>
      </w:r>
    </w:p>
    <w:p w14:paraId="69E35D0C"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It’s important to select all cells that define the pattern when using AutoFill so </w:t>
      </w:r>
    </w:p>
    <w:p w14:paraId="52758706"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that it can best determine what the pattern is, in this case cells A16 and A17. </w:t>
      </w:r>
    </w:p>
    <w:p w14:paraId="01C9E014"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 similar thing applies to numerical patterns; if you enter 5 in a cell, and then use the </w:t>
      </w:r>
    </w:p>
    <w:p w14:paraId="38A60C26"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fill handle to fill the data down the column. </w:t>
      </w:r>
    </w:p>
    <w:p w14:paraId="552CE014"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Because the data is not the name of a day or month for example, AutoFill can’t determine </w:t>
      </w:r>
    </w:p>
    <w:p w14:paraId="359D3AAE"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what the pattern is yet. </w:t>
      </w:r>
    </w:p>
    <w:p w14:paraId="6BE0EFC3"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So, In this case, it just copies the value 5 into every selected cell. </w:t>
      </w:r>
    </w:p>
    <w:p w14:paraId="2F5B01C7"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However, if you enter the value 10 in B3, and then use the fill handle to fill the data </w:t>
      </w:r>
    </w:p>
    <w:p w14:paraId="51600589"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 xml:space="preserve">down the column, </w:t>
      </w:r>
      <w:proofErr w:type="spellStart"/>
      <w:r w:rsidRPr="00FE7D4D">
        <w:rPr>
          <w:rFonts w:ascii="Arial" w:eastAsia="Times New Roman" w:hAnsi="Arial" w:cs="Arial"/>
          <w:color w:val="333333"/>
          <w:sz w:val="21"/>
          <w:szCs w:val="21"/>
          <w:lang w:val="en-CA" w:eastAsia="en-CA"/>
        </w:rPr>
        <w:t>AutoFlll</w:t>
      </w:r>
      <w:proofErr w:type="spellEnd"/>
      <w:r w:rsidRPr="00FE7D4D">
        <w:rPr>
          <w:rFonts w:ascii="Arial" w:eastAsia="Times New Roman" w:hAnsi="Arial" w:cs="Arial"/>
          <w:color w:val="333333"/>
          <w:sz w:val="21"/>
          <w:szCs w:val="21"/>
          <w:lang w:val="en-CA" w:eastAsia="en-CA"/>
        </w:rPr>
        <w:t xml:space="preserve"> determines that the pattern is incrementing by 5 each time </w:t>
      </w:r>
    </w:p>
    <w:p w14:paraId="6BC1353B"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it fills in the remainder of the data pattern for you. </w:t>
      </w:r>
    </w:p>
    <w:p w14:paraId="6E23F7D1"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We are now going to look at formatting our data, and there are essentially two distinct </w:t>
      </w:r>
    </w:p>
    <w:p w14:paraId="74E6EF9A"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parts to this. </w:t>
      </w:r>
    </w:p>
    <w:p w14:paraId="5A82EFB0"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First, there’s formatting of the cells themselves (with a fill color and a bold border for example </w:t>
      </w:r>
    </w:p>
    <w:p w14:paraId="6C321FCE"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bold text within it). </w:t>
      </w:r>
    </w:p>
    <w:p w14:paraId="59FB1F1D"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then there’s formatting the data in the cells (for example, making it text format, </w:t>
      </w:r>
    </w:p>
    <w:p w14:paraId="11E5905A"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number format, or a specific currency or accounting format). </w:t>
      </w:r>
    </w:p>
    <w:p w14:paraId="2EDF86FE"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Let’s open the car sales worksheet we used previously. </w:t>
      </w:r>
    </w:p>
    <w:p w14:paraId="504A7DE3"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Then select the headings in cells A3 to P3 either using the mouse, or you could use the </w:t>
      </w:r>
    </w:p>
    <w:p w14:paraId="54CC4F78"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 xml:space="preserve">shortcut keys </w:t>
      </w:r>
      <w:proofErr w:type="spellStart"/>
      <w:r w:rsidRPr="00FE7D4D">
        <w:rPr>
          <w:rFonts w:ascii="Arial" w:eastAsia="Times New Roman" w:hAnsi="Arial" w:cs="Arial"/>
          <w:color w:val="333333"/>
          <w:sz w:val="21"/>
          <w:szCs w:val="21"/>
          <w:lang w:val="en-CA" w:eastAsia="en-CA"/>
        </w:rPr>
        <w:t>CTRL+SHIFT+Right</w:t>
      </w:r>
      <w:proofErr w:type="spellEnd"/>
      <w:r w:rsidRPr="00FE7D4D">
        <w:rPr>
          <w:rFonts w:ascii="Arial" w:eastAsia="Times New Roman" w:hAnsi="Arial" w:cs="Arial"/>
          <w:color w:val="333333"/>
          <w:sz w:val="21"/>
          <w:szCs w:val="21"/>
          <w:lang w:val="en-CA" w:eastAsia="en-CA"/>
        </w:rPr>
        <w:t xml:space="preserve"> Arrow. </w:t>
      </w:r>
    </w:p>
    <w:p w14:paraId="3D119EE9"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On the Home tab, click the Styles drop-down arrow, and select a style color for your cells. </w:t>
      </w:r>
    </w:p>
    <w:p w14:paraId="680A3532"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Then you can make the selected cells bold. </w:t>
      </w:r>
    </w:p>
    <w:p w14:paraId="6AA7B639"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Then you select the data in the Manufacturer column either using the mouse, or the shortcut </w:t>
      </w:r>
    </w:p>
    <w:p w14:paraId="3F069A99"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 xml:space="preserve">keys </w:t>
      </w:r>
      <w:proofErr w:type="spellStart"/>
      <w:r w:rsidRPr="00FE7D4D">
        <w:rPr>
          <w:rFonts w:ascii="Arial" w:eastAsia="Times New Roman" w:hAnsi="Arial" w:cs="Arial"/>
          <w:color w:val="333333"/>
          <w:sz w:val="21"/>
          <w:szCs w:val="21"/>
          <w:lang w:val="en-CA" w:eastAsia="en-CA"/>
        </w:rPr>
        <w:t>CTRL+SHIFT+Down</w:t>
      </w:r>
      <w:proofErr w:type="spellEnd"/>
      <w:r w:rsidRPr="00FE7D4D">
        <w:rPr>
          <w:rFonts w:ascii="Arial" w:eastAsia="Times New Roman" w:hAnsi="Arial" w:cs="Arial"/>
          <w:color w:val="333333"/>
          <w:sz w:val="21"/>
          <w:szCs w:val="21"/>
          <w:lang w:val="en-CA" w:eastAsia="en-CA"/>
        </w:rPr>
        <w:t xml:space="preserve"> Arrow. </w:t>
      </w:r>
    </w:p>
    <w:p w14:paraId="7B65BD04"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In the Styles drop-down arrow, select another style color for the selected cells. </w:t>
      </w:r>
    </w:p>
    <w:p w14:paraId="09112FB4"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Again you can make the cells bold. </w:t>
      </w:r>
    </w:p>
    <w:p w14:paraId="735FB992"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Then you select the data in the Model column again either using the mouse, or the shortcut </w:t>
      </w:r>
    </w:p>
    <w:p w14:paraId="3A5F042F"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 xml:space="preserve">keys </w:t>
      </w:r>
      <w:proofErr w:type="spellStart"/>
      <w:r w:rsidRPr="00FE7D4D">
        <w:rPr>
          <w:rFonts w:ascii="Arial" w:eastAsia="Times New Roman" w:hAnsi="Arial" w:cs="Arial"/>
          <w:color w:val="333333"/>
          <w:sz w:val="21"/>
          <w:szCs w:val="21"/>
          <w:lang w:val="en-CA" w:eastAsia="en-CA"/>
        </w:rPr>
        <w:t>CTRL+SHIFT+Down</w:t>
      </w:r>
      <w:proofErr w:type="spellEnd"/>
      <w:r w:rsidRPr="00FE7D4D">
        <w:rPr>
          <w:rFonts w:ascii="Arial" w:eastAsia="Times New Roman" w:hAnsi="Arial" w:cs="Arial"/>
          <w:color w:val="333333"/>
          <w:sz w:val="21"/>
          <w:szCs w:val="21"/>
          <w:lang w:val="en-CA" w:eastAsia="en-CA"/>
        </w:rPr>
        <w:t xml:space="preserve"> Arrow. </w:t>
      </w:r>
    </w:p>
    <w:p w14:paraId="6A305983"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In the Styles drop-down arrow, select another style color for the selected cells. </w:t>
      </w:r>
    </w:p>
    <w:p w14:paraId="5BE6D9A5"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This time you could make the selected cells italic. </w:t>
      </w:r>
    </w:p>
    <w:p w14:paraId="42386DBA"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you can also change the font size and style. </w:t>
      </w:r>
    </w:p>
    <w:p w14:paraId="09D649CC"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 xml:space="preserve">Lastly, you can select all the other cells in the data by using the mouse or the </w:t>
      </w:r>
      <w:proofErr w:type="spellStart"/>
      <w:r w:rsidRPr="00FE7D4D">
        <w:rPr>
          <w:rFonts w:ascii="Arial" w:eastAsia="Times New Roman" w:hAnsi="Arial" w:cs="Arial"/>
          <w:color w:val="333333"/>
          <w:sz w:val="21"/>
          <w:szCs w:val="21"/>
          <w:lang w:val="en-CA" w:eastAsia="en-CA"/>
        </w:rPr>
        <w:t>CTRL+SHIFT+Right</w:t>
      </w:r>
      <w:proofErr w:type="spellEnd"/>
      <w:r w:rsidRPr="00FE7D4D">
        <w:rPr>
          <w:rFonts w:ascii="Arial" w:eastAsia="Times New Roman" w:hAnsi="Arial" w:cs="Arial"/>
          <w:color w:val="333333"/>
          <w:sz w:val="21"/>
          <w:szCs w:val="21"/>
          <w:lang w:val="en-CA" w:eastAsia="en-CA"/>
        </w:rPr>
        <w:t> </w:t>
      </w:r>
    </w:p>
    <w:p w14:paraId="7CD9C6AF"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Arrow then Down Arrow, and apply borders to the data cells. </w:t>
      </w:r>
    </w:p>
    <w:p w14:paraId="49A834E4"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Now it’s time to format the cell data. </w:t>
      </w:r>
    </w:p>
    <w:p w14:paraId="5501D87B"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The sales figures in columns C and D can be formatted to display only two decimal places; </w:t>
      </w:r>
    </w:p>
    <w:p w14:paraId="42DAD5BA"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just select the data and click the Decrease Decimal button. </w:t>
      </w:r>
    </w:p>
    <w:p w14:paraId="604621C0"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We also have an issue with a couple of the car models. </w:t>
      </w:r>
    </w:p>
    <w:p w14:paraId="7D89B324"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If you look in cells B129 and B130, where the model name is supposed to be displayed, </w:t>
      </w:r>
    </w:p>
    <w:p w14:paraId="26AA579A"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you can see there are actually two dates listed instead. </w:t>
      </w:r>
    </w:p>
    <w:p w14:paraId="6FEF7B98"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if you look in the Number Format box, the format type is Custom. </w:t>
      </w:r>
    </w:p>
    <w:p w14:paraId="51656F74"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This has happened because the model numbers are supposed to be the Saab 9-5 and the Saab </w:t>
      </w:r>
    </w:p>
    <w:p w14:paraId="3B718B15"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9-3 but when the files were imported from CSV files these two cells must have been incorrectly </w:t>
      </w:r>
    </w:p>
    <w:p w14:paraId="0DF18B95"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determined to be date values and not just numbers. </w:t>
      </w:r>
    </w:p>
    <w:p w14:paraId="06849CA3"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You can fix this by formatting these two cells as Text, and then enter the correct values </w:t>
      </w:r>
    </w:p>
    <w:p w14:paraId="2879D3F6"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of 9-5 and 9-3. </w:t>
      </w:r>
    </w:p>
    <w:p w14:paraId="64C5476D"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lastRenderedPageBreak/>
        <w:t>The last thing we shall do is format some data as currency. </w:t>
      </w:r>
    </w:p>
    <w:p w14:paraId="7F52103D"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If you look at the heading in column F it says it is Price in thousands of dollars, </w:t>
      </w:r>
    </w:p>
    <w:p w14:paraId="0A45E6BB"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cell F4 is using the General format. </w:t>
      </w:r>
    </w:p>
    <w:p w14:paraId="36B13D12"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So, let’s change the format of this column to American currency format. </w:t>
      </w:r>
    </w:p>
    <w:p w14:paraId="4880AAAA"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We select the column, F in this case, then select More Number Formats from the drop-down </w:t>
      </w:r>
    </w:p>
    <w:p w14:paraId="0B200E68"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list, then we choose the Currency option, and the correct currency symbol and format. </w:t>
      </w:r>
    </w:p>
    <w:p w14:paraId="67D56CAB"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we’re done. </w:t>
      </w:r>
    </w:p>
    <w:p w14:paraId="01B6C181"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In this video, we learned how to move, copy, and fill data, and how to format cells and </w:t>
      </w:r>
    </w:p>
    <w:p w14:paraId="5B2A1C1F"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cell data to suit our needs. </w:t>
      </w:r>
    </w:p>
    <w:p w14:paraId="7985BC2F"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In the next video, we will look at the basics of formulas, learn how to perform simple calculations, </w:t>
      </w:r>
    </w:p>
    <w:p w14:paraId="1A914FA3" w14:textId="77777777" w:rsidR="00FE7D4D" w:rsidRPr="00FE7D4D" w:rsidRDefault="00FE7D4D" w:rsidP="00FE7D4D">
      <w:pPr>
        <w:shd w:val="clear" w:color="auto" w:fill="FFFFFF"/>
        <w:spacing w:after="0" w:line="240" w:lineRule="auto"/>
        <w:rPr>
          <w:rFonts w:ascii="Arial" w:eastAsia="Times New Roman" w:hAnsi="Arial" w:cs="Arial"/>
          <w:color w:val="333333"/>
          <w:sz w:val="21"/>
          <w:szCs w:val="21"/>
          <w:lang w:val="en-CA" w:eastAsia="en-CA"/>
        </w:rPr>
      </w:pPr>
      <w:r w:rsidRPr="00FE7D4D">
        <w:rPr>
          <w:rFonts w:ascii="Arial" w:eastAsia="Times New Roman" w:hAnsi="Arial" w:cs="Arial"/>
          <w:color w:val="333333"/>
          <w:sz w:val="21"/>
          <w:szCs w:val="21"/>
          <w:lang w:val="en-CA" w:eastAsia="en-CA"/>
        </w:rPr>
        <w:t>and learn how to select ranges and copy formulas.</w:t>
      </w:r>
    </w:p>
    <w:p w14:paraId="41DFC72F" w14:textId="434C3F08" w:rsidR="00FE7D4D" w:rsidRDefault="00FE7D4D">
      <w:pPr>
        <w:rPr>
          <w:sz w:val="36"/>
          <w:szCs w:val="36"/>
          <w:lang w:val="en-CA"/>
        </w:rPr>
      </w:pPr>
    </w:p>
    <w:p w14:paraId="5F1AF0DE" w14:textId="2797621F" w:rsidR="00FB1A68" w:rsidRDefault="00FB1A68">
      <w:pPr>
        <w:rPr>
          <w:sz w:val="36"/>
          <w:szCs w:val="36"/>
          <w:lang w:val="en-CA"/>
        </w:rPr>
      </w:pPr>
    </w:p>
    <w:p w14:paraId="4E2E6862" w14:textId="77777777" w:rsidR="00FB1A68" w:rsidRDefault="00FB1A68" w:rsidP="00FB1A68">
      <w:pPr>
        <w:pStyle w:val="Heading1"/>
        <w:pBdr>
          <w:bottom w:val="single" w:sz="6" w:space="4" w:color="EEEEEE"/>
        </w:pBdr>
        <w:spacing w:before="240" w:beforeAutospacing="0" w:after="240" w:afterAutospacing="0"/>
        <w:rPr>
          <w:rFonts w:ascii="Microsoft YaHei" w:eastAsia="Microsoft YaHei" w:hAnsi="Microsoft YaHei"/>
          <w:color w:val="333333"/>
          <w:sz w:val="54"/>
          <w:szCs w:val="54"/>
        </w:rPr>
      </w:pPr>
      <w:r>
        <w:rPr>
          <w:rFonts w:ascii="Microsoft YaHei" w:eastAsia="Microsoft YaHei" w:hAnsi="Microsoft YaHei" w:hint="eastAsia"/>
          <w:color w:val="333333"/>
          <w:sz w:val="54"/>
          <w:szCs w:val="54"/>
        </w:rPr>
        <w:t>Software Used in this Lab</w:t>
      </w:r>
    </w:p>
    <w:p w14:paraId="656764FF" w14:textId="77777777" w:rsidR="00FB1A68" w:rsidRDefault="00FB1A68" w:rsidP="00FB1A6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instruction videos in this course use the full Excel Desktop version as this has all the available product features, but for the hands-on labs we will be using the free ‘Excel for the web’ version as this is available to everyone.</w:t>
      </w:r>
    </w:p>
    <w:p w14:paraId="4A9A6BF8" w14:textId="77777777" w:rsidR="00FB1A68" w:rsidRDefault="00FB1A68" w:rsidP="00FB1A68">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Although you can use the Excel Desktop software if you have access to this version, </w:t>
      </w:r>
      <w:ins w:id="2" w:author="Unknown">
        <w:r>
          <w:rPr>
            <w:rFonts w:ascii="Microsoft YaHei" w:eastAsia="Microsoft YaHei" w:hAnsi="Microsoft YaHei" w:hint="eastAsia"/>
            <w:color w:val="333333"/>
            <w:sz w:val="21"/>
            <w:szCs w:val="21"/>
          </w:rPr>
          <w:t>it is recommended that you use Excel for the web for the hands-on labs</w:t>
        </w:r>
      </w:ins>
      <w:r>
        <w:rPr>
          <w:rFonts w:ascii="Microsoft YaHei" w:eastAsia="Microsoft YaHei" w:hAnsi="Microsoft YaHei" w:hint="eastAsia"/>
          <w:color w:val="333333"/>
          <w:sz w:val="21"/>
          <w:szCs w:val="21"/>
        </w:rPr>
        <w:t> as the lab instructions specifically refer to this version, and there are some small differences in the interface and available features.</w:t>
      </w:r>
    </w:p>
    <w:p w14:paraId="212CE110" w14:textId="77777777" w:rsidR="00FB1A68" w:rsidRDefault="00FB1A68" w:rsidP="00FB1A68">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Dataset Used in this Lab</w:t>
      </w:r>
    </w:p>
    <w:p w14:paraId="51C2DFBA" w14:textId="77777777" w:rsidR="00FB1A68" w:rsidRDefault="00FB1A68" w:rsidP="00FB1A68">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first dataset used in this lab comes from the following source: </w:t>
      </w:r>
      <w:hyperlink r:id="rId77" w:tgtFrame="_blank" w:history="1">
        <w:r>
          <w:rPr>
            <w:rStyle w:val="Hyperlink"/>
            <w:rFonts w:ascii="Microsoft YaHei" w:eastAsia="Microsoft YaHei" w:hAnsi="Microsoft YaHei" w:hint="eastAsia"/>
            <w:color w:val="4183C4"/>
            <w:sz w:val="21"/>
            <w:szCs w:val="21"/>
          </w:rPr>
          <w:t>https://www.kaggle.com/sudalairajkumar/indian-startup-funding</w:t>
        </w:r>
      </w:hyperlink>
      <w:r>
        <w:rPr>
          <w:rFonts w:ascii="Microsoft YaHei" w:eastAsia="Microsoft YaHei" w:hAnsi="Microsoft YaHei" w:hint="eastAsia"/>
          <w:color w:val="333333"/>
          <w:sz w:val="21"/>
          <w:szCs w:val="21"/>
        </w:rPr>
        <w:t> under a </w:t>
      </w:r>
      <w:hyperlink r:id="rId78" w:tgtFrame="_blank" w:history="1">
        <w:r>
          <w:rPr>
            <w:rStyle w:val="Hyperlink"/>
            <w:rFonts w:ascii="Microsoft YaHei" w:eastAsia="Microsoft YaHei" w:hAnsi="Microsoft YaHei" w:hint="eastAsia"/>
            <w:b/>
            <w:bCs/>
            <w:color w:val="4183C4"/>
            <w:sz w:val="21"/>
            <w:szCs w:val="21"/>
          </w:rPr>
          <w:t>CC0: Public Domain license</w:t>
        </w:r>
      </w:hyperlink>
      <w:r>
        <w:rPr>
          <w:rFonts w:ascii="Microsoft YaHei" w:eastAsia="Microsoft YaHei" w:hAnsi="Microsoft YaHei" w:hint="eastAsia"/>
          <w:color w:val="333333"/>
          <w:sz w:val="21"/>
          <w:szCs w:val="21"/>
        </w:rPr>
        <w:t>. Acknowledgement and thanks also goes to </w:t>
      </w:r>
      <w:hyperlink r:id="rId79" w:tgtFrame="_blank" w:history="1">
        <w:r>
          <w:rPr>
            <w:rStyle w:val="Hyperlink"/>
            <w:rFonts w:ascii="Microsoft YaHei" w:eastAsia="Microsoft YaHei" w:hAnsi="Microsoft YaHei" w:hint="eastAsia"/>
            <w:color w:val="4183C4"/>
            <w:sz w:val="21"/>
            <w:szCs w:val="21"/>
          </w:rPr>
          <w:t>https://trak.in</w:t>
        </w:r>
      </w:hyperlink>
      <w:r>
        <w:rPr>
          <w:rFonts w:ascii="Microsoft YaHei" w:eastAsia="Microsoft YaHei" w:hAnsi="Microsoft YaHei" w:hint="eastAsia"/>
          <w:color w:val="333333"/>
          <w:sz w:val="21"/>
          <w:szCs w:val="21"/>
        </w:rPr>
        <w:t> who were generous enough to share the data publicly for free.</w:t>
      </w:r>
    </w:p>
    <w:p w14:paraId="3C0DD643" w14:textId="77777777" w:rsidR="00FB1A68" w:rsidRDefault="00FB1A68" w:rsidP="00FB1A6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We are using a modified subset of that dataset for the lab, so to follow the lab instructions successfully please use the dataset provided with the lab, rather than the dataset from the original source.</w:t>
      </w:r>
    </w:p>
    <w:p w14:paraId="79E18D32" w14:textId="77777777" w:rsidR="00FB1A68" w:rsidRDefault="00FB1A68" w:rsidP="00FB1A6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second dataset used in this lab is an internal dataset.</w:t>
      </w:r>
    </w:p>
    <w:p w14:paraId="5CF2B498" w14:textId="77777777" w:rsidR="00FB1A68" w:rsidRDefault="00FB1A68" w:rsidP="00FB1A68">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lastRenderedPageBreak/>
        <w:t>Objectives</w:t>
      </w:r>
    </w:p>
    <w:p w14:paraId="660707C1" w14:textId="77777777" w:rsidR="00FB1A68" w:rsidRDefault="00FB1A68" w:rsidP="00FB1A6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After completing this lab, you will be able to:</w:t>
      </w:r>
    </w:p>
    <w:p w14:paraId="36C15D77" w14:textId="77777777" w:rsidR="00FB1A68" w:rsidRDefault="00FB1A68" w:rsidP="00FB1A68">
      <w:pPr>
        <w:numPr>
          <w:ilvl w:val="0"/>
          <w:numId w:val="2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Use viewing options, and enter and edit data</w:t>
      </w:r>
    </w:p>
    <w:p w14:paraId="332B7CB7" w14:textId="77777777" w:rsidR="00FB1A68" w:rsidRDefault="00FB1A68" w:rsidP="00FB1A68">
      <w:pPr>
        <w:numPr>
          <w:ilvl w:val="0"/>
          <w:numId w:val="2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Copy and fill data, and format cells and data</w:t>
      </w:r>
    </w:p>
    <w:p w14:paraId="265C5432" w14:textId="77777777" w:rsidR="00FB1A68" w:rsidRDefault="00FB1A68" w:rsidP="00FB1A68">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Exercise 1: Viewing, Entering and Editing Data</w:t>
      </w:r>
    </w:p>
    <w:p w14:paraId="3F16C23A" w14:textId="77777777" w:rsidR="00FB1A68" w:rsidRDefault="00FB1A68" w:rsidP="00FB1A6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exercise, you will learn some of the viewing options in Excel, how to enter and edit data in cells.</w:t>
      </w:r>
    </w:p>
    <w:p w14:paraId="67261085" w14:textId="77777777" w:rsidR="00FB1A68" w:rsidRDefault="00FB1A68" w:rsidP="00FB1A68">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A: Viewing Data</w:t>
      </w:r>
    </w:p>
    <w:p w14:paraId="3A54BC46" w14:textId="77777777" w:rsidR="00FB1A68" w:rsidRDefault="00FB1A68" w:rsidP="00FB1A68">
      <w:pPr>
        <w:pStyle w:val="NormalWeb"/>
        <w:numPr>
          <w:ilvl w:val="0"/>
          <w:numId w:val="22"/>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Download the file </w:t>
      </w:r>
      <w:hyperlink r:id="rId80" w:tgtFrame="_blank" w:history="1">
        <w:r>
          <w:rPr>
            <w:rStyle w:val="Hyperlink"/>
            <w:rFonts w:ascii="Microsoft YaHei" w:eastAsia="Microsoft YaHei" w:hAnsi="Microsoft YaHei" w:hint="eastAsia"/>
            <w:b/>
            <w:bCs/>
            <w:color w:val="4183C4"/>
            <w:sz w:val="21"/>
            <w:szCs w:val="21"/>
          </w:rPr>
          <w:t>indian_startup_funding_Lab3.xlsx</w:t>
        </w:r>
      </w:hyperlink>
      <w:r>
        <w:rPr>
          <w:rFonts w:ascii="Microsoft YaHei" w:eastAsia="Microsoft YaHei" w:hAnsi="Microsoft YaHei" w:hint="eastAsia"/>
          <w:color w:val="333333"/>
          <w:sz w:val="21"/>
          <w:szCs w:val="21"/>
        </w:rPr>
        <w:t>. Upload and open it using Excel for the web.</w:t>
      </w:r>
    </w:p>
    <w:p w14:paraId="5FC789DE" w14:textId="77777777" w:rsidR="00FB1A68" w:rsidRDefault="00FB1A68" w:rsidP="00FB1A68">
      <w:pPr>
        <w:pStyle w:val="NormalWeb"/>
        <w:numPr>
          <w:ilvl w:val="0"/>
          <w:numId w:val="22"/>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w:t>
      </w:r>
      <w:r>
        <w:rPr>
          <w:rStyle w:val="Strong"/>
          <w:rFonts w:ascii="Microsoft YaHei" w:eastAsia="Microsoft YaHei" w:hAnsi="Microsoft YaHei" w:hint="eastAsia"/>
          <w:color w:val="333333"/>
          <w:sz w:val="21"/>
          <w:szCs w:val="21"/>
        </w:rPr>
        <w:t>F20:H26</w:t>
      </w:r>
      <w:r>
        <w:rPr>
          <w:rFonts w:ascii="Microsoft YaHei" w:eastAsia="Microsoft YaHei" w:hAnsi="Microsoft YaHei" w:hint="eastAsia"/>
          <w:color w:val="333333"/>
          <w:sz w:val="21"/>
          <w:szCs w:val="21"/>
        </w:rPr>
        <w:t> (if required, use the vertical and horizontal scroll bars to bring the selected cell range area to the center of the screen). Hold </w:t>
      </w:r>
      <w:r>
        <w:rPr>
          <w:rStyle w:val="Strong"/>
          <w:rFonts w:ascii="Microsoft YaHei" w:eastAsia="Microsoft YaHei" w:hAnsi="Microsoft YaHei" w:hint="eastAsia"/>
          <w:color w:val="333333"/>
          <w:sz w:val="21"/>
          <w:szCs w:val="21"/>
        </w:rPr>
        <w:t>CTRL and +</w:t>
      </w:r>
      <w:r>
        <w:rPr>
          <w:rFonts w:ascii="Microsoft YaHei" w:eastAsia="Microsoft YaHei" w:hAnsi="Microsoft YaHei" w:hint="eastAsia"/>
          <w:color w:val="333333"/>
          <w:sz w:val="21"/>
          <w:szCs w:val="21"/>
        </w:rPr>
        <w:t> to zoom in closer to the specific area of the data. Then hold </w:t>
      </w:r>
      <w:r>
        <w:rPr>
          <w:rStyle w:val="Strong"/>
          <w:rFonts w:ascii="Microsoft YaHei" w:eastAsia="Microsoft YaHei" w:hAnsi="Microsoft YaHei" w:hint="eastAsia"/>
          <w:color w:val="333333"/>
          <w:sz w:val="21"/>
          <w:szCs w:val="21"/>
        </w:rPr>
        <w:t>CTRL and -</w:t>
      </w:r>
      <w:r>
        <w:rPr>
          <w:rFonts w:ascii="Microsoft YaHei" w:eastAsia="Microsoft YaHei" w:hAnsi="Microsoft YaHei" w:hint="eastAsia"/>
          <w:color w:val="333333"/>
          <w:sz w:val="21"/>
          <w:szCs w:val="21"/>
        </w:rPr>
        <w:t> to zoom the worksheet back out to its original size. (</w:t>
      </w:r>
      <w:r>
        <w:rPr>
          <w:rStyle w:val="Strong"/>
          <w:rFonts w:ascii="Microsoft YaHei" w:eastAsia="Microsoft YaHei" w:hAnsi="Microsoft YaHei" w:hint="eastAsia"/>
          <w:color w:val="333333"/>
          <w:sz w:val="21"/>
          <w:szCs w:val="21"/>
        </w:rPr>
        <w:t>Note:</w:t>
      </w:r>
      <w:r>
        <w:rPr>
          <w:rFonts w:ascii="Microsoft YaHei" w:eastAsia="Microsoft YaHei" w:hAnsi="Microsoft YaHei" w:hint="eastAsia"/>
          <w:color w:val="333333"/>
          <w:sz w:val="21"/>
          <w:szCs w:val="21"/>
        </w:rPr>
        <w:t> </w:t>
      </w:r>
      <w:r>
        <w:rPr>
          <w:rStyle w:val="Strong"/>
          <w:rFonts w:ascii="Microsoft YaHei" w:eastAsia="Microsoft YaHei" w:hAnsi="Microsoft YaHei" w:hint="eastAsia"/>
          <w:color w:val="333333"/>
          <w:sz w:val="21"/>
          <w:szCs w:val="21"/>
        </w:rPr>
        <w:t>Zoom to Selection</w:t>
      </w:r>
      <w:r>
        <w:rPr>
          <w:rFonts w:ascii="Microsoft YaHei" w:eastAsia="Microsoft YaHei" w:hAnsi="Microsoft YaHei" w:hint="eastAsia"/>
          <w:color w:val="333333"/>
          <w:sz w:val="21"/>
          <w:szCs w:val="21"/>
        </w:rPr>
        <w:t> which is found under the </w:t>
      </w:r>
      <w:r>
        <w:rPr>
          <w:rStyle w:val="Strong"/>
          <w:rFonts w:ascii="Microsoft YaHei" w:eastAsia="Microsoft YaHei" w:hAnsi="Microsoft YaHei" w:hint="eastAsia"/>
          <w:color w:val="333333"/>
          <w:sz w:val="21"/>
          <w:szCs w:val="21"/>
        </w:rPr>
        <w:t>View</w:t>
      </w:r>
      <w:r>
        <w:rPr>
          <w:rFonts w:ascii="Microsoft YaHei" w:eastAsia="Microsoft YaHei" w:hAnsi="Microsoft YaHei" w:hint="eastAsia"/>
          <w:color w:val="333333"/>
          <w:sz w:val="21"/>
          <w:szCs w:val="21"/>
        </w:rPr>
        <w:t> tab of Excel Desktop, is not available for Excel for the web)</w:t>
      </w:r>
    </w:p>
    <w:p w14:paraId="0500EB95" w14:textId="77777777" w:rsidR="00FB1A68" w:rsidRDefault="00FB1A68" w:rsidP="00FB1A68">
      <w:pPr>
        <w:pStyle w:val="NormalWeb"/>
        <w:numPr>
          <w:ilvl w:val="0"/>
          <w:numId w:val="22"/>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On the ribbon, click </w:t>
      </w:r>
      <w:r>
        <w:rPr>
          <w:rStyle w:val="Strong"/>
          <w:rFonts w:ascii="Microsoft YaHei" w:eastAsia="Microsoft YaHei" w:hAnsi="Microsoft YaHei" w:hint="eastAsia"/>
          <w:color w:val="333333"/>
          <w:sz w:val="21"/>
          <w:szCs w:val="21"/>
        </w:rPr>
        <w:t>View, Freeze Panes, Freeze Top Row</w:t>
      </w:r>
      <w:r>
        <w:rPr>
          <w:rFonts w:ascii="Microsoft YaHei" w:eastAsia="Microsoft YaHei" w:hAnsi="Microsoft YaHei" w:hint="eastAsia"/>
          <w:color w:val="333333"/>
          <w:sz w:val="21"/>
          <w:szCs w:val="21"/>
        </w:rPr>
        <w:t>. Now you have headings in your columns like a header row, which will remain static on screen while you move down the worksheet. Next, click </w:t>
      </w:r>
      <w:r>
        <w:rPr>
          <w:rStyle w:val="Strong"/>
          <w:rFonts w:ascii="Microsoft YaHei" w:eastAsia="Microsoft YaHei" w:hAnsi="Microsoft YaHei" w:hint="eastAsia"/>
          <w:color w:val="333333"/>
          <w:sz w:val="21"/>
          <w:szCs w:val="21"/>
        </w:rPr>
        <w:t>Unfreeze Panes</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Freeze First Column</w:t>
      </w:r>
      <w:r>
        <w:rPr>
          <w:rFonts w:ascii="Microsoft YaHei" w:eastAsia="Microsoft YaHei" w:hAnsi="Microsoft YaHei" w:hint="eastAsia"/>
          <w:color w:val="333333"/>
          <w:sz w:val="21"/>
          <w:szCs w:val="21"/>
        </w:rPr>
        <w:t>. The </w:t>
      </w:r>
      <w:r>
        <w:rPr>
          <w:rStyle w:val="Emphasis"/>
          <w:rFonts w:ascii="Microsoft YaHei" w:eastAsia="Microsoft YaHei" w:hAnsi="Microsoft YaHei" w:hint="eastAsia"/>
          <w:color w:val="333333"/>
          <w:sz w:val="21"/>
          <w:szCs w:val="21"/>
        </w:rPr>
        <w:t>Sr No</w:t>
      </w:r>
      <w:r>
        <w:rPr>
          <w:rFonts w:ascii="Microsoft YaHei" w:eastAsia="Microsoft YaHei" w:hAnsi="Microsoft YaHei" w:hint="eastAsia"/>
          <w:color w:val="333333"/>
          <w:sz w:val="21"/>
          <w:szCs w:val="21"/>
        </w:rPr>
        <w:t> column will remain static on the screen while you move right across the worksheet. Lastly, click </w:t>
      </w:r>
      <w:r>
        <w:rPr>
          <w:rStyle w:val="Strong"/>
          <w:rFonts w:ascii="Microsoft YaHei" w:eastAsia="Microsoft YaHei" w:hAnsi="Microsoft YaHei" w:hint="eastAsia"/>
          <w:color w:val="333333"/>
          <w:sz w:val="21"/>
          <w:szCs w:val="21"/>
        </w:rPr>
        <w:t>Unfreeze Panes</w:t>
      </w:r>
      <w:r>
        <w:rPr>
          <w:rFonts w:ascii="Microsoft YaHei" w:eastAsia="Microsoft YaHei" w:hAnsi="Microsoft YaHei" w:hint="eastAsia"/>
          <w:color w:val="333333"/>
          <w:sz w:val="21"/>
          <w:szCs w:val="21"/>
        </w:rPr>
        <w:t> to end this step.</w:t>
      </w:r>
    </w:p>
    <w:p w14:paraId="0F5A761E" w14:textId="2947D899" w:rsidR="00FB1A68" w:rsidRDefault="00FB1A68" w:rsidP="00FB1A6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36BAE01B" wp14:editId="7730E180">
            <wp:extent cx="3333750" cy="238125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3750" cy="2381250"/>
                    </a:xfrm>
                    <a:prstGeom prst="rect">
                      <a:avLst/>
                    </a:prstGeom>
                    <a:noFill/>
                    <a:ln>
                      <a:noFill/>
                    </a:ln>
                  </pic:spPr>
                </pic:pic>
              </a:graphicData>
            </a:graphic>
          </wp:inline>
        </w:drawing>
      </w:r>
    </w:p>
    <w:p w14:paraId="1C721F36" w14:textId="77777777" w:rsidR="00FB1A68" w:rsidRDefault="00FB1A68" w:rsidP="00FB1A6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61242AF0" w14:textId="77777777" w:rsidR="00FB1A68" w:rsidRDefault="00FB1A68" w:rsidP="00FB1A68">
      <w:pPr>
        <w:pStyle w:val="NormalWeb"/>
        <w:numPr>
          <w:ilvl w:val="0"/>
          <w:numId w:val="23"/>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To freeze both the top row and the first column at the same time, select cell </w:t>
      </w:r>
      <w:r>
        <w:rPr>
          <w:rStyle w:val="Strong"/>
          <w:rFonts w:ascii="Microsoft YaHei" w:eastAsia="Microsoft YaHei" w:hAnsi="Microsoft YaHei" w:hint="eastAsia"/>
          <w:color w:val="333333"/>
          <w:sz w:val="21"/>
          <w:szCs w:val="21"/>
        </w:rPr>
        <w:t>B2</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View, Freeze Panes, Freeze Panes</w:t>
      </w:r>
      <w:r>
        <w:rPr>
          <w:rFonts w:ascii="Microsoft YaHei" w:eastAsia="Microsoft YaHei" w:hAnsi="Microsoft YaHei" w:hint="eastAsia"/>
          <w:color w:val="333333"/>
          <w:sz w:val="21"/>
          <w:szCs w:val="21"/>
        </w:rPr>
        <w:t>.</w:t>
      </w:r>
    </w:p>
    <w:p w14:paraId="43902E9A" w14:textId="4803B272" w:rsidR="00FB1A68" w:rsidRDefault="00FB1A68" w:rsidP="00FB1A68">
      <w:pPr>
        <w:pStyle w:val="NormalWeb"/>
        <w:spacing w:before="240" w:beforeAutospacing="0" w:after="240" w:afterAutospacing="0"/>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3A344174" wp14:editId="7AC739DC">
            <wp:extent cx="4876800" cy="32575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6800" cy="3257550"/>
                    </a:xfrm>
                    <a:prstGeom prst="rect">
                      <a:avLst/>
                    </a:prstGeom>
                    <a:noFill/>
                    <a:ln>
                      <a:noFill/>
                    </a:ln>
                  </pic:spPr>
                </pic:pic>
              </a:graphicData>
            </a:graphic>
          </wp:inline>
        </w:drawing>
      </w:r>
    </w:p>
    <w:p w14:paraId="0D5895A0" w14:textId="77777777" w:rsidR="00FB1A68" w:rsidRDefault="00FB1A68" w:rsidP="00FB1A6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1A70E023" w14:textId="77777777" w:rsidR="00FB1A68" w:rsidRDefault="00FB1A68" w:rsidP="00FB1A68">
      <w:pPr>
        <w:numPr>
          <w:ilvl w:val="0"/>
          <w:numId w:val="24"/>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lastRenderedPageBreak/>
        <w:t>You can open multiple workbooks in multiple browser tabs in Excel for the web, and to switch between them, you just click each browser tab. (In Excel Desktop you have to click the </w:t>
      </w:r>
      <w:r>
        <w:rPr>
          <w:rStyle w:val="Strong"/>
          <w:rFonts w:ascii="Microsoft YaHei" w:eastAsia="Microsoft YaHei" w:hAnsi="Microsoft YaHei" w:hint="eastAsia"/>
          <w:color w:val="333333"/>
          <w:sz w:val="21"/>
          <w:szCs w:val="21"/>
        </w:rPr>
        <w:t>View</w:t>
      </w:r>
      <w:r>
        <w:rPr>
          <w:rFonts w:ascii="Microsoft YaHei" w:eastAsia="Microsoft YaHei" w:hAnsi="Microsoft YaHei" w:hint="eastAsia"/>
          <w:color w:val="333333"/>
          <w:sz w:val="21"/>
          <w:szCs w:val="21"/>
        </w:rPr>
        <w:t> tab, then click </w:t>
      </w:r>
      <w:r>
        <w:rPr>
          <w:rStyle w:val="Strong"/>
          <w:rFonts w:ascii="Microsoft YaHei" w:eastAsia="Microsoft YaHei" w:hAnsi="Microsoft YaHei" w:hint="eastAsia"/>
          <w:color w:val="333333"/>
          <w:sz w:val="21"/>
          <w:szCs w:val="21"/>
        </w:rPr>
        <w:t>Switch Windows</w:t>
      </w:r>
      <w:r>
        <w:rPr>
          <w:rFonts w:ascii="Microsoft YaHei" w:eastAsia="Microsoft YaHei" w:hAnsi="Microsoft YaHei" w:hint="eastAsia"/>
          <w:color w:val="333333"/>
          <w:sz w:val="21"/>
          <w:szCs w:val="21"/>
        </w:rPr>
        <w:t>)</w:t>
      </w:r>
    </w:p>
    <w:p w14:paraId="77535D5A" w14:textId="77777777" w:rsidR="00FB1A68" w:rsidRDefault="00FB1A68" w:rsidP="00FB1A68">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B: Entering Data</w:t>
      </w:r>
    </w:p>
    <w:p w14:paraId="54314034" w14:textId="77777777" w:rsidR="00FB1A68" w:rsidRDefault="00FB1A68" w:rsidP="00FB1A68">
      <w:pPr>
        <w:pStyle w:val="NormalWeb"/>
        <w:numPr>
          <w:ilvl w:val="0"/>
          <w:numId w:val="25"/>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Download the file </w:t>
      </w:r>
      <w:hyperlink r:id="rId83" w:tgtFrame="_blank" w:history="1">
        <w:r>
          <w:rPr>
            <w:rStyle w:val="Hyperlink"/>
            <w:rFonts w:ascii="Microsoft YaHei" w:eastAsia="Microsoft YaHei" w:hAnsi="Microsoft YaHei" w:hint="eastAsia"/>
            <w:b/>
            <w:bCs/>
            <w:color w:val="4183C4"/>
            <w:sz w:val="21"/>
            <w:szCs w:val="21"/>
          </w:rPr>
          <w:t>Personal_Monthly_Expenditure_Lab3.xlsx</w:t>
        </w:r>
      </w:hyperlink>
      <w:r>
        <w:rPr>
          <w:rFonts w:ascii="Microsoft YaHei" w:eastAsia="Microsoft YaHei" w:hAnsi="Microsoft YaHei" w:hint="eastAsia"/>
          <w:color w:val="333333"/>
          <w:sz w:val="21"/>
          <w:szCs w:val="21"/>
        </w:rPr>
        <w:t>. Upload and open it using Excel for the web. Go to the </w:t>
      </w:r>
      <w:r>
        <w:rPr>
          <w:rStyle w:val="Strong"/>
          <w:rFonts w:ascii="Microsoft YaHei" w:eastAsia="Microsoft YaHei" w:hAnsi="Microsoft YaHei" w:hint="eastAsia"/>
          <w:color w:val="333333"/>
          <w:sz w:val="21"/>
          <w:szCs w:val="21"/>
        </w:rPr>
        <w:t>Expense - 2018</w:t>
      </w:r>
      <w:r>
        <w:rPr>
          <w:rFonts w:ascii="Microsoft YaHei" w:eastAsia="Microsoft YaHei" w:hAnsi="Microsoft YaHei" w:hint="eastAsia"/>
          <w:color w:val="333333"/>
          <w:sz w:val="21"/>
          <w:szCs w:val="21"/>
        </w:rPr>
        <w:t> worksheet.</w:t>
      </w:r>
    </w:p>
    <w:p w14:paraId="0078E422" w14:textId="77777777" w:rsidR="00FB1A68" w:rsidRDefault="00FB1A68" w:rsidP="00FB1A68">
      <w:pPr>
        <w:pStyle w:val="NormalWeb"/>
        <w:numPr>
          <w:ilvl w:val="0"/>
          <w:numId w:val="25"/>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A1</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Month</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Tab</w:t>
      </w:r>
      <w:r>
        <w:rPr>
          <w:rFonts w:ascii="Microsoft YaHei" w:eastAsia="Microsoft YaHei" w:hAnsi="Microsoft YaHei" w:hint="eastAsia"/>
          <w:color w:val="333333"/>
          <w:sz w:val="21"/>
          <w:szCs w:val="21"/>
        </w:rPr>
        <w:t>. Then type </w:t>
      </w:r>
      <w:r>
        <w:rPr>
          <w:rStyle w:val="Strong"/>
          <w:rFonts w:ascii="Microsoft YaHei" w:eastAsia="Microsoft YaHei" w:hAnsi="Microsoft YaHei" w:hint="eastAsia"/>
          <w:color w:val="333333"/>
          <w:sz w:val="21"/>
          <w:szCs w:val="21"/>
        </w:rPr>
        <w:t>Housing</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Tab</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Food &amp; Dining</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Tab</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Personal</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Tab</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Auto &amp; Transport</w:t>
      </w:r>
      <w:r>
        <w:rPr>
          <w:rFonts w:ascii="Microsoft YaHei" w:eastAsia="Microsoft YaHei" w:hAnsi="Microsoft YaHei" w:hint="eastAsia"/>
          <w:color w:val="333333"/>
          <w:sz w:val="21"/>
          <w:szCs w:val="21"/>
        </w:rPr>
        <w:t>, then press </w:t>
      </w:r>
      <w:r>
        <w:rPr>
          <w:rStyle w:val="Strong"/>
          <w:rFonts w:ascii="Microsoft YaHei" w:eastAsia="Microsoft YaHei" w:hAnsi="Microsoft YaHei" w:hint="eastAsia"/>
          <w:color w:val="333333"/>
          <w:sz w:val="21"/>
          <w:szCs w:val="21"/>
        </w:rPr>
        <w:t>Tab</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Health &amp; Fitness</w:t>
      </w:r>
      <w:r>
        <w:rPr>
          <w:rFonts w:ascii="Microsoft YaHei" w:eastAsia="Microsoft YaHei" w:hAnsi="Microsoft YaHei" w:hint="eastAsia"/>
          <w:color w:val="333333"/>
          <w:sz w:val="21"/>
          <w:szCs w:val="21"/>
        </w:rPr>
        <w:t>, then press </w:t>
      </w:r>
      <w:r>
        <w:rPr>
          <w:rStyle w:val="Strong"/>
          <w:rFonts w:ascii="Microsoft YaHei" w:eastAsia="Microsoft YaHei" w:hAnsi="Microsoft YaHei" w:hint="eastAsia"/>
          <w:color w:val="333333"/>
          <w:sz w:val="21"/>
          <w:szCs w:val="21"/>
        </w:rPr>
        <w:t>Tab</w:t>
      </w:r>
      <w:r>
        <w:rPr>
          <w:rFonts w:ascii="Microsoft YaHei" w:eastAsia="Microsoft YaHei" w:hAnsi="Microsoft YaHei" w:hint="eastAsia"/>
          <w:color w:val="333333"/>
          <w:sz w:val="21"/>
          <w:szCs w:val="21"/>
        </w:rPr>
        <w:t>. You are now done with the header row.</w:t>
      </w:r>
    </w:p>
    <w:p w14:paraId="38D4ACA4" w14:textId="77777777" w:rsidR="00FB1A68" w:rsidRDefault="00FB1A68" w:rsidP="00FB1A68">
      <w:pPr>
        <w:pStyle w:val="NormalWeb"/>
        <w:numPr>
          <w:ilvl w:val="0"/>
          <w:numId w:val="25"/>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To enter some data as rows in column </w:t>
      </w:r>
      <w:r>
        <w:rPr>
          <w:rStyle w:val="Strong"/>
          <w:rFonts w:ascii="Microsoft YaHei" w:eastAsia="Microsoft YaHei" w:hAnsi="Microsoft YaHei" w:hint="eastAsia"/>
          <w:color w:val="333333"/>
          <w:sz w:val="21"/>
          <w:szCs w:val="21"/>
        </w:rPr>
        <w:t>A</w:t>
      </w:r>
      <w:r>
        <w:rPr>
          <w:rFonts w:ascii="Microsoft YaHei" w:eastAsia="Microsoft YaHei" w:hAnsi="Microsoft YaHei" w:hint="eastAsia"/>
          <w:color w:val="333333"/>
          <w:sz w:val="21"/>
          <w:szCs w:val="21"/>
        </w:rPr>
        <w:t>, in </w:t>
      </w:r>
      <w:r>
        <w:rPr>
          <w:rStyle w:val="Strong"/>
          <w:rFonts w:ascii="Microsoft YaHei" w:eastAsia="Microsoft YaHei" w:hAnsi="Microsoft YaHei" w:hint="eastAsia"/>
          <w:color w:val="333333"/>
          <w:sz w:val="21"/>
          <w:szCs w:val="21"/>
        </w:rPr>
        <w:t>A2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Jan</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 Then type </w:t>
      </w:r>
      <w:r>
        <w:rPr>
          <w:rStyle w:val="Strong"/>
          <w:rFonts w:ascii="Microsoft YaHei" w:eastAsia="Microsoft YaHei" w:hAnsi="Microsoft YaHei" w:hint="eastAsia"/>
          <w:color w:val="333333"/>
          <w:sz w:val="21"/>
          <w:szCs w:val="21"/>
        </w:rPr>
        <w:t>Feb</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Mar</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Apr</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51EFE393" w14:textId="77777777" w:rsidR="00FB1A68" w:rsidRDefault="00FB1A68" w:rsidP="00FB1A68">
      <w:pPr>
        <w:pStyle w:val="NormalWeb"/>
        <w:numPr>
          <w:ilvl w:val="0"/>
          <w:numId w:val="25"/>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To add another column between the </w:t>
      </w:r>
      <w:r>
        <w:rPr>
          <w:rStyle w:val="Strong"/>
          <w:rFonts w:ascii="Microsoft YaHei" w:eastAsia="Microsoft YaHei" w:hAnsi="Microsoft YaHei" w:hint="eastAsia"/>
          <w:color w:val="333333"/>
          <w:sz w:val="21"/>
          <w:szCs w:val="21"/>
        </w:rPr>
        <w:t>Housing</w:t>
      </w:r>
      <w:r>
        <w:rPr>
          <w:rFonts w:ascii="Microsoft YaHei" w:eastAsia="Microsoft YaHei" w:hAnsi="Microsoft YaHei" w:hint="eastAsia"/>
          <w:color w:val="333333"/>
          <w:sz w:val="21"/>
          <w:szCs w:val="21"/>
        </w:rPr>
        <w:t> and </w:t>
      </w:r>
      <w:r>
        <w:rPr>
          <w:rStyle w:val="Strong"/>
          <w:rFonts w:ascii="Microsoft YaHei" w:eastAsia="Microsoft YaHei" w:hAnsi="Microsoft YaHei" w:hint="eastAsia"/>
          <w:color w:val="333333"/>
          <w:sz w:val="21"/>
          <w:szCs w:val="21"/>
        </w:rPr>
        <w:t>Food &amp; Dining</w:t>
      </w:r>
      <w:r>
        <w:rPr>
          <w:rFonts w:ascii="Microsoft YaHei" w:eastAsia="Microsoft YaHei" w:hAnsi="Microsoft YaHei" w:hint="eastAsia"/>
          <w:color w:val="333333"/>
          <w:sz w:val="21"/>
          <w:szCs w:val="21"/>
        </w:rPr>
        <w:t>, select column </w:t>
      </w:r>
      <w:r>
        <w:rPr>
          <w:rStyle w:val="Strong"/>
          <w:rFonts w:ascii="Microsoft YaHei" w:eastAsia="Microsoft YaHei" w:hAnsi="Microsoft YaHei" w:hint="eastAsia"/>
          <w:color w:val="333333"/>
          <w:sz w:val="21"/>
          <w:szCs w:val="21"/>
        </w:rPr>
        <w:t>C</w:t>
      </w:r>
      <w:r>
        <w:rPr>
          <w:rFonts w:ascii="Microsoft YaHei" w:eastAsia="Microsoft YaHei" w:hAnsi="Microsoft YaHei" w:hint="eastAsia"/>
          <w:color w:val="333333"/>
          <w:sz w:val="21"/>
          <w:szCs w:val="21"/>
        </w:rPr>
        <w:t>, then right-click column </w:t>
      </w:r>
      <w:r>
        <w:rPr>
          <w:rStyle w:val="Strong"/>
          <w:rFonts w:ascii="Microsoft YaHei" w:eastAsia="Microsoft YaHei" w:hAnsi="Microsoft YaHei" w:hint="eastAsia"/>
          <w:color w:val="333333"/>
          <w:sz w:val="21"/>
          <w:szCs w:val="21"/>
        </w:rPr>
        <w:t>C</w:t>
      </w:r>
      <w:r>
        <w:rPr>
          <w:rFonts w:ascii="Microsoft YaHei" w:eastAsia="Microsoft YaHei" w:hAnsi="Microsoft YaHei" w:hint="eastAsia"/>
          <w:color w:val="333333"/>
          <w:sz w:val="21"/>
          <w:szCs w:val="21"/>
        </w:rPr>
        <w:t>, and choose </w:t>
      </w:r>
      <w:r>
        <w:rPr>
          <w:rStyle w:val="Strong"/>
          <w:rFonts w:ascii="Microsoft YaHei" w:eastAsia="Microsoft YaHei" w:hAnsi="Microsoft YaHei" w:hint="eastAsia"/>
          <w:color w:val="333333"/>
          <w:sz w:val="21"/>
          <w:szCs w:val="21"/>
        </w:rPr>
        <w:t>Insert Columns</w:t>
      </w:r>
      <w:r>
        <w:rPr>
          <w:rFonts w:ascii="Microsoft YaHei" w:eastAsia="Microsoft YaHei" w:hAnsi="Microsoft YaHei" w:hint="eastAsia"/>
          <w:color w:val="333333"/>
          <w:sz w:val="21"/>
          <w:szCs w:val="21"/>
        </w:rPr>
        <w:t>. In the top row header cell </w:t>
      </w:r>
      <w:r>
        <w:rPr>
          <w:rStyle w:val="Strong"/>
          <w:rFonts w:ascii="Microsoft YaHei" w:eastAsia="Microsoft YaHei" w:hAnsi="Microsoft YaHei" w:hint="eastAsia"/>
          <w:color w:val="333333"/>
          <w:sz w:val="21"/>
          <w:szCs w:val="21"/>
        </w:rPr>
        <w:t>C1</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Bills &amp; Utilities</w:t>
      </w:r>
      <w:r>
        <w:rPr>
          <w:rFonts w:ascii="Microsoft YaHei" w:eastAsia="Microsoft YaHei" w:hAnsi="Microsoft YaHei" w:hint="eastAsia"/>
          <w:color w:val="333333"/>
          <w:sz w:val="21"/>
          <w:szCs w:val="21"/>
        </w:rPr>
        <w:t>.</w:t>
      </w:r>
    </w:p>
    <w:p w14:paraId="7AFA5517" w14:textId="753D04B3" w:rsidR="00FB1A68" w:rsidRDefault="00FB1A68" w:rsidP="00FB1A6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01BFCA39" wp14:editId="113339CC">
            <wp:extent cx="5715000" cy="20955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p w14:paraId="709F59A0" w14:textId="77777777" w:rsidR="00FB1A68" w:rsidRDefault="00FB1A68" w:rsidP="00FB1A6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2C3E3C26" w14:textId="77777777" w:rsidR="00FB1A68" w:rsidRDefault="00FB1A68" w:rsidP="00FB1A68">
      <w:pPr>
        <w:pStyle w:val="NormalWeb"/>
        <w:numPr>
          <w:ilvl w:val="0"/>
          <w:numId w:val="26"/>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Select columns </w:t>
      </w:r>
      <w:r>
        <w:rPr>
          <w:rStyle w:val="Strong"/>
          <w:rFonts w:ascii="Microsoft YaHei" w:eastAsia="Microsoft YaHei" w:hAnsi="Microsoft YaHei" w:hint="eastAsia"/>
          <w:color w:val="333333"/>
          <w:sz w:val="21"/>
          <w:szCs w:val="21"/>
        </w:rPr>
        <w:t>A to G</w:t>
      </w:r>
      <w:r>
        <w:rPr>
          <w:rFonts w:ascii="Microsoft YaHei" w:eastAsia="Microsoft YaHei" w:hAnsi="Microsoft YaHei" w:hint="eastAsia"/>
          <w:color w:val="333333"/>
          <w:sz w:val="21"/>
          <w:szCs w:val="21"/>
        </w:rPr>
        <w:t>, then double-click the divider between </w:t>
      </w:r>
      <w:r>
        <w:rPr>
          <w:rStyle w:val="Strong"/>
          <w:rFonts w:ascii="Microsoft YaHei" w:eastAsia="Microsoft YaHei" w:hAnsi="Microsoft YaHei" w:hint="eastAsia"/>
          <w:color w:val="333333"/>
          <w:sz w:val="21"/>
          <w:szCs w:val="21"/>
        </w:rPr>
        <w:t>A</w:t>
      </w:r>
      <w:r>
        <w:rPr>
          <w:rFonts w:ascii="Microsoft YaHei" w:eastAsia="Microsoft YaHei" w:hAnsi="Microsoft YaHei" w:hint="eastAsia"/>
          <w:color w:val="333333"/>
          <w:sz w:val="21"/>
          <w:szCs w:val="21"/>
        </w:rPr>
        <w:t> and </w:t>
      </w:r>
      <w:r>
        <w:rPr>
          <w:rStyle w:val="Strong"/>
          <w:rFonts w:ascii="Microsoft YaHei" w:eastAsia="Microsoft YaHei" w:hAnsi="Microsoft YaHei" w:hint="eastAsia"/>
          <w:color w:val="333333"/>
          <w:sz w:val="21"/>
          <w:szCs w:val="21"/>
        </w:rPr>
        <w:t>B</w:t>
      </w:r>
      <w:r>
        <w:rPr>
          <w:rFonts w:ascii="Microsoft YaHei" w:eastAsia="Microsoft YaHei" w:hAnsi="Microsoft YaHei" w:hint="eastAsia"/>
          <w:color w:val="333333"/>
          <w:sz w:val="21"/>
          <w:szCs w:val="21"/>
        </w:rPr>
        <w:t> to adjust the column widths.</w:t>
      </w:r>
    </w:p>
    <w:p w14:paraId="6A963C5E" w14:textId="7DF177A2" w:rsidR="00FB1A68" w:rsidRDefault="00FB1A68" w:rsidP="00FB1A68">
      <w:pPr>
        <w:pStyle w:val="NormalWeb"/>
        <w:spacing w:before="240" w:beforeAutospacing="0" w:after="240" w:afterAutospacing="0"/>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35BDA055" wp14:editId="7B5EC67C">
            <wp:extent cx="5848350" cy="876300"/>
            <wp:effectExtent l="0" t="0" r="0" b="0"/>
            <wp:docPr id="28" name="Picture 28" descr="A close 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8350" cy="876300"/>
                    </a:xfrm>
                    <a:prstGeom prst="rect">
                      <a:avLst/>
                    </a:prstGeom>
                    <a:noFill/>
                    <a:ln>
                      <a:noFill/>
                    </a:ln>
                  </pic:spPr>
                </pic:pic>
              </a:graphicData>
            </a:graphic>
          </wp:inline>
        </w:drawing>
      </w:r>
    </w:p>
    <w:p w14:paraId="2096D5B1" w14:textId="77777777" w:rsidR="00FB1A68" w:rsidRDefault="00FB1A68" w:rsidP="00FB1A6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55909E39" w14:textId="77777777" w:rsidR="00FB1A68" w:rsidRDefault="00FB1A68" w:rsidP="00FB1A68">
      <w:pPr>
        <w:pStyle w:val="Heading2"/>
        <w:pBdr>
          <w:bottom w:val="single" w:sz="6" w:space="4" w:color="EEEEEE"/>
        </w:pBdr>
        <w:spacing w:before="240" w:after="24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t>Task C: Editing Data</w:t>
      </w:r>
    </w:p>
    <w:p w14:paraId="2812D005" w14:textId="77777777" w:rsidR="00FB1A68" w:rsidRDefault="00FB1A68" w:rsidP="00FB1A68">
      <w:pPr>
        <w:pStyle w:val="NormalWeb"/>
        <w:numPr>
          <w:ilvl w:val="0"/>
          <w:numId w:val="2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C1</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Backspace</w:t>
      </w:r>
      <w:r>
        <w:rPr>
          <w:rFonts w:ascii="Microsoft YaHei" w:eastAsia="Microsoft YaHei" w:hAnsi="Microsoft YaHei" w:hint="eastAsia"/>
          <w:color w:val="333333"/>
          <w:sz w:val="21"/>
          <w:szCs w:val="21"/>
        </w:rPr>
        <w:t> to clear the contents. Then type </w:t>
      </w:r>
      <w:r>
        <w:rPr>
          <w:rStyle w:val="Strong"/>
          <w:rFonts w:ascii="Microsoft YaHei" w:eastAsia="Microsoft YaHei" w:hAnsi="Microsoft YaHei" w:hint="eastAsia"/>
          <w:color w:val="333333"/>
          <w:sz w:val="21"/>
          <w:szCs w:val="21"/>
        </w:rPr>
        <w:t>Bills</w:t>
      </w:r>
      <w:r>
        <w:rPr>
          <w:rFonts w:ascii="Microsoft YaHei" w:eastAsia="Microsoft YaHei" w:hAnsi="Microsoft YaHei" w:hint="eastAsia"/>
          <w:color w:val="333333"/>
          <w:sz w:val="21"/>
          <w:szCs w:val="21"/>
        </w:rPr>
        <w:t>.</w:t>
      </w:r>
    </w:p>
    <w:p w14:paraId="74C30516" w14:textId="77777777" w:rsidR="00FB1A68" w:rsidRDefault="00FB1A68" w:rsidP="00FB1A68">
      <w:pPr>
        <w:pStyle w:val="NormalWeb"/>
        <w:numPr>
          <w:ilvl w:val="0"/>
          <w:numId w:val="2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Undo</w:t>
      </w:r>
      <w:r>
        <w:rPr>
          <w:rFonts w:ascii="Microsoft YaHei" w:eastAsia="Microsoft YaHei" w:hAnsi="Microsoft YaHei" w:hint="eastAsia"/>
          <w:color w:val="333333"/>
          <w:sz w:val="21"/>
          <w:szCs w:val="21"/>
        </w:rPr>
        <w:t> to undo the change.</w:t>
      </w:r>
    </w:p>
    <w:p w14:paraId="78A722D0" w14:textId="2555096C" w:rsidR="00FB1A68" w:rsidRDefault="00FB1A68" w:rsidP="00FB1A6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46BCBC7D" wp14:editId="384E0CFD">
            <wp:extent cx="3524250" cy="19050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4250" cy="1905000"/>
                    </a:xfrm>
                    <a:prstGeom prst="rect">
                      <a:avLst/>
                    </a:prstGeom>
                    <a:noFill/>
                    <a:ln>
                      <a:noFill/>
                    </a:ln>
                  </pic:spPr>
                </pic:pic>
              </a:graphicData>
            </a:graphic>
          </wp:inline>
        </w:drawing>
      </w:r>
    </w:p>
    <w:p w14:paraId="3EEF6F49" w14:textId="77777777" w:rsidR="00FB1A68" w:rsidRDefault="00FB1A68" w:rsidP="00FB1A6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028D28C0" w14:textId="77777777" w:rsidR="00FB1A68" w:rsidRDefault="00FB1A68" w:rsidP="00FB1A68">
      <w:pPr>
        <w:pStyle w:val="Heading1"/>
        <w:pBdr>
          <w:bottom w:val="single" w:sz="6" w:space="4" w:color="EEEEEE"/>
        </w:pBdr>
        <w:spacing w:before="240" w:beforeAutospacing="0" w:after="240" w:afterAutospacing="0"/>
        <w:rPr>
          <w:rFonts w:ascii="Microsoft YaHei" w:eastAsia="Microsoft YaHei" w:hAnsi="Microsoft YaHei"/>
          <w:color w:val="333333"/>
          <w:sz w:val="54"/>
          <w:szCs w:val="54"/>
        </w:rPr>
      </w:pPr>
      <w:r>
        <w:rPr>
          <w:rFonts w:ascii="Microsoft YaHei" w:eastAsia="Microsoft YaHei" w:hAnsi="Microsoft YaHei" w:hint="eastAsia"/>
          <w:color w:val="333333"/>
          <w:sz w:val="54"/>
          <w:szCs w:val="54"/>
        </w:rPr>
        <w:t>Exercise 2: Copying, Filling, and Formatting Cells and Data</w:t>
      </w:r>
    </w:p>
    <w:p w14:paraId="7C61106F" w14:textId="77777777" w:rsidR="00FB1A68" w:rsidRDefault="00FB1A68" w:rsidP="00FB1A6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exercise, you will learn how to move, copy, paste, and fill data, and how to format cells and cell data in a worksheet.</w:t>
      </w:r>
    </w:p>
    <w:p w14:paraId="32C0657E" w14:textId="77777777" w:rsidR="00FB1A68" w:rsidRDefault="00FB1A68" w:rsidP="00FB1A68">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lastRenderedPageBreak/>
        <w:t>Task A: Copying and Filling Data</w:t>
      </w:r>
    </w:p>
    <w:p w14:paraId="1A026439" w14:textId="77777777" w:rsidR="00FB1A68" w:rsidRDefault="00FB1A68" w:rsidP="00FB1A68">
      <w:pPr>
        <w:pStyle w:val="NormalWeb"/>
        <w:numPr>
          <w:ilvl w:val="0"/>
          <w:numId w:val="28"/>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w:t>
      </w:r>
      <w:r>
        <w:rPr>
          <w:rStyle w:val="Strong"/>
          <w:rFonts w:ascii="Microsoft YaHei" w:eastAsia="Microsoft YaHei" w:hAnsi="Microsoft YaHei" w:hint="eastAsia"/>
          <w:color w:val="333333"/>
          <w:sz w:val="21"/>
          <w:szCs w:val="21"/>
        </w:rPr>
        <w:t>A2:A5</w:t>
      </w:r>
      <w:r>
        <w:rPr>
          <w:rFonts w:ascii="Microsoft YaHei" w:eastAsia="Microsoft YaHei" w:hAnsi="Microsoft YaHei" w:hint="eastAsia"/>
          <w:color w:val="333333"/>
          <w:sz w:val="21"/>
          <w:szCs w:val="21"/>
        </w:rPr>
        <w:t>. Hover over the edge of the selected cells to get the </w:t>
      </w:r>
      <w:r>
        <w:rPr>
          <w:rStyle w:val="Strong"/>
          <w:rFonts w:ascii="Microsoft YaHei" w:eastAsia="Microsoft YaHei" w:hAnsi="Microsoft YaHei" w:hint="eastAsia"/>
          <w:color w:val="333333"/>
          <w:sz w:val="21"/>
          <w:szCs w:val="21"/>
        </w:rPr>
        <w:t>Move</w:t>
      </w:r>
      <w:r>
        <w:rPr>
          <w:rFonts w:ascii="Microsoft YaHei" w:eastAsia="Microsoft YaHei" w:hAnsi="Microsoft YaHei" w:hint="eastAsia"/>
          <w:color w:val="333333"/>
          <w:sz w:val="21"/>
          <w:szCs w:val="21"/>
        </w:rPr>
        <w:t> pointer and then drag the selection to move the selected cells to </w:t>
      </w:r>
      <w:r>
        <w:rPr>
          <w:rStyle w:val="Strong"/>
          <w:rFonts w:ascii="Microsoft YaHei" w:eastAsia="Microsoft YaHei" w:hAnsi="Microsoft YaHei" w:hint="eastAsia"/>
          <w:color w:val="333333"/>
          <w:sz w:val="21"/>
          <w:szCs w:val="21"/>
        </w:rPr>
        <w:t>B6</w:t>
      </w:r>
      <w:r>
        <w:rPr>
          <w:rFonts w:ascii="Microsoft YaHei" w:eastAsia="Microsoft YaHei" w:hAnsi="Microsoft YaHei" w:hint="eastAsia"/>
          <w:color w:val="333333"/>
          <w:sz w:val="21"/>
          <w:szCs w:val="21"/>
        </w:rPr>
        <w:t>. Click </w:t>
      </w:r>
      <w:r>
        <w:rPr>
          <w:rStyle w:val="Strong"/>
          <w:rFonts w:ascii="Microsoft YaHei" w:eastAsia="Microsoft YaHei" w:hAnsi="Microsoft YaHei" w:hint="eastAsia"/>
          <w:color w:val="333333"/>
          <w:sz w:val="21"/>
          <w:szCs w:val="21"/>
        </w:rPr>
        <w:t>Undo</w:t>
      </w:r>
      <w:r>
        <w:rPr>
          <w:rFonts w:ascii="Microsoft YaHei" w:eastAsia="Microsoft YaHei" w:hAnsi="Microsoft YaHei" w:hint="eastAsia"/>
          <w:color w:val="333333"/>
          <w:sz w:val="21"/>
          <w:szCs w:val="21"/>
        </w:rPr>
        <w:t>.</w:t>
      </w:r>
    </w:p>
    <w:p w14:paraId="68CBA330" w14:textId="4FA71916" w:rsidR="00FB1A68" w:rsidRDefault="00FB1A68" w:rsidP="00FB1A6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5197EF8F" wp14:editId="5520353C">
            <wp:extent cx="2857500" cy="2857500"/>
            <wp:effectExtent l="0" t="0" r="0" b="0"/>
            <wp:docPr id="26" name="Picture 2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preadshee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67406963" w14:textId="77777777" w:rsidR="00FB1A68" w:rsidRDefault="00FB1A68" w:rsidP="00FB1A6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2D17EBF5" w14:textId="77777777" w:rsidR="00FB1A68" w:rsidRDefault="00FB1A68" w:rsidP="00FB1A68">
      <w:pPr>
        <w:pStyle w:val="NormalWeb"/>
        <w:numPr>
          <w:ilvl w:val="0"/>
          <w:numId w:val="29"/>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A5</w:t>
      </w:r>
      <w:r>
        <w:rPr>
          <w:rFonts w:ascii="Microsoft YaHei" w:eastAsia="Microsoft YaHei" w:hAnsi="Microsoft YaHei" w:hint="eastAsia"/>
          <w:color w:val="333333"/>
          <w:sz w:val="21"/>
          <w:szCs w:val="21"/>
        </w:rPr>
        <w:t>. Hover over the bottom right corner of cell </w:t>
      </w:r>
      <w:r>
        <w:rPr>
          <w:rStyle w:val="Strong"/>
          <w:rFonts w:ascii="Microsoft YaHei" w:eastAsia="Microsoft YaHei" w:hAnsi="Microsoft YaHei" w:hint="eastAsia"/>
          <w:color w:val="333333"/>
          <w:sz w:val="21"/>
          <w:szCs w:val="21"/>
        </w:rPr>
        <w:t>A5</w:t>
      </w:r>
      <w:r>
        <w:rPr>
          <w:rFonts w:ascii="Microsoft YaHei" w:eastAsia="Microsoft YaHei" w:hAnsi="Microsoft YaHei" w:hint="eastAsia"/>
          <w:color w:val="333333"/>
          <w:sz w:val="21"/>
          <w:szCs w:val="21"/>
        </w:rPr>
        <w:t> to get the </w:t>
      </w:r>
      <w:r>
        <w:rPr>
          <w:rStyle w:val="Strong"/>
          <w:rFonts w:ascii="Microsoft YaHei" w:eastAsia="Microsoft YaHei" w:hAnsi="Microsoft YaHei" w:hint="eastAsia"/>
          <w:color w:val="333333"/>
          <w:sz w:val="21"/>
          <w:szCs w:val="21"/>
        </w:rPr>
        <w:t>+ (Fill Handle)</w:t>
      </w:r>
      <w:r>
        <w:rPr>
          <w:rFonts w:ascii="Microsoft YaHei" w:eastAsia="Microsoft YaHei" w:hAnsi="Microsoft YaHei" w:hint="eastAsia"/>
          <w:color w:val="333333"/>
          <w:sz w:val="21"/>
          <w:szCs w:val="21"/>
        </w:rPr>
        <w:t> symbol, then drag to </w:t>
      </w:r>
      <w:r>
        <w:rPr>
          <w:rStyle w:val="Strong"/>
          <w:rFonts w:ascii="Microsoft YaHei" w:eastAsia="Microsoft YaHei" w:hAnsi="Microsoft YaHei" w:hint="eastAsia"/>
          <w:color w:val="333333"/>
          <w:sz w:val="21"/>
          <w:szCs w:val="21"/>
        </w:rPr>
        <w:t>A13</w:t>
      </w:r>
      <w:r>
        <w:rPr>
          <w:rFonts w:ascii="Microsoft YaHei" w:eastAsia="Microsoft YaHei" w:hAnsi="Microsoft YaHei" w:hint="eastAsia"/>
          <w:color w:val="333333"/>
          <w:sz w:val="21"/>
          <w:szCs w:val="21"/>
        </w:rPr>
        <w:t>.</w:t>
      </w:r>
    </w:p>
    <w:p w14:paraId="09C3EC8D" w14:textId="4F743602" w:rsidR="00FB1A68" w:rsidRDefault="00FB1A68" w:rsidP="00FB1A68">
      <w:pPr>
        <w:pStyle w:val="NormalWeb"/>
        <w:spacing w:before="240" w:beforeAutospacing="0" w:after="240" w:afterAutospacing="0"/>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4CCE2D38" wp14:editId="7B6AE8DC">
            <wp:extent cx="1371600" cy="3105150"/>
            <wp:effectExtent l="0" t="0" r="0" b="0"/>
            <wp:docPr id="25" name="Picture 2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alenda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0" cy="3105150"/>
                    </a:xfrm>
                    <a:prstGeom prst="rect">
                      <a:avLst/>
                    </a:prstGeom>
                    <a:noFill/>
                    <a:ln>
                      <a:noFill/>
                    </a:ln>
                  </pic:spPr>
                </pic:pic>
              </a:graphicData>
            </a:graphic>
          </wp:inline>
        </w:drawing>
      </w:r>
    </w:p>
    <w:p w14:paraId="3C5688D5" w14:textId="77777777" w:rsidR="00FB1A68" w:rsidRDefault="00FB1A68" w:rsidP="00FB1A6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5ECC2247" w14:textId="77777777" w:rsidR="00FB1A68" w:rsidRDefault="00FB1A68" w:rsidP="00FB1A68">
      <w:pPr>
        <w:pStyle w:val="NormalWeb"/>
        <w:numPr>
          <w:ilvl w:val="0"/>
          <w:numId w:val="30"/>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On the </w:t>
      </w:r>
      <w:r>
        <w:rPr>
          <w:rStyle w:val="Strong"/>
          <w:rFonts w:ascii="Microsoft YaHei" w:eastAsia="Microsoft YaHei" w:hAnsi="Microsoft YaHei" w:hint="eastAsia"/>
          <w:color w:val="333333"/>
          <w:sz w:val="21"/>
          <w:szCs w:val="21"/>
        </w:rPr>
        <w:t>Expense - 2018</w:t>
      </w:r>
      <w:r>
        <w:rPr>
          <w:rFonts w:ascii="Microsoft YaHei" w:eastAsia="Microsoft YaHei" w:hAnsi="Microsoft YaHei" w:hint="eastAsia"/>
          <w:color w:val="333333"/>
          <w:sz w:val="21"/>
          <w:szCs w:val="21"/>
        </w:rPr>
        <w:t> sheet, select </w:t>
      </w:r>
      <w:r>
        <w:rPr>
          <w:rStyle w:val="Strong"/>
          <w:rFonts w:ascii="Microsoft YaHei" w:eastAsia="Microsoft YaHei" w:hAnsi="Microsoft YaHei" w:hint="eastAsia"/>
          <w:color w:val="333333"/>
          <w:sz w:val="21"/>
          <w:szCs w:val="21"/>
        </w:rPr>
        <w:t>A1:G13</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CTRL+C</w:t>
      </w:r>
      <w:r>
        <w:rPr>
          <w:rFonts w:ascii="Microsoft YaHei" w:eastAsia="Microsoft YaHei" w:hAnsi="Microsoft YaHei" w:hint="eastAsia"/>
          <w:color w:val="333333"/>
          <w:sz w:val="21"/>
          <w:szCs w:val="21"/>
        </w:rPr>
        <w:t>. Then on the </w:t>
      </w:r>
      <w:r>
        <w:rPr>
          <w:rStyle w:val="Strong"/>
          <w:rFonts w:ascii="Microsoft YaHei" w:eastAsia="Microsoft YaHei" w:hAnsi="Microsoft YaHei" w:hint="eastAsia"/>
          <w:color w:val="333333"/>
          <w:sz w:val="21"/>
          <w:szCs w:val="21"/>
        </w:rPr>
        <w:t>Expense - 2019</w:t>
      </w:r>
      <w:r>
        <w:rPr>
          <w:rFonts w:ascii="Microsoft YaHei" w:eastAsia="Microsoft YaHei" w:hAnsi="Microsoft YaHei" w:hint="eastAsia"/>
          <w:color w:val="333333"/>
          <w:sz w:val="21"/>
          <w:szCs w:val="21"/>
        </w:rPr>
        <w:t> sheet, select cell </w:t>
      </w:r>
      <w:r>
        <w:rPr>
          <w:rStyle w:val="Strong"/>
          <w:rFonts w:ascii="Microsoft YaHei" w:eastAsia="Microsoft YaHei" w:hAnsi="Microsoft YaHei" w:hint="eastAsia"/>
          <w:color w:val="333333"/>
          <w:sz w:val="21"/>
          <w:szCs w:val="21"/>
        </w:rPr>
        <w:t>A1</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CTRL+V</w:t>
      </w:r>
      <w:r>
        <w:rPr>
          <w:rFonts w:ascii="Microsoft YaHei" w:eastAsia="Microsoft YaHei" w:hAnsi="Microsoft YaHei" w:hint="eastAsia"/>
          <w:color w:val="333333"/>
          <w:sz w:val="21"/>
          <w:szCs w:val="21"/>
        </w:rPr>
        <w:t>.</w:t>
      </w:r>
    </w:p>
    <w:p w14:paraId="584BE1E5" w14:textId="77777777" w:rsidR="00FB1A68" w:rsidRDefault="00FB1A68" w:rsidP="00FB1A68">
      <w:pPr>
        <w:pStyle w:val="NormalWeb"/>
        <w:numPr>
          <w:ilvl w:val="0"/>
          <w:numId w:val="30"/>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A1</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CTRL+A</w:t>
      </w:r>
      <w:r>
        <w:rPr>
          <w:rFonts w:ascii="Microsoft YaHei" w:eastAsia="Microsoft YaHei" w:hAnsi="Microsoft YaHei" w:hint="eastAsia"/>
          <w:color w:val="333333"/>
          <w:sz w:val="21"/>
          <w:szCs w:val="21"/>
        </w:rPr>
        <w:t> to select the whole datasheet. 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tab, in the </w:t>
      </w:r>
      <w:r>
        <w:rPr>
          <w:rStyle w:val="Strong"/>
          <w:rFonts w:ascii="Microsoft YaHei" w:eastAsia="Microsoft YaHei" w:hAnsi="Microsoft YaHei" w:hint="eastAsia"/>
          <w:color w:val="333333"/>
          <w:sz w:val="21"/>
          <w:szCs w:val="21"/>
        </w:rPr>
        <w:t>Cells</w:t>
      </w:r>
      <w:r>
        <w:rPr>
          <w:rFonts w:ascii="Microsoft YaHei" w:eastAsia="Microsoft YaHei" w:hAnsi="Microsoft YaHei" w:hint="eastAsia"/>
          <w:color w:val="333333"/>
          <w:sz w:val="21"/>
          <w:szCs w:val="21"/>
        </w:rPr>
        <w:t> group, click the drop-down arrow under </w:t>
      </w:r>
      <w:r>
        <w:rPr>
          <w:rStyle w:val="Strong"/>
          <w:rFonts w:ascii="Microsoft YaHei" w:eastAsia="Microsoft YaHei" w:hAnsi="Microsoft YaHei" w:hint="eastAsia"/>
          <w:color w:val="333333"/>
          <w:sz w:val="21"/>
          <w:szCs w:val="21"/>
        </w:rPr>
        <w:t>Format</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Auto-Fit Column Width</w:t>
      </w:r>
      <w:r>
        <w:rPr>
          <w:rFonts w:ascii="Microsoft YaHei" w:eastAsia="Microsoft YaHei" w:hAnsi="Microsoft YaHei" w:hint="eastAsia"/>
          <w:color w:val="333333"/>
          <w:sz w:val="21"/>
          <w:szCs w:val="21"/>
        </w:rPr>
        <w:t>.</w:t>
      </w:r>
    </w:p>
    <w:p w14:paraId="722601CE" w14:textId="795E3D19" w:rsidR="00FB1A68" w:rsidRDefault="00FB1A68" w:rsidP="00FB1A6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1CA9A93E" wp14:editId="670D03F8">
            <wp:extent cx="5943600" cy="198120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37202017" w14:textId="77777777" w:rsidR="00FB1A68" w:rsidRDefault="00FB1A68" w:rsidP="00FB1A6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667BEDB1" w14:textId="77777777" w:rsidR="00FB1A68" w:rsidRDefault="00FB1A68" w:rsidP="00FB1A68">
      <w:pPr>
        <w:pStyle w:val="Heading2"/>
        <w:pBdr>
          <w:bottom w:val="single" w:sz="6" w:space="4" w:color="EEEEEE"/>
        </w:pBdr>
        <w:spacing w:before="240" w:after="24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lastRenderedPageBreak/>
        <w:t>Task B: Formatting Cells and Data</w:t>
      </w:r>
    </w:p>
    <w:p w14:paraId="3B5A8940" w14:textId="77777777" w:rsidR="00FB1A68" w:rsidRDefault="00FB1A68" w:rsidP="00FB1A68">
      <w:pPr>
        <w:pStyle w:val="NormalWeb"/>
        <w:numPr>
          <w:ilvl w:val="0"/>
          <w:numId w:val="31"/>
        </w:numPr>
        <w:spacing w:before="0" w:beforeAutospacing="0" w:after="0" w:afterAutospacing="0"/>
        <w:rPr>
          <w:rFonts w:ascii="Microsoft YaHei" w:eastAsia="Microsoft YaHei" w:hAnsi="Microsoft YaHei" w:hint="eastAsia"/>
          <w:color w:val="333333"/>
          <w:sz w:val="21"/>
          <w:szCs w:val="21"/>
        </w:rPr>
      </w:pPr>
      <w:ins w:id="3" w:author="Unknown">
        <w:r>
          <w:rPr>
            <w:rFonts w:ascii="Microsoft YaHei" w:eastAsia="Microsoft YaHei" w:hAnsi="Microsoft YaHei" w:hint="eastAsia"/>
            <w:color w:val="333333"/>
            <w:sz w:val="21"/>
            <w:szCs w:val="21"/>
          </w:rPr>
          <w:t>Formatting Cells:</w:t>
        </w:r>
      </w:ins>
    </w:p>
    <w:p w14:paraId="1B502FF3" w14:textId="77777777" w:rsidR="00FB1A68" w:rsidRDefault="00FB1A68" w:rsidP="00FB1A68">
      <w:pPr>
        <w:pStyle w:val="NormalWeb"/>
        <w:numPr>
          <w:ilvl w:val="1"/>
          <w:numId w:val="3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 Select </w:t>
      </w:r>
      <w:r>
        <w:rPr>
          <w:rStyle w:val="Strong"/>
          <w:rFonts w:ascii="Microsoft YaHei" w:eastAsia="Microsoft YaHei" w:hAnsi="Microsoft YaHei" w:hint="eastAsia"/>
          <w:color w:val="333333"/>
          <w:sz w:val="21"/>
          <w:szCs w:val="21"/>
        </w:rPr>
        <w:t>A1:G13</w:t>
      </w:r>
      <w:r>
        <w:rPr>
          <w:rFonts w:ascii="Microsoft YaHei" w:eastAsia="Microsoft YaHei" w:hAnsi="Microsoft YaHei" w:hint="eastAsia"/>
          <w:color w:val="333333"/>
          <w:sz w:val="21"/>
          <w:szCs w:val="21"/>
        </w:rPr>
        <w:t>. 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in the </w:t>
      </w:r>
      <w:r>
        <w:rPr>
          <w:rStyle w:val="Strong"/>
          <w:rFonts w:ascii="Microsoft YaHei" w:eastAsia="Microsoft YaHei" w:hAnsi="Microsoft YaHei" w:hint="eastAsia"/>
          <w:color w:val="333333"/>
          <w:sz w:val="21"/>
          <w:szCs w:val="21"/>
        </w:rPr>
        <w:t>Tables</w:t>
      </w:r>
      <w:r>
        <w:rPr>
          <w:rFonts w:ascii="Microsoft YaHei" w:eastAsia="Microsoft YaHei" w:hAnsi="Microsoft YaHei" w:hint="eastAsia"/>
          <w:color w:val="333333"/>
          <w:sz w:val="21"/>
          <w:szCs w:val="21"/>
        </w:rPr>
        <w:t> group, click </w:t>
      </w:r>
      <w:r>
        <w:rPr>
          <w:rStyle w:val="Strong"/>
          <w:rFonts w:ascii="Microsoft YaHei" w:eastAsia="Microsoft YaHei" w:hAnsi="Microsoft YaHei" w:hint="eastAsia"/>
          <w:color w:val="333333"/>
          <w:sz w:val="21"/>
          <w:szCs w:val="21"/>
        </w:rPr>
        <w:t>Format as Table</w:t>
      </w:r>
      <w:r>
        <w:rPr>
          <w:rFonts w:ascii="Microsoft YaHei" w:eastAsia="Microsoft YaHei" w:hAnsi="Microsoft YaHei" w:hint="eastAsia"/>
          <w:color w:val="333333"/>
          <w:sz w:val="21"/>
          <w:szCs w:val="21"/>
        </w:rPr>
        <w:t>, and choose a table style from the list. In the pop-up dialog box, ensure that the option </w:t>
      </w:r>
      <w:r>
        <w:rPr>
          <w:rStyle w:val="Strong"/>
          <w:rFonts w:ascii="Microsoft YaHei" w:eastAsia="Microsoft YaHei" w:hAnsi="Microsoft YaHei" w:hint="eastAsia"/>
          <w:color w:val="333333"/>
          <w:sz w:val="21"/>
          <w:szCs w:val="21"/>
        </w:rPr>
        <w:t>My table has headers</w:t>
      </w:r>
      <w:r>
        <w:rPr>
          <w:rFonts w:ascii="Microsoft YaHei" w:eastAsia="Microsoft YaHei" w:hAnsi="Microsoft YaHei" w:hint="eastAsia"/>
          <w:color w:val="333333"/>
          <w:sz w:val="21"/>
          <w:szCs w:val="21"/>
        </w:rPr>
        <w:t>, is checked and then 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6E4C2CA1" w14:textId="0D492E5C" w:rsidR="00FB1A68" w:rsidRDefault="00FB1A68" w:rsidP="00FB1A68">
      <w:pPr>
        <w:ind w:left="144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33CE7894" wp14:editId="22C57C95">
            <wp:extent cx="5943600" cy="244729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447290"/>
                    </a:xfrm>
                    <a:prstGeom prst="rect">
                      <a:avLst/>
                    </a:prstGeom>
                    <a:noFill/>
                    <a:ln>
                      <a:noFill/>
                    </a:ln>
                  </pic:spPr>
                </pic:pic>
              </a:graphicData>
            </a:graphic>
          </wp:inline>
        </w:drawing>
      </w:r>
    </w:p>
    <w:p w14:paraId="7B5914E5" w14:textId="77777777" w:rsidR="00FB1A68" w:rsidRDefault="00FB1A68" w:rsidP="00FB1A68">
      <w:pPr>
        <w:pStyle w:val="NormalWeb"/>
        <w:numPr>
          <w:ilvl w:val="1"/>
          <w:numId w:val="3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b. Select </w:t>
      </w:r>
      <w:r>
        <w:rPr>
          <w:rStyle w:val="Strong"/>
          <w:rFonts w:ascii="Microsoft YaHei" w:eastAsia="Microsoft YaHei" w:hAnsi="Microsoft YaHei" w:hint="eastAsia"/>
          <w:color w:val="333333"/>
          <w:sz w:val="21"/>
          <w:szCs w:val="21"/>
        </w:rPr>
        <w:t>A2:A13</w:t>
      </w:r>
      <w:r>
        <w:rPr>
          <w:rFonts w:ascii="Microsoft YaHei" w:eastAsia="Microsoft YaHei" w:hAnsi="Microsoft YaHei" w:hint="eastAsia"/>
          <w:color w:val="333333"/>
          <w:sz w:val="21"/>
          <w:szCs w:val="21"/>
        </w:rPr>
        <w:t>. In the </w:t>
      </w:r>
      <w:r>
        <w:rPr>
          <w:rStyle w:val="Strong"/>
          <w:rFonts w:ascii="Microsoft YaHei" w:eastAsia="Microsoft YaHei" w:hAnsi="Microsoft YaHei" w:hint="eastAsia"/>
          <w:color w:val="333333"/>
          <w:sz w:val="21"/>
          <w:szCs w:val="21"/>
        </w:rPr>
        <w:t>Font</w:t>
      </w:r>
      <w:r>
        <w:rPr>
          <w:rFonts w:ascii="Microsoft YaHei" w:eastAsia="Microsoft YaHei" w:hAnsi="Microsoft YaHei" w:hint="eastAsia"/>
          <w:color w:val="333333"/>
          <w:sz w:val="21"/>
          <w:szCs w:val="21"/>
        </w:rPr>
        <w:t> group click </w:t>
      </w:r>
      <w:r>
        <w:rPr>
          <w:rStyle w:val="Strong"/>
          <w:rFonts w:ascii="Microsoft YaHei" w:eastAsia="Microsoft YaHei" w:hAnsi="Microsoft YaHei" w:hint="eastAsia"/>
          <w:color w:val="333333"/>
          <w:sz w:val="21"/>
          <w:szCs w:val="21"/>
        </w:rPr>
        <w:t>Italic</w:t>
      </w:r>
      <w:r>
        <w:rPr>
          <w:rFonts w:ascii="Microsoft YaHei" w:eastAsia="Microsoft YaHei" w:hAnsi="Microsoft YaHei" w:hint="eastAsia"/>
          <w:color w:val="333333"/>
          <w:sz w:val="21"/>
          <w:szCs w:val="21"/>
        </w:rPr>
        <w:t>. In the font size box, select </w:t>
      </w:r>
      <w:r>
        <w:rPr>
          <w:rStyle w:val="Strong"/>
          <w:rFonts w:ascii="Microsoft YaHei" w:eastAsia="Microsoft YaHei" w:hAnsi="Microsoft YaHei" w:hint="eastAsia"/>
          <w:color w:val="333333"/>
          <w:sz w:val="21"/>
          <w:szCs w:val="21"/>
        </w:rPr>
        <w:t>10</w:t>
      </w:r>
      <w:r>
        <w:rPr>
          <w:rFonts w:ascii="Microsoft YaHei" w:eastAsia="Microsoft YaHei" w:hAnsi="Microsoft YaHei" w:hint="eastAsia"/>
          <w:color w:val="333333"/>
          <w:sz w:val="21"/>
          <w:szCs w:val="21"/>
        </w:rPr>
        <w:t>. In the font style drop-down box, select </w:t>
      </w:r>
      <w:r>
        <w:rPr>
          <w:rStyle w:val="Strong"/>
          <w:rFonts w:ascii="Microsoft YaHei" w:eastAsia="Microsoft YaHei" w:hAnsi="Microsoft YaHei" w:hint="eastAsia"/>
          <w:color w:val="333333"/>
          <w:sz w:val="21"/>
          <w:szCs w:val="21"/>
        </w:rPr>
        <w:t>Arial</w:t>
      </w:r>
      <w:r>
        <w:rPr>
          <w:rFonts w:ascii="Microsoft YaHei" w:eastAsia="Microsoft YaHei" w:hAnsi="Microsoft YaHei" w:hint="eastAsia"/>
          <w:color w:val="333333"/>
          <w:sz w:val="21"/>
          <w:szCs w:val="21"/>
        </w:rPr>
        <w:t>.</w:t>
      </w:r>
    </w:p>
    <w:p w14:paraId="23839180" w14:textId="77777777" w:rsidR="00FB1A68" w:rsidRDefault="00FB1A68" w:rsidP="00FB1A68">
      <w:pPr>
        <w:pStyle w:val="NormalWeb"/>
        <w:numPr>
          <w:ilvl w:val="0"/>
          <w:numId w:val="31"/>
        </w:numPr>
        <w:spacing w:before="0" w:beforeAutospacing="0" w:after="0" w:afterAutospacing="0"/>
        <w:rPr>
          <w:rFonts w:ascii="Microsoft YaHei" w:eastAsia="Microsoft YaHei" w:hAnsi="Microsoft YaHei" w:hint="eastAsia"/>
          <w:color w:val="333333"/>
          <w:sz w:val="21"/>
          <w:szCs w:val="21"/>
        </w:rPr>
      </w:pPr>
      <w:ins w:id="4" w:author="Unknown">
        <w:r>
          <w:rPr>
            <w:rFonts w:ascii="Microsoft YaHei" w:eastAsia="Microsoft YaHei" w:hAnsi="Microsoft YaHei" w:hint="eastAsia"/>
            <w:color w:val="333333"/>
            <w:sz w:val="21"/>
            <w:szCs w:val="21"/>
          </w:rPr>
          <w:t>Formatting Cell Data:</w:t>
        </w:r>
      </w:ins>
    </w:p>
    <w:p w14:paraId="09719C2B" w14:textId="77777777" w:rsidR="00FB1A68" w:rsidRDefault="00FB1A68" w:rsidP="00FB1A68">
      <w:pPr>
        <w:pStyle w:val="NormalWeb"/>
        <w:numPr>
          <w:ilvl w:val="1"/>
          <w:numId w:val="3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 Select column </w:t>
      </w:r>
      <w:r>
        <w:rPr>
          <w:rStyle w:val="Strong"/>
          <w:rFonts w:ascii="Microsoft YaHei" w:eastAsia="Microsoft YaHei" w:hAnsi="Microsoft YaHei" w:hint="eastAsia"/>
          <w:color w:val="333333"/>
          <w:sz w:val="21"/>
          <w:szCs w:val="21"/>
        </w:rPr>
        <w:t>B</w:t>
      </w:r>
      <w:r>
        <w:rPr>
          <w:rFonts w:ascii="Microsoft YaHei" w:eastAsia="Microsoft YaHei" w:hAnsi="Microsoft YaHei" w:hint="eastAsia"/>
          <w:color w:val="333333"/>
          <w:sz w:val="21"/>
          <w:szCs w:val="21"/>
        </w:rPr>
        <w:t>, and use </w:t>
      </w:r>
      <w:proofErr w:type="spellStart"/>
      <w:r>
        <w:rPr>
          <w:rStyle w:val="Strong"/>
          <w:rFonts w:ascii="Microsoft YaHei" w:eastAsia="Microsoft YaHei" w:hAnsi="Microsoft YaHei" w:hint="eastAsia"/>
          <w:color w:val="333333"/>
          <w:sz w:val="21"/>
          <w:szCs w:val="21"/>
        </w:rPr>
        <w:t>SHIFT+right</w:t>
      </w:r>
      <w:proofErr w:type="spellEnd"/>
      <w:r>
        <w:rPr>
          <w:rStyle w:val="Strong"/>
          <w:rFonts w:ascii="Microsoft YaHei" w:eastAsia="Microsoft YaHei" w:hAnsi="Microsoft YaHei" w:hint="eastAsia"/>
          <w:color w:val="333333"/>
          <w:sz w:val="21"/>
          <w:szCs w:val="21"/>
        </w:rPr>
        <w:t xml:space="preserve"> arrow</w:t>
      </w:r>
      <w:r>
        <w:rPr>
          <w:rFonts w:ascii="Microsoft YaHei" w:eastAsia="Microsoft YaHei" w:hAnsi="Microsoft YaHei" w:hint="eastAsia"/>
          <w:color w:val="333333"/>
          <w:sz w:val="21"/>
          <w:szCs w:val="21"/>
        </w:rPr>
        <w:t> to select across to include column </w:t>
      </w:r>
      <w:r>
        <w:rPr>
          <w:rStyle w:val="Strong"/>
          <w:rFonts w:ascii="Microsoft YaHei" w:eastAsia="Microsoft YaHei" w:hAnsi="Microsoft YaHei" w:hint="eastAsia"/>
          <w:color w:val="333333"/>
          <w:sz w:val="21"/>
          <w:szCs w:val="21"/>
        </w:rPr>
        <w:t>G</w:t>
      </w:r>
      <w:r>
        <w:rPr>
          <w:rFonts w:ascii="Microsoft YaHei" w:eastAsia="Microsoft YaHei" w:hAnsi="Microsoft YaHei" w:hint="eastAsia"/>
          <w:color w:val="333333"/>
          <w:sz w:val="21"/>
          <w:szCs w:val="21"/>
        </w:rPr>
        <w:t>. 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tab, in the </w:t>
      </w:r>
      <w:r>
        <w:rPr>
          <w:rStyle w:val="Strong"/>
          <w:rFonts w:ascii="Microsoft YaHei" w:eastAsia="Microsoft YaHei" w:hAnsi="Microsoft YaHei" w:hint="eastAsia"/>
          <w:color w:val="333333"/>
          <w:sz w:val="21"/>
          <w:szCs w:val="21"/>
        </w:rPr>
        <w:t>Number</w:t>
      </w:r>
      <w:r>
        <w:rPr>
          <w:rFonts w:ascii="Microsoft YaHei" w:eastAsia="Microsoft YaHei" w:hAnsi="Microsoft YaHei" w:hint="eastAsia"/>
          <w:color w:val="333333"/>
          <w:sz w:val="21"/>
          <w:szCs w:val="21"/>
        </w:rPr>
        <w:t> group, click the </w:t>
      </w:r>
      <w:r>
        <w:rPr>
          <w:rStyle w:val="Strong"/>
          <w:rFonts w:ascii="Microsoft YaHei" w:eastAsia="Microsoft YaHei" w:hAnsi="Microsoft YaHei" w:hint="eastAsia"/>
          <w:color w:val="333333"/>
          <w:sz w:val="21"/>
          <w:szCs w:val="21"/>
        </w:rPr>
        <w:t>Number Format</w:t>
      </w:r>
      <w:r>
        <w:rPr>
          <w:rFonts w:ascii="Microsoft YaHei" w:eastAsia="Microsoft YaHei" w:hAnsi="Microsoft YaHei" w:hint="eastAsia"/>
          <w:color w:val="333333"/>
          <w:sz w:val="21"/>
          <w:szCs w:val="21"/>
        </w:rPr>
        <w:t> drop-down list and choose </w:t>
      </w:r>
      <w:r>
        <w:rPr>
          <w:rStyle w:val="Strong"/>
          <w:rFonts w:ascii="Microsoft YaHei" w:eastAsia="Microsoft YaHei" w:hAnsi="Microsoft YaHei" w:hint="eastAsia"/>
          <w:color w:val="333333"/>
          <w:sz w:val="21"/>
          <w:szCs w:val="21"/>
        </w:rPr>
        <w:t>Currency</w:t>
      </w:r>
      <w:r>
        <w:rPr>
          <w:rFonts w:ascii="Microsoft YaHei" w:eastAsia="Microsoft YaHei" w:hAnsi="Microsoft YaHei" w:hint="eastAsia"/>
          <w:color w:val="333333"/>
          <w:sz w:val="21"/>
          <w:szCs w:val="21"/>
        </w:rPr>
        <w:t>.</w:t>
      </w:r>
    </w:p>
    <w:p w14:paraId="6680C7BB" w14:textId="77777777" w:rsidR="00FB1A68" w:rsidRDefault="00FB1A68" w:rsidP="00FB1A68">
      <w:pPr>
        <w:pStyle w:val="NormalWeb"/>
        <w:numPr>
          <w:ilvl w:val="1"/>
          <w:numId w:val="3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b. Select columns </w:t>
      </w:r>
      <w:r>
        <w:rPr>
          <w:rStyle w:val="Strong"/>
          <w:rFonts w:ascii="Microsoft YaHei" w:eastAsia="Microsoft YaHei" w:hAnsi="Microsoft YaHei" w:hint="eastAsia"/>
          <w:color w:val="333333"/>
          <w:sz w:val="21"/>
          <w:szCs w:val="21"/>
        </w:rPr>
        <w:t>B</w:t>
      </w:r>
      <w:r>
        <w:rPr>
          <w:rFonts w:ascii="Microsoft YaHei" w:eastAsia="Microsoft YaHei" w:hAnsi="Microsoft YaHei" w:hint="eastAsia"/>
          <w:color w:val="333333"/>
          <w:sz w:val="21"/>
          <w:szCs w:val="21"/>
        </w:rPr>
        <w:t> to </w:t>
      </w:r>
      <w:r>
        <w:rPr>
          <w:rStyle w:val="Strong"/>
          <w:rFonts w:ascii="Microsoft YaHei" w:eastAsia="Microsoft YaHei" w:hAnsi="Microsoft YaHei" w:hint="eastAsia"/>
          <w:color w:val="333333"/>
          <w:sz w:val="21"/>
          <w:szCs w:val="21"/>
        </w:rPr>
        <w:t>G</w:t>
      </w:r>
      <w:r>
        <w:rPr>
          <w:rFonts w:ascii="Microsoft YaHei" w:eastAsia="Microsoft YaHei" w:hAnsi="Microsoft YaHei" w:hint="eastAsia"/>
          <w:color w:val="333333"/>
          <w:sz w:val="21"/>
          <w:szCs w:val="21"/>
        </w:rPr>
        <w:t> again. 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tab, in the </w:t>
      </w:r>
      <w:r>
        <w:rPr>
          <w:rStyle w:val="Strong"/>
          <w:rFonts w:ascii="Microsoft YaHei" w:eastAsia="Microsoft YaHei" w:hAnsi="Microsoft YaHei" w:hint="eastAsia"/>
          <w:color w:val="333333"/>
          <w:sz w:val="21"/>
          <w:szCs w:val="21"/>
        </w:rPr>
        <w:t>Number</w:t>
      </w:r>
      <w:r>
        <w:rPr>
          <w:rFonts w:ascii="Microsoft YaHei" w:eastAsia="Microsoft YaHei" w:hAnsi="Microsoft YaHei" w:hint="eastAsia"/>
          <w:color w:val="333333"/>
          <w:sz w:val="21"/>
          <w:szCs w:val="21"/>
        </w:rPr>
        <w:t> group, click </w:t>
      </w:r>
      <w:r>
        <w:rPr>
          <w:rStyle w:val="Strong"/>
          <w:rFonts w:ascii="Microsoft YaHei" w:eastAsia="Microsoft YaHei" w:hAnsi="Microsoft YaHei" w:hint="eastAsia"/>
          <w:color w:val="333333"/>
          <w:sz w:val="21"/>
          <w:szCs w:val="21"/>
        </w:rPr>
        <w:t>Decrease Decimal</w:t>
      </w:r>
      <w:r>
        <w:rPr>
          <w:rFonts w:ascii="Microsoft YaHei" w:eastAsia="Microsoft YaHei" w:hAnsi="Microsoft YaHei" w:hint="eastAsia"/>
          <w:color w:val="333333"/>
          <w:sz w:val="21"/>
          <w:szCs w:val="21"/>
        </w:rPr>
        <w:t> once.</w:t>
      </w:r>
    </w:p>
    <w:p w14:paraId="757B2DEB" w14:textId="77777777" w:rsidR="00FB1A68" w:rsidRDefault="00FB1A68" w:rsidP="00FB1A68">
      <w:pPr>
        <w:pStyle w:val="NormalWeb"/>
        <w:numPr>
          <w:ilvl w:val="1"/>
          <w:numId w:val="3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 Select columns </w:t>
      </w:r>
      <w:r>
        <w:rPr>
          <w:rStyle w:val="Strong"/>
          <w:rFonts w:ascii="Microsoft YaHei" w:eastAsia="Microsoft YaHei" w:hAnsi="Microsoft YaHei" w:hint="eastAsia"/>
          <w:color w:val="333333"/>
          <w:sz w:val="21"/>
          <w:szCs w:val="21"/>
        </w:rPr>
        <w:t>B</w:t>
      </w:r>
      <w:r>
        <w:rPr>
          <w:rFonts w:ascii="Microsoft YaHei" w:eastAsia="Microsoft YaHei" w:hAnsi="Microsoft YaHei" w:hint="eastAsia"/>
          <w:color w:val="333333"/>
          <w:sz w:val="21"/>
          <w:szCs w:val="21"/>
        </w:rPr>
        <w:t> to </w:t>
      </w:r>
      <w:r>
        <w:rPr>
          <w:rStyle w:val="Strong"/>
          <w:rFonts w:ascii="Microsoft YaHei" w:eastAsia="Microsoft YaHei" w:hAnsi="Microsoft YaHei" w:hint="eastAsia"/>
          <w:color w:val="333333"/>
          <w:sz w:val="21"/>
          <w:szCs w:val="21"/>
        </w:rPr>
        <w:t>G</w:t>
      </w:r>
      <w:r>
        <w:rPr>
          <w:rFonts w:ascii="Microsoft YaHei" w:eastAsia="Microsoft YaHei" w:hAnsi="Microsoft YaHei" w:hint="eastAsia"/>
          <w:color w:val="333333"/>
          <w:sz w:val="21"/>
          <w:szCs w:val="21"/>
        </w:rPr>
        <w:t> again. 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tab, in the </w:t>
      </w:r>
      <w:r>
        <w:rPr>
          <w:rStyle w:val="Strong"/>
          <w:rFonts w:ascii="Microsoft YaHei" w:eastAsia="Microsoft YaHei" w:hAnsi="Microsoft YaHei" w:hint="eastAsia"/>
          <w:color w:val="333333"/>
          <w:sz w:val="21"/>
          <w:szCs w:val="21"/>
        </w:rPr>
        <w:t>Number</w:t>
      </w:r>
      <w:r>
        <w:rPr>
          <w:rFonts w:ascii="Microsoft YaHei" w:eastAsia="Microsoft YaHei" w:hAnsi="Microsoft YaHei" w:hint="eastAsia"/>
          <w:color w:val="333333"/>
          <w:sz w:val="21"/>
          <w:szCs w:val="21"/>
        </w:rPr>
        <w:t> group, click the </w:t>
      </w:r>
      <w:r>
        <w:rPr>
          <w:rStyle w:val="Strong"/>
          <w:rFonts w:ascii="Microsoft YaHei" w:eastAsia="Microsoft YaHei" w:hAnsi="Microsoft YaHei" w:hint="eastAsia"/>
          <w:color w:val="333333"/>
          <w:sz w:val="21"/>
          <w:szCs w:val="21"/>
        </w:rPr>
        <w:t>Accounting Number Format ($)</w:t>
      </w:r>
      <w:r>
        <w:rPr>
          <w:rFonts w:ascii="Microsoft YaHei" w:eastAsia="Microsoft YaHei" w:hAnsi="Microsoft YaHei" w:hint="eastAsia"/>
          <w:color w:val="333333"/>
          <w:sz w:val="21"/>
          <w:szCs w:val="21"/>
        </w:rPr>
        <w:t> drop-down list, and select </w:t>
      </w:r>
      <w:r>
        <w:rPr>
          <w:rStyle w:val="Strong"/>
          <w:rFonts w:ascii="Microsoft YaHei" w:eastAsia="Microsoft YaHei" w:hAnsi="Microsoft YaHei" w:hint="eastAsia"/>
          <w:color w:val="333333"/>
          <w:sz w:val="21"/>
          <w:szCs w:val="21"/>
        </w:rPr>
        <w:t>£ English (United Kingdom)</w:t>
      </w:r>
      <w:r>
        <w:rPr>
          <w:rFonts w:ascii="Microsoft YaHei" w:eastAsia="Microsoft YaHei" w:hAnsi="Microsoft YaHei" w:hint="eastAsia"/>
          <w:color w:val="333333"/>
          <w:sz w:val="21"/>
          <w:szCs w:val="21"/>
        </w:rPr>
        <w:t>.</w:t>
      </w:r>
    </w:p>
    <w:p w14:paraId="119D7A2C" w14:textId="69E37C03" w:rsidR="00FB1A68" w:rsidRDefault="00FB1A68" w:rsidP="00FB1A68">
      <w:pPr>
        <w:ind w:left="144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12F4A36E" wp14:editId="4D26F074">
            <wp:extent cx="5943600" cy="2377440"/>
            <wp:effectExtent l="0" t="0" r="0" b="3810"/>
            <wp:docPr id="22" name="Picture 2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preadshee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759C0132" w14:textId="362E1BB0" w:rsidR="00FB1A68" w:rsidRDefault="00FB1A68">
      <w:pPr>
        <w:rPr>
          <w:sz w:val="36"/>
          <w:szCs w:val="36"/>
          <w:lang w:val="en-CA"/>
        </w:rPr>
      </w:pPr>
    </w:p>
    <w:p w14:paraId="7D13C0CF" w14:textId="77777777" w:rsidR="00FB1A68" w:rsidRDefault="00FB1A68" w:rsidP="00FB1A68">
      <w:pPr>
        <w:pStyle w:val="Heading1"/>
        <w:shd w:val="clear" w:color="auto" w:fill="FFFFFF"/>
        <w:spacing w:before="0" w:beforeAutospacing="0" w:after="0" w:afterAutospacing="0"/>
      </w:pPr>
      <w:r>
        <w:t>The Basics of Formulas</w:t>
      </w:r>
    </w:p>
    <w:p w14:paraId="49EC0004"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Now that we have learned how to move, copy, and fill data, and how to format cells and </w:t>
      </w:r>
    </w:p>
    <w:p w14:paraId="7DC9886B"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data, next we will take a look at the basics of formulas, including some basic calculations, </w:t>
      </w:r>
    </w:p>
    <w:p w14:paraId="37837173"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selecting ranges in formulas, and how to copy formulas. </w:t>
      </w:r>
    </w:p>
    <w:p w14:paraId="48A416ED"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 typical formula is made of several key components. </w:t>
      </w:r>
    </w:p>
    <w:p w14:paraId="5A106D3E"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 equal sign starts the formula off and lets Excel know you are creating a formula </w:t>
      </w:r>
    </w:p>
    <w:p w14:paraId="433BD9FC"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in this cell. </w:t>
      </w:r>
    </w:p>
    <w:p w14:paraId="6A26790D"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 next part is the function, which performs the calculation. </w:t>
      </w:r>
    </w:p>
    <w:p w14:paraId="60FEE620"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For example, the SUM function adds up the values in referenced cells or cell ranges. </w:t>
      </w:r>
    </w:p>
    <w:p w14:paraId="2DCF43E0" w14:textId="77777777" w:rsidR="00FB1A68" w:rsidRPr="00FB1A68" w:rsidRDefault="00FB1A68" w:rsidP="00FB1A68">
      <w:pPr>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Then comes the reference, which is the cell or range of cells you want to include in your </w:t>
      </w:r>
    </w:p>
    <w:p w14:paraId="036BB195"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calculation, and these need to be enclosed in parentheses. </w:t>
      </w:r>
    </w:p>
    <w:p w14:paraId="5588665D"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You also have operators, which specify what type of calculation to perform. </w:t>
      </w:r>
    </w:p>
    <w:p w14:paraId="6CCBD154"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Common arithmetic operators include: addition, subtraction, multiplication and division. </w:t>
      </w:r>
    </w:p>
    <w:p w14:paraId="622A71A9"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And these are represented by symbols. </w:t>
      </w:r>
    </w:p>
    <w:p w14:paraId="11573AD6"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 plus symbol for addition, the minus symbol for subtraction, the asterisk for multiplication, </w:t>
      </w:r>
    </w:p>
    <w:p w14:paraId="5A78E06F"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and the forward slash for division. </w:t>
      </w:r>
    </w:p>
    <w:p w14:paraId="6A46E11B"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There are other types of operators too. </w:t>
      </w:r>
    </w:p>
    <w:p w14:paraId="3C36C065"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Namely comparison, text concatenation, and reference. </w:t>
      </w:r>
    </w:p>
    <w:p w14:paraId="1B7FB8A3"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You may also use constants in your formulas, which as the name suggests are numbers or </w:t>
      </w:r>
    </w:p>
    <w:p w14:paraId="0DDB05CE"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values which you can enter directly into a formula, and which don’t change. </w:t>
      </w:r>
    </w:p>
    <w:p w14:paraId="267A7958"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This might be a whole number such as 5, it might be a percentage such as 10%, or it might </w:t>
      </w:r>
    </w:p>
    <w:p w14:paraId="438DDFB6"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even be a date. </w:t>
      </w:r>
    </w:p>
    <w:p w14:paraId="34CC328B"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So, a typical formula might be =SUM(B5*20), which would take the value in cell B5 and </w:t>
      </w:r>
    </w:p>
    <w:p w14:paraId="18BBC7C7"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multiply it by 20. </w:t>
      </w:r>
    </w:p>
    <w:p w14:paraId="76EBE97E"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Let’s start with a few basic calculations. </w:t>
      </w:r>
    </w:p>
    <w:p w14:paraId="53697C8F"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Suppose you want to add up January and February sales of accessories. </w:t>
      </w:r>
    </w:p>
    <w:p w14:paraId="10DC6879"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You would start by typing an equal sign, which lets Excel know you are entering a formula. </w:t>
      </w:r>
    </w:p>
    <w:p w14:paraId="72A09A5C"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Then you type in the function you wish to use, in this case the SUM function. </w:t>
      </w:r>
    </w:p>
    <w:p w14:paraId="164EA24D"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Note the description. </w:t>
      </w:r>
    </w:p>
    <w:p w14:paraId="61B52695"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Next you type an open parenthesis, then you select your cell range, which in this case </w:t>
      </w:r>
    </w:p>
    <w:p w14:paraId="7D960E52"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 xml:space="preserve">would be E2 to E3, so you could enter that as ‘E2,E3’ then a close </w:t>
      </w:r>
      <w:proofErr w:type="spellStart"/>
      <w:r w:rsidRPr="00FB1A68">
        <w:rPr>
          <w:rFonts w:ascii="Arial" w:eastAsia="Times New Roman" w:hAnsi="Arial" w:cs="Arial"/>
          <w:color w:val="333333"/>
          <w:sz w:val="21"/>
          <w:szCs w:val="21"/>
          <w:lang w:val="en-CA" w:eastAsia="en-CA"/>
        </w:rPr>
        <w:t>paranthesis</w:t>
      </w:r>
      <w:proofErr w:type="spellEnd"/>
      <w:r w:rsidRPr="00FB1A68">
        <w:rPr>
          <w:rFonts w:ascii="Arial" w:eastAsia="Times New Roman" w:hAnsi="Arial" w:cs="Arial"/>
          <w:color w:val="333333"/>
          <w:sz w:val="21"/>
          <w:szCs w:val="21"/>
          <w:lang w:val="en-CA" w:eastAsia="en-CA"/>
        </w:rPr>
        <w:t xml:space="preserve"> and </w:t>
      </w:r>
    </w:p>
    <w:p w14:paraId="00B06B16"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press Enter. </w:t>
      </w:r>
    </w:p>
    <w:p w14:paraId="0B08D1E2"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And if you wanted to add March sales as well, then you would have to extend the cell range </w:t>
      </w:r>
    </w:p>
    <w:p w14:paraId="6C6888FE"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lastRenderedPageBreak/>
        <w:t>to include E4. </w:t>
      </w:r>
    </w:p>
    <w:p w14:paraId="015C5EF8"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So you could type E2,E3,E4 as your range and it will work. </w:t>
      </w:r>
    </w:p>
    <w:p w14:paraId="4FB3EE24"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Remember, to edit a cell, you select the cell, and either edit it directly in the formula </w:t>
      </w:r>
    </w:p>
    <w:p w14:paraId="44C3AEB3"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bar, or press F2, or double-click the cell. </w:t>
      </w:r>
    </w:p>
    <w:p w14:paraId="2211E33E"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However, it’s very cumbersome and not very flexible to do it this way, because if you </w:t>
      </w:r>
    </w:p>
    <w:p w14:paraId="23478FAD"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wanted to add up the entire column then you’d have to type every cell reference, one after </w:t>
      </w:r>
    </w:p>
    <w:p w14:paraId="0B5FA4A3"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 other. </w:t>
      </w:r>
    </w:p>
    <w:p w14:paraId="6F3BAAF3"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So thankfully, there’s a better way. </w:t>
      </w:r>
    </w:p>
    <w:p w14:paraId="5F1A0CC9"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Instead of typing each cell to include in the reference, you just put a colon between </w:t>
      </w:r>
    </w:p>
    <w:p w14:paraId="05695310"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 first and last values in our range, so E2:E4, in this case. </w:t>
      </w:r>
    </w:p>
    <w:p w14:paraId="34A450B3"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And if you wanted the whole column, then you would enter E2:E13 in your formula. </w:t>
      </w:r>
    </w:p>
    <w:p w14:paraId="1EB8AC3C"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But there’s another way of doing it, and that’s by using your mouse to select the </w:t>
      </w:r>
    </w:p>
    <w:p w14:paraId="2DB43F08"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range, so you still type =sum then open parenthesis, but select the range with your mouse (or SHIFT </w:t>
      </w:r>
    </w:p>
    <w:p w14:paraId="76E2E973"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 arrow keys) and just press Enter. </w:t>
      </w:r>
    </w:p>
    <w:p w14:paraId="7A22CEEB"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Excel will add the close parenthesis for you. </w:t>
      </w:r>
    </w:p>
    <w:p w14:paraId="24690E2D"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To total these columns up, and add some tax, you’d add some headings first for Subtotals, </w:t>
      </w:r>
    </w:p>
    <w:p w14:paraId="6D51911D"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and Tax at 20%. </w:t>
      </w:r>
    </w:p>
    <w:p w14:paraId="6D38EB49"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Then your formula will need to multiply the value in Subtotals by 20%. </w:t>
      </w:r>
    </w:p>
    <w:p w14:paraId="3BA74322"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If you want to add up all the column subtotals and calculate the taxes, then you could repeat </w:t>
      </w:r>
    </w:p>
    <w:p w14:paraId="1AC753AF"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 previous process for each column, but that’s very time consuming, and you don’t </w:t>
      </w:r>
    </w:p>
    <w:p w14:paraId="6BE21C5D"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need to, because Excel has some neat tricks to do this for you. </w:t>
      </w:r>
    </w:p>
    <w:p w14:paraId="5C671A0A"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Just select the fill handle in the bottom right corner of the cell, and drag across </w:t>
      </w:r>
    </w:p>
    <w:p w14:paraId="7A5ECE04"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to the other cells to copy the formula; this is called AutoFill. </w:t>
      </w:r>
    </w:p>
    <w:p w14:paraId="22126E3C"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Notice how the formula is copied, but the row references change in relation to the cells’ </w:t>
      </w:r>
    </w:p>
    <w:p w14:paraId="381BB429"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position on the worksheet. </w:t>
      </w:r>
    </w:p>
    <w:p w14:paraId="19DB63DC"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So what was E2:E13 has become B2:B13. </w:t>
      </w:r>
    </w:p>
    <w:p w14:paraId="1092B608"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These are known as relative references, but more on that later in the course. </w:t>
      </w:r>
    </w:p>
    <w:p w14:paraId="675E12D7"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And you can do the same thing for the tax values in row 16. </w:t>
      </w:r>
    </w:p>
    <w:p w14:paraId="1F05BC51"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Now, you need a row for showing the totals. </w:t>
      </w:r>
    </w:p>
    <w:p w14:paraId="3A162CB8"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 calculation here is simply the subtotal value in cell B15, added to the tax in B16. </w:t>
      </w:r>
    </w:p>
    <w:p w14:paraId="7FBE58A5"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And again, you can use the fill handle to copy the formula across. </w:t>
      </w:r>
    </w:p>
    <w:p w14:paraId="445BAEEC"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If you want to total the sales of all products by month, you’d add a column heading; notice </w:t>
      </w:r>
    </w:p>
    <w:p w14:paraId="0C526CAE"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how the cell style is copied to the new heading automatically. </w:t>
      </w:r>
    </w:p>
    <w:p w14:paraId="511FF3A0"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Remember, to widen a column, either drag the divider manually, or double-click the divider. </w:t>
      </w:r>
    </w:p>
    <w:p w14:paraId="51D2259A"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Then enter the formula in cell F2 as you’ve done before. </w:t>
      </w:r>
    </w:p>
    <w:p w14:paraId="05F9750B"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However, Excel has another trick up its sleeve. </w:t>
      </w:r>
    </w:p>
    <w:p w14:paraId="4E0BD048"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It’s called AutoSum and is found on the Home tab, in the Editing group. </w:t>
      </w:r>
    </w:p>
    <w:p w14:paraId="36423738"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This is a great little shortcut for some simple common functions like Sum, Average, Count, </w:t>
      </w:r>
    </w:p>
    <w:p w14:paraId="254D29C0"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Max, and Min, but you can choose other functions too. </w:t>
      </w:r>
    </w:p>
    <w:p w14:paraId="1C476C64"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You want ‘Sum’ for this particular calculation. </w:t>
      </w:r>
    </w:p>
    <w:p w14:paraId="7B15F04C"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Notice that it also has a keyboard shortcut of ‘Alt plus equals’, and then press Enter, </w:t>
      </w:r>
    </w:p>
    <w:p w14:paraId="13B087C0"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and it’s done. </w:t>
      </w:r>
    </w:p>
    <w:p w14:paraId="76549934"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Now you can use the fill handle to copy down the remaining values. </w:t>
      </w:r>
    </w:p>
    <w:p w14:paraId="26865288"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But hold on, there is one more Excel trick to show and it’s a good one! </w:t>
      </w:r>
    </w:p>
    <w:p w14:paraId="0A1901F4"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Suppose your column of data was very long; you might have to drag the fill handle down </w:t>
      </w:r>
    </w:p>
    <w:p w14:paraId="7C6C993F"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over several pages, which isn’t easy to do and can easily lead to errors when selecting </w:t>
      </w:r>
    </w:p>
    <w:p w14:paraId="6D3FFB26"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large lists of data values. </w:t>
      </w:r>
    </w:p>
    <w:p w14:paraId="4A92C4FC"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Rather than needing to drag down to the rest of the column, you can just double-click the </w:t>
      </w:r>
    </w:p>
    <w:p w14:paraId="7B9BCBD7"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fill handle, and it will automatically copy the formula to all the remaining cells in </w:t>
      </w:r>
    </w:p>
    <w:p w14:paraId="22E7DE35"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that column. </w:t>
      </w:r>
    </w:p>
    <w:p w14:paraId="34446EB2"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This one is a real time-saver. </w:t>
      </w:r>
    </w:p>
    <w:p w14:paraId="40577B88"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Finally, let’s format all these values to use the US dollar currency format. </w:t>
      </w:r>
    </w:p>
    <w:p w14:paraId="772AD437"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lastRenderedPageBreak/>
        <w:t>In this video, we learned about the basics of formulas, how to perform simple calculations, </w:t>
      </w:r>
    </w:p>
    <w:p w14:paraId="411C2A95"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how to select ranges in formulas, and how to copy formulas. </w:t>
      </w:r>
    </w:p>
    <w:p w14:paraId="709A5F7B"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In the next video, we will look at how to use some of the common functions used by Data </w:t>
      </w:r>
    </w:p>
    <w:p w14:paraId="6D4DEB37" w14:textId="77777777" w:rsidR="00FB1A68" w:rsidRPr="00FB1A68" w:rsidRDefault="00FB1A68" w:rsidP="00FB1A68">
      <w:pPr>
        <w:shd w:val="clear" w:color="auto" w:fill="FFFFFF"/>
        <w:spacing w:after="0" w:line="240" w:lineRule="auto"/>
        <w:rPr>
          <w:rFonts w:ascii="Arial" w:eastAsia="Times New Roman" w:hAnsi="Arial" w:cs="Arial"/>
          <w:color w:val="333333"/>
          <w:sz w:val="21"/>
          <w:szCs w:val="21"/>
          <w:lang w:val="en-CA" w:eastAsia="en-CA"/>
        </w:rPr>
      </w:pPr>
      <w:r w:rsidRPr="00FB1A68">
        <w:rPr>
          <w:rFonts w:ascii="Arial" w:eastAsia="Times New Roman" w:hAnsi="Arial" w:cs="Arial"/>
          <w:color w:val="333333"/>
          <w:sz w:val="21"/>
          <w:szCs w:val="21"/>
          <w:lang w:val="en-CA" w:eastAsia="en-CA"/>
        </w:rPr>
        <w:t>Analysts and discover some more advanced functions.</w:t>
      </w:r>
    </w:p>
    <w:p w14:paraId="5ADA9FF0" w14:textId="77777777" w:rsidR="00C91D5B" w:rsidRDefault="00C91D5B" w:rsidP="00C91D5B">
      <w:pPr>
        <w:pStyle w:val="Heading1"/>
        <w:spacing w:before="0" w:beforeAutospacing="0" w:after="0" w:afterAutospacing="0"/>
        <w:rPr>
          <w:rFonts w:ascii="Arial" w:hAnsi="Arial" w:cs="Arial"/>
          <w:color w:val="333333"/>
        </w:rPr>
      </w:pPr>
      <w:r>
        <w:rPr>
          <w:rFonts w:ascii="Arial" w:hAnsi="Arial" w:cs="Arial"/>
          <w:color w:val="333333"/>
        </w:rPr>
        <w:t>Intro to Functions</w:t>
      </w:r>
    </w:p>
    <w:p w14:paraId="10369AB3" w14:textId="77777777" w:rsidR="00C91D5B" w:rsidRDefault="00C91D5B" w:rsidP="00C91D5B">
      <w:pPr>
        <w:rPr>
          <w:rFonts w:ascii="Arial" w:hAnsi="Arial" w:cs="Arial"/>
          <w:color w:val="333333"/>
          <w:sz w:val="21"/>
          <w:szCs w:val="21"/>
        </w:rPr>
      </w:pPr>
      <w:r>
        <w:rPr>
          <w:rStyle w:val="cds-button-label"/>
          <w:rFonts w:ascii="Arial" w:hAnsi="Arial" w:cs="Arial"/>
          <w:color w:val="333333"/>
          <w:sz w:val="21"/>
          <w:szCs w:val="21"/>
        </w:rPr>
        <w:t>Save note</w:t>
      </w:r>
    </w:p>
    <w:p w14:paraId="1F1C04BE"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Now that you have learned about the basics of formulas, learned how to perform some basic </w:t>
      </w:r>
    </w:p>
    <w:p w14:paraId="10EEAA8B"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calculations, and how to select ranges and copy formulas, next we will have an introduction </w:t>
      </w:r>
    </w:p>
    <w:p w14:paraId="2F114ED8"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to functions, including using some common statistical functions. </w:t>
      </w:r>
    </w:p>
    <w:p w14:paraId="460A7EB9"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And then we will learn about some more advanced functions that a Data Analyst might also use. </w:t>
      </w:r>
    </w:p>
    <w:p w14:paraId="1BAC5946"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First, let’s look at some common functions used for statistical calculations. </w:t>
      </w:r>
    </w:p>
    <w:p w14:paraId="3DE992A5"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So, we’ll add some row headings for average, minimum, maximum, count, and median. </w:t>
      </w:r>
    </w:p>
    <w:p w14:paraId="44AB90F8"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Then in cell B20, let’s work out the average of the car sales for the year, from the table </w:t>
      </w:r>
    </w:p>
    <w:p w14:paraId="04E54972"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above. </w:t>
      </w:r>
    </w:p>
    <w:p w14:paraId="6B3F5B99"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On the Home tab, in the Editing group, we click the AutoSum drop-down list and choose </w:t>
      </w:r>
    </w:p>
    <w:p w14:paraId="78A9FDD5"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Average. </w:t>
      </w:r>
    </w:p>
    <w:p w14:paraId="2C7BBAF5"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Now, because AutoSum tries to add up the values directly above it in the column, we need to </w:t>
      </w:r>
    </w:p>
    <w:p w14:paraId="21C0161B"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modify the cell range here to B2 to B13. </w:t>
      </w:r>
    </w:p>
    <w:p w14:paraId="611CE020"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Then we can use the Fill Handle as we’ve seen before to copy the formula across to </w:t>
      </w:r>
    </w:p>
    <w:p w14:paraId="2BCF0F0E"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column E. </w:t>
      </w:r>
    </w:p>
    <w:p w14:paraId="41816759"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For the minimum calculation in B21, we select Min from the AutoSum list. </w:t>
      </w:r>
    </w:p>
    <w:p w14:paraId="1C66A451"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And again, we need to modify the cell range. </w:t>
      </w:r>
    </w:p>
    <w:p w14:paraId="28BA68E1"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So this calculates the lowest value in our range. </w:t>
      </w:r>
    </w:p>
    <w:p w14:paraId="12565516"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And fill across to column E. And for the maximum calculation, we select </w:t>
      </w:r>
    </w:p>
    <w:p w14:paraId="150ADC33"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Max from the list. </w:t>
      </w:r>
    </w:p>
    <w:p w14:paraId="5CAE54A3"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And then modify the range. </w:t>
      </w:r>
    </w:p>
    <w:p w14:paraId="26F1CF54"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And once again, copy the formula across. </w:t>
      </w:r>
    </w:p>
    <w:p w14:paraId="25AB8263"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This calculates the highest value in our range. </w:t>
      </w:r>
    </w:p>
    <w:p w14:paraId="3FB5E4A2"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In B23 we will calculate the Count, which basically just means the number of values </w:t>
      </w:r>
    </w:p>
    <w:p w14:paraId="4010FE6E"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that exist in the selected range. </w:t>
      </w:r>
    </w:p>
    <w:p w14:paraId="66FDAB29"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So, we select Count Numbers from the list. </w:t>
      </w:r>
    </w:p>
    <w:p w14:paraId="2C9C1EA2"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Then modify the range. </w:t>
      </w:r>
    </w:p>
    <w:p w14:paraId="7C50056A"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 xml:space="preserve">For the median calculation, we can select ‘More Functions’ from the AutoSum </w:t>
      </w:r>
      <w:proofErr w:type="spellStart"/>
      <w:r w:rsidRPr="00C91D5B">
        <w:rPr>
          <w:rFonts w:ascii="Arial" w:eastAsia="Times New Roman" w:hAnsi="Arial" w:cs="Arial"/>
          <w:color w:val="333333"/>
          <w:sz w:val="21"/>
          <w:szCs w:val="21"/>
          <w:lang w:val="en-CA" w:eastAsia="en-CA"/>
        </w:rPr>
        <w:t>list,then</w:t>
      </w:r>
      <w:proofErr w:type="spellEnd"/>
      <w:r w:rsidRPr="00C91D5B">
        <w:rPr>
          <w:rFonts w:ascii="Arial" w:eastAsia="Times New Roman" w:hAnsi="Arial" w:cs="Arial"/>
          <w:color w:val="333333"/>
          <w:sz w:val="21"/>
          <w:szCs w:val="21"/>
          <w:lang w:val="en-CA" w:eastAsia="en-CA"/>
        </w:rPr>
        <w:t> </w:t>
      </w:r>
    </w:p>
    <w:p w14:paraId="24ECA82C"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select ‘Statistical’ as the category, and scroll down to find the MEDIAN function. </w:t>
      </w:r>
    </w:p>
    <w:p w14:paraId="25FC72C8"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 ‘median’ returns the exact middle of a range of selected values. </w:t>
      </w:r>
    </w:p>
    <w:p w14:paraId="60CC317B"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Note that if you’re selecting an odd number of values it will return the figure that is </w:t>
      </w:r>
    </w:p>
    <w:p w14:paraId="149318D3"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 middle value in your selected range, but if you have selected an even number of values </w:t>
      </w:r>
    </w:p>
    <w:p w14:paraId="6A2C01A9"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in your range, it will return the middle figure between the two middle values in your range. </w:t>
      </w:r>
    </w:p>
    <w:p w14:paraId="35489446"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Once again, we need to change the cell range to B2 to B13. </w:t>
      </w:r>
    </w:p>
    <w:p w14:paraId="3C6D2024"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And we can then copy this formula across to column E. </w:t>
      </w:r>
    </w:p>
    <w:p w14:paraId="4176CF55"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You’ve seen AutoSum and some of the common statistical functions in Excel, but there </w:t>
      </w:r>
    </w:p>
    <w:p w14:paraId="05FCC9F2"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are another 400-plus other functions available, so let’s explore just a few of those now. </w:t>
      </w:r>
    </w:p>
    <w:p w14:paraId="4DDC0921"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On the Formulas tab, in the Function Library group, there are drop-down lists for several </w:t>
      </w:r>
    </w:p>
    <w:p w14:paraId="0D570405"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function categories. </w:t>
      </w:r>
    </w:p>
    <w:p w14:paraId="5E41DCCD"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 first is a list of ‘Recently Used’ functions, which updates automatically as </w:t>
      </w:r>
    </w:p>
    <w:p w14:paraId="1FC08C07"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you use them. </w:t>
      </w:r>
    </w:p>
    <w:p w14:paraId="38C89D12"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Then you have functions related to ‘Financial’ calculations. </w:t>
      </w:r>
    </w:p>
    <w:p w14:paraId="033E7BAF"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If you hover over the name of a function, you see a short description for each one; </w:t>
      </w:r>
    </w:p>
    <w:p w14:paraId="0F1B8846"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so here we have the accrued interest function, and here is the interest rate function. </w:t>
      </w:r>
    </w:p>
    <w:p w14:paraId="2E47928A"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 ‘Logical’ list has BOOLEAN operator functions such as AND, IF, and OR. </w:t>
      </w:r>
    </w:p>
    <w:p w14:paraId="0ACD8FF4"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There are several functions related to Text, such as CONCAT, which is an updated version </w:t>
      </w:r>
    </w:p>
    <w:p w14:paraId="0B1832A0"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lastRenderedPageBreak/>
        <w:t>of a previous function called CONCATENATE (which is still supported by the way for backwards </w:t>
      </w:r>
    </w:p>
    <w:p w14:paraId="3A5AD355"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compatibility), FIND, and SEARCH. </w:t>
      </w:r>
    </w:p>
    <w:p w14:paraId="496A27FD"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There are also several functions related to dates and times, such as NETWORKDAYS, WEEKDAY, </w:t>
      </w:r>
    </w:p>
    <w:p w14:paraId="088CF306"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and WEEKNUM. </w:t>
      </w:r>
    </w:p>
    <w:p w14:paraId="2253E60D"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In the ‘Lookup &amp; Reference’ list there are functions such as AREAS, HLOOKUP, SORTBY, </w:t>
      </w:r>
    </w:p>
    <w:p w14:paraId="07AD5565"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and VLOOKUP. </w:t>
      </w:r>
    </w:p>
    <w:p w14:paraId="1FB1C0E9"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In the ‘Math &amp; Trig’ list you’ll find lots of useful mathematical functions, such </w:t>
      </w:r>
    </w:p>
    <w:p w14:paraId="01426D7C"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as POWER, SUMIF, and SUMPRODUCT, alongside many functions for trigonometric purposes, </w:t>
      </w:r>
    </w:p>
    <w:p w14:paraId="6C6EE26B"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such as cosine, sine and tangent. </w:t>
      </w:r>
    </w:p>
    <w:p w14:paraId="74F121CC"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There is also a ‘More Functions’ list which provides several more function categories, </w:t>
      </w:r>
    </w:p>
    <w:p w14:paraId="61AA8F4F"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such as Statistical, Engineering, and Information. </w:t>
      </w:r>
    </w:p>
    <w:p w14:paraId="6748C1CF"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In the ‘Statistical’ list you’ll find functions such as Average, Count, Max, Median, </w:t>
      </w:r>
    </w:p>
    <w:p w14:paraId="6D40028E"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and Min; we saw some of these used earlier in this video. </w:t>
      </w:r>
    </w:p>
    <w:p w14:paraId="4BAEF20E"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If you’re struggling to find the function you want in these lists, you can also search </w:t>
      </w:r>
    </w:p>
    <w:p w14:paraId="1188CF4B"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for a function; just click the ‘Insert Function’ button on the Formulas tab, and then either </w:t>
      </w:r>
    </w:p>
    <w:p w14:paraId="4885194E"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browse the category lists available, or choose ‘All’ and look down the alphabetical list </w:t>
      </w:r>
    </w:p>
    <w:p w14:paraId="3528B3DB"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for the function you want. </w:t>
      </w:r>
    </w:p>
    <w:p w14:paraId="7588AF53"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Alternatively, type the name of a function you want to find, and click ‘Go’ to search </w:t>
      </w:r>
    </w:p>
    <w:p w14:paraId="17BAEA08"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for it, then select the one you want from the returned search. </w:t>
      </w:r>
    </w:p>
    <w:p w14:paraId="78B0F784"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In this video, we learned about the basics of functions, how to use some of the more </w:t>
      </w:r>
    </w:p>
    <w:p w14:paraId="38146F26"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common functions that a Data Analyst might employ, and looked at some of the more advanced </w:t>
      </w:r>
    </w:p>
    <w:p w14:paraId="02F8E9BD"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functions available in Excel. </w:t>
      </w:r>
    </w:p>
    <w:p w14:paraId="222B9E7A"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In the next video, we will look at referencing data in formulas; specifically differentiating </w:t>
      </w:r>
    </w:p>
    <w:p w14:paraId="7E6B653E" w14:textId="77777777" w:rsidR="00C91D5B" w:rsidRPr="00C91D5B" w:rsidRDefault="00C91D5B" w:rsidP="00C91D5B">
      <w:pPr>
        <w:shd w:val="clear" w:color="auto" w:fill="FFFFFF"/>
        <w:spacing w:after="0" w:line="240" w:lineRule="auto"/>
        <w:rPr>
          <w:rFonts w:ascii="Arial" w:eastAsia="Times New Roman" w:hAnsi="Arial" w:cs="Arial"/>
          <w:color w:val="333333"/>
          <w:sz w:val="21"/>
          <w:szCs w:val="21"/>
          <w:lang w:val="en-CA" w:eastAsia="en-CA"/>
        </w:rPr>
      </w:pPr>
      <w:r w:rsidRPr="00C91D5B">
        <w:rPr>
          <w:rFonts w:ascii="Arial" w:eastAsia="Times New Roman" w:hAnsi="Arial" w:cs="Arial"/>
          <w:color w:val="333333"/>
          <w:sz w:val="21"/>
          <w:szCs w:val="21"/>
          <w:lang w:val="en-CA" w:eastAsia="en-CA"/>
        </w:rPr>
        <w:t>between relative and absolute references, and error handling in formulas.</w:t>
      </w:r>
    </w:p>
    <w:p w14:paraId="21E90A5A" w14:textId="55BD34DE" w:rsidR="00FB1A68" w:rsidRDefault="00FB1A68">
      <w:pPr>
        <w:rPr>
          <w:sz w:val="36"/>
          <w:szCs w:val="36"/>
          <w:lang w:val="en-CA"/>
        </w:rPr>
      </w:pPr>
    </w:p>
    <w:p w14:paraId="217B5F27" w14:textId="77777777" w:rsidR="002E1604" w:rsidRDefault="002E1604" w:rsidP="002E1604">
      <w:pPr>
        <w:pStyle w:val="Heading1"/>
        <w:spacing w:before="0" w:beforeAutospacing="0" w:after="0" w:afterAutospacing="0"/>
        <w:rPr>
          <w:rFonts w:ascii="Arial" w:hAnsi="Arial" w:cs="Arial"/>
          <w:color w:val="333333"/>
        </w:rPr>
      </w:pPr>
      <w:r>
        <w:rPr>
          <w:rFonts w:ascii="Arial" w:hAnsi="Arial" w:cs="Arial"/>
          <w:color w:val="333333"/>
        </w:rPr>
        <w:t>Referencing Data in Formulas</w:t>
      </w:r>
    </w:p>
    <w:p w14:paraId="14FE1D68" w14:textId="77777777" w:rsidR="002E1604" w:rsidRDefault="002E1604" w:rsidP="002E1604">
      <w:pPr>
        <w:rPr>
          <w:rFonts w:ascii="Arial" w:hAnsi="Arial" w:cs="Arial"/>
          <w:color w:val="333333"/>
          <w:sz w:val="21"/>
          <w:szCs w:val="21"/>
        </w:rPr>
      </w:pPr>
      <w:r>
        <w:rPr>
          <w:rStyle w:val="cds-button-label"/>
          <w:rFonts w:ascii="Arial" w:hAnsi="Arial" w:cs="Arial"/>
          <w:color w:val="333333"/>
          <w:sz w:val="21"/>
          <w:szCs w:val="21"/>
        </w:rPr>
        <w:t>Save note</w:t>
      </w:r>
    </w:p>
    <w:p w14:paraId="05C0E23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Now that you've had an introduction to functions, </w:t>
      </w:r>
    </w:p>
    <w:p w14:paraId="53B3FF46"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seeing the use of some common statistical functions and </w:t>
      </w:r>
    </w:p>
    <w:p w14:paraId="3B54F45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learned about some of the more advanced functions that a data </w:t>
      </w:r>
    </w:p>
    <w:p w14:paraId="452EE4F4"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analyst might use, in this video will look at the difference </w:t>
      </w:r>
    </w:p>
    <w:p w14:paraId="331250B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between relative, absolute, and mixed references in formulas as </w:t>
      </w:r>
    </w:p>
    <w:p w14:paraId="60AE46E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well as how to use them. And we'll learn about formula errors </w:t>
      </w:r>
    </w:p>
    <w:p w14:paraId="18E3EDE2"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in Excel. It's important to understand the difference </w:t>
      </w:r>
    </w:p>
    <w:p w14:paraId="7B29AD45"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between relative and absolute references when creating your </w:t>
      </w:r>
    </w:p>
    <w:p w14:paraId="08E93CC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formulas. By default, in Excel, cell references are always </w:t>
      </w:r>
    </w:p>
    <w:p w14:paraId="76CDA34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relative references. The term relative is the key here, </w:t>
      </w:r>
    </w:p>
    <w:p w14:paraId="49FE378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because it means that when you reference a cell, you are in </w:t>
      </w:r>
    </w:p>
    <w:p w14:paraId="38A53AB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fact referencing the cells position in relation to the cell </w:t>
      </w:r>
    </w:p>
    <w:p w14:paraId="35CB58C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that the formula is in. </w:t>
      </w:r>
    </w:p>
    <w:p w14:paraId="551A78C7"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That is why when we have been copying formulas from one cell </w:t>
      </w:r>
    </w:p>
    <w:p w14:paraId="73984EF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to another so far in this course, using either copy and paste or </w:t>
      </w:r>
    </w:p>
    <w:p w14:paraId="351B6B46"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the fill handle, we haven't needed to modify the cell </w:t>
      </w:r>
    </w:p>
    <w:p w14:paraId="77EF1FC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references because Excel assumes you are using relative </w:t>
      </w:r>
    </w:p>
    <w:p w14:paraId="2BA36D8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references. When the formulas are copied, the cell references </w:t>
      </w:r>
    </w:p>
    <w:p w14:paraId="37AE030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are changed to match the relative positions of the cells </w:t>
      </w:r>
    </w:p>
    <w:p w14:paraId="29B5F5DC"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that are being copied to. </w:t>
      </w:r>
    </w:p>
    <w:p w14:paraId="44A5D11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So now we know that relative references are the default in </w:t>
      </w:r>
    </w:p>
    <w:p w14:paraId="2854175C"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Excel, but how do we make it so that the cell references don't </w:t>
      </w:r>
    </w:p>
    <w:p w14:paraId="3D10E563"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change when we copy them? For that you need to use absolute </w:t>
      </w:r>
    </w:p>
    <w:p w14:paraId="4C3CCCF3"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lastRenderedPageBreak/>
        <w:t>references in contrast to relative references. Absolute </w:t>
      </w:r>
    </w:p>
    <w:p w14:paraId="538F52C7"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references to cells stayed the same. When you copy a formula </w:t>
      </w:r>
    </w:p>
    <w:p w14:paraId="3C678797"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containing such references. </w:t>
      </w:r>
    </w:p>
    <w:p w14:paraId="6AC989E3"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Lastly, there may also be some instances where you only want </w:t>
      </w:r>
    </w:p>
    <w:p w14:paraId="50BBC81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one of the cell reference identifiers to be absolute and </w:t>
      </w:r>
    </w:p>
    <w:p w14:paraId="4EF819A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the other one to be relative. For example, you might want the </w:t>
      </w:r>
    </w:p>
    <w:p w14:paraId="1EFD332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row identifier to be absolute, but the column Identifier to be </w:t>
      </w:r>
    </w:p>
    <w:p w14:paraId="72A10376"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relative, or vice versa. These are called mixed references and. </w:t>
      </w:r>
    </w:p>
    <w:p w14:paraId="260EB5F6"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An example of this would be equal sign a dollar sign one </w:t>
      </w:r>
    </w:p>
    <w:p w14:paraId="1D676E05"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plus A3 where a dollar one. </w:t>
      </w:r>
    </w:p>
    <w:p w14:paraId="23F46C84"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Has a relative column and an absolute row or dollar 8. Three </w:t>
      </w:r>
    </w:p>
    <w:p w14:paraId="72F3CE5B"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has an absolute column. Ando </w:t>
      </w:r>
    </w:p>
    <w:p w14:paraId="0E40611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relative RO. In contrast to relative and absolute </w:t>
      </w:r>
    </w:p>
    <w:p w14:paraId="56D85AC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references, when you copy a formula containing mixed cell </w:t>
      </w:r>
    </w:p>
    <w:p w14:paraId="451F9ECC"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references, any relative cell references will change, whereas </w:t>
      </w:r>
    </w:p>
    <w:p w14:paraId="691BC06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any absolute cell references will stay the same in the copied </w:t>
      </w:r>
    </w:p>
    <w:p w14:paraId="68B18736"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formula. First, let's look at an example of using relative </w:t>
      </w:r>
    </w:p>
    <w:p w14:paraId="7D9D014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references in a formula. For example, if we enter the formula </w:t>
      </w:r>
    </w:p>
    <w:p w14:paraId="0B45DDE7"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equals A1 plus a 3IN cell, four note the blue an red highlighted </w:t>
      </w:r>
    </w:p>
    <w:p w14:paraId="125E9EE4"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cells in a one, and a three. These denote the cells being </w:t>
      </w:r>
    </w:p>
    <w:p w14:paraId="53025E9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relatively referenced in the formula. If we copy the formula </w:t>
      </w:r>
    </w:p>
    <w:p w14:paraId="1CF4289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to the cell directly below using the fill handle, we can see that </w:t>
      </w:r>
    </w:p>
    <w:p w14:paraId="5DC6F3B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the result changes, and if we look at the copied formula. </w:t>
      </w:r>
    </w:p>
    <w:p w14:paraId="3481784C"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You can see that the blue and red cell references have changed </w:t>
      </w:r>
    </w:p>
    <w:p w14:paraId="65F0BEE5"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relative to their position on the worksheet. The formula has </w:t>
      </w:r>
    </w:p>
    <w:p w14:paraId="5FD8356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been changed to equals A2 plus a four in the copied formula. That </w:t>
      </w:r>
    </w:p>
    <w:p w14:paraId="04848A15"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is, each cell reference has moved one cell down and if we </w:t>
      </w:r>
    </w:p>
    <w:p w14:paraId="6BB1F1D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copy and paste the formula to see seven, you can see that the </w:t>
      </w:r>
    </w:p>
    <w:p w14:paraId="24969C85"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results also changes and again we can see that the blue and red </w:t>
      </w:r>
    </w:p>
    <w:p w14:paraId="40FF59C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cell references in the copied formula have changed now. </w:t>
      </w:r>
    </w:p>
    <w:p w14:paraId="1F2421B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Let's look at an example of how to use absolute references in a </w:t>
      </w:r>
    </w:p>
    <w:p w14:paraId="482EAEC4"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formula. All you need to do to make a cell reference absolute </w:t>
      </w:r>
    </w:p>
    <w:p w14:paraId="41F37902"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is put a dollar sign in front of the column and or row </w:t>
      </w:r>
    </w:p>
    <w:p w14:paraId="3476197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identifiers in the formula. For example, if we enter the formula </w:t>
      </w:r>
    </w:p>
    <w:p w14:paraId="31BBDEF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equals dollar sign a one plus sign a dollar 3IN cell E4. Note </w:t>
      </w:r>
    </w:p>
    <w:p w14:paraId="0F65A9C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the blue and red highlighted cells in a one and a three. </w:t>
      </w:r>
    </w:p>
    <w:p w14:paraId="4A2F47C1"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These denote the cells being. </w:t>
      </w:r>
    </w:p>
    <w:p w14:paraId="12E098BF"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Absolutely referenced in the formula. When we copy the </w:t>
      </w:r>
    </w:p>
    <w:p w14:paraId="4D50A4D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formula using the fill handle, you can see that the result </w:t>
      </w:r>
    </w:p>
    <w:p w14:paraId="29D18515"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stays the same this time and if we look at the copied formula </w:t>
      </w:r>
    </w:p>
    <w:p w14:paraId="65EB4574"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you can see that the blue and red cell references haven't </w:t>
      </w:r>
    </w:p>
    <w:p w14:paraId="0DD4504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changed. The formula is still equal sign dollar a dollar one </w:t>
      </w:r>
    </w:p>
    <w:p w14:paraId="2518852B"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plus a dollar three in the copied formula. That is, the </w:t>
      </w:r>
    </w:p>
    <w:p w14:paraId="38B98023"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cell references haven't changed. </w:t>
      </w:r>
    </w:p>
    <w:p w14:paraId="3F759D6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Similarly, if we then copy and paste the formula to E7, you can </w:t>
      </w:r>
    </w:p>
    <w:p w14:paraId="1E2528DB"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again see that the result stays the same this time and we can </w:t>
      </w:r>
    </w:p>
    <w:p w14:paraId="129D0D43"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see that the blue and red cell references haven't changed. The </w:t>
      </w:r>
    </w:p>
    <w:p w14:paraId="2E12838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formula is still equal sign dollar a dollar one plus dollar </w:t>
      </w:r>
    </w:p>
    <w:p w14:paraId="174DAB9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 dollar three in the copied formula. That is, the cell </w:t>
      </w:r>
    </w:p>
    <w:p w14:paraId="19BD7563"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references haven't changed. Lastly, will look at an example </w:t>
      </w:r>
    </w:p>
    <w:p w14:paraId="144D182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of how to use mixed references in a formula so. </w:t>
      </w:r>
    </w:p>
    <w:p w14:paraId="6CA46B0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If we enter the formula equals a dollar one plus dollar 8, three </w:t>
      </w:r>
    </w:p>
    <w:p w14:paraId="7AABDE96"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in cell G4. Note the blue and red highlighted cells in A1A </w:t>
      </w:r>
    </w:p>
    <w:p w14:paraId="2E870CE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lastRenderedPageBreak/>
        <w:t>three. These denote the cells being referenced in the formula. </w:t>
      </w:r>
    </w:p>
    <w:p w14:paraId="0E07408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If we copy the formula to the cell below using the fill </w:t>
      </w:r>
    </w:p>
    <w:p w14:paraId="47444F5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handle, you can see that the result changes, but it's a </w:t>
      </w:r>
    </w:p>
    <w:p w14:paraId="22A5A37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different result from the previous examples. And if we </w:t>
      </w:r>
    </w:p>
    <w:p w14:paraId="477BD4C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look at the copied formula, you can see that the first blue cell </w:t>
      </w:r>
    </w:p>
    <w:p w14:paraId="749FC9DC"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reference has stayed the same. </w:t>
      </w:r>
    </w:p>
    <w:p w14:paraId="310FF3C2"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But the second red cell reference has changed. If we </w:t>
      </w:r>
    </w:p>
    <w:p w14:paraId="4C07369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copy and paste the formula to G7, you can see that the same </w:t>
      </w:r>
    </w:p>
    <w:p w14:paraId="4BC6F66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thing happens. The result changes and again we can see </w:t>
      </w:r>
    </w:p>
    <w:p w14:paraId="2AE7D7A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that the first blue cell reference has stayed the same in </w:t>
      </w:r>
    </w:p>
    <w:p w14:paraId="1B494D1B"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the copied formula, while only the red cell reference has </w:t>
      </w:r>
    </w:p>
    <w:p w14:paraId="661FCF0F"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changed. Now we'll have a quick introduction to dealing with </w:t>
      </w:r>
    </w:p>
    <w:p w14:paraId="6D5772E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formula errors in Excel. </w:t>
      </w:r>
    </w:p>
    <w:p w14:paraId="4EDEE1F4"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Because of the complexity of writing formulas, especially the </w:t>
      </w:r>
    </w:p>
    <w:p w14:paraId="578F1AB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more complicated ones, there are bound to be occasions when you </w:t>
      </w:r>
    </w:p>
    <w:p w14:paraId="2801C15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make a mistake in the syntax or in the data selection which will </w:t>
      </w:r>
    </w:p>
    <w:p w14:paraId="66630A0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lead to a formula error. Errors are typically denoted by </w:t>
      </w:r>
    </w:p>
    <w:p w14:paraId="0084D68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displaying in the cell that is supposed to be displaying the </w:t>
      </w:r>
    </w:p>
    <w:p w14:paraId="03270264"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result. One of the error codes in this list when you see </w:t>
      </w:r>
    </w:p>
    <w:p w14:paraId="0A9367C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multiple hash symbols in a cell, it's not really an error, it </w:t>
      </w:r>
    </w:p>
    <w:p w14:paraId="5401447F"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just means the column either isn't wide enough to display the </w:t>
      </w:r>
    </w:p>
    <w:p w14:paraId="4FADAFB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whole word or value. </w:t>
      </w:r>
    </w:p>
    <w:p w14:paraId="553B290B"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Or it contains a negative date or time value? </w:t>
      </w:r>
    </w:p>
    <w:p w14:paraId="59A266DB"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So if we type control plus semi colon, then space then control </w:t>
      </w:r>
    </w:p>
    <w:p w14:paraId="4650D3EC"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plus shift plus semi colon, it enters today's date and the </w:t>
      </w:r>
    </w:p>
    <w:p w14:paraId="25DEE1F2"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current time. But the cell is too narrow to display it. So </w:t>
      </w:r>
    </w:p>
    <w:p w14:paraId="728ED94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what we see is multiple hash symbols. If we adjust the column </w:t>
      </w:r>
    </w:p>
    <w:p w14:paraId="6D31725F"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width we can now see the cell contents. So as I said, this </w:t>
      </w:r>
    </w:p>
    <w:p w14:paraId="1CFD85C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really shouldn't be considered as an error. However if we enter </w:t>
      </w:r>
    </w:p>
    <w:p w14:paraId="4500C521"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the formula seen in Cell I7. </w:t>
      </w:r>
    </w:p>
    <w:p w14:paraId="49976D8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When we press enter, we see a hash name error. This error was </w:t>
      </w:r>
    </w:p>
    <w:p w14:paraId="515205D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caused by trying to use an X as a multiplication operator when </w:t>
      </w:r>
    </w:p>
    <w:p w14:paraId="52B730F2"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in fact it should be an asterisk. Note the small green </w:t>
      </w:r>
    </w:p>
    <w:p w14:paraId="58DD88F5"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triangle in the top left corner of the cell. </w:t>
      </w:r>
    </w:p>
    <w:p w14:paraId="45DBFF1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Also note that when you select the cell and exclamation mark </w:t>
      </w:r>
    </w:p>
    <w:p w14:paraId="23D4DD6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appears, providing you with a hint about what caused the </w:t>
      </w:r>
    </w:p>
    <w:p w14:paraId="383EBB65"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error. In this case it says the formula contains unrecognized </w:t>
      </w:r>
    </w:p>
    <w:p w14:paraId="59A7D8A6"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text. When you click the dropdown error next to the </w:t>
      </w:r>
    </w:p>
    <w:p w14:paraId="172F32AC"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exclamation mark for an error, you see several options. The </w:t>
      </w:r>
    </w:p>
    <w:p w14:paraId="08B7A636"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first line also gives you a clue on the nature of the error. This </w:t>
      </w:r>
    </w:p>
    <w:p w14:paraId="0870222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one says invalid name error, so it was probably a mistyped cell </w:t>
      </w:r>
    </w:p>
    <w:p w14:paraId="50DB4FB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reference value or function </w:t>
      </w:r>
    </w:p>
    <w:p w14:paraId="088F057E"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name. If you click help on this error, uh, help pane opens with </w:t>
      </w:r>
    </w:p>
    <w:p w14:paraId="71D2619A"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specific information related to this error. If you click show </w:t>
      </w:r>
    </w:p>
    <w:p w14:paraId="2EF73EF1"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calculation steps, a dialog box opens displaying the current </w:t>
      </w:r>
    </w:p>
    <w:p w14:paraId="5E366FE7"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syntax with the error underlined. And you can try to </w:t>
      </w:r>
    </w:p>
    <w:p w14:paraId="696FCE47"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evaluate the error if you are certain the error is incorrect, </w:t>
      </w:r>
    </w:p>
    <w:p w14:paraId="01496013"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you can choose ignore error, and if you want to edit the </w:t>
      </w:r>
    </w:p>
    <w:p w14:paraId="76F76A0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formula, click edit in Formula Bar and the cursor will be </w:t>
      </w:r>
    </w:p>
    <w:p w14:paraId="0CAC7AED"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focused in the formula bar so that you can try and correct </w:t>
      </w:r>
    </w:p>
    <w:p w14:paraId="4FF47B0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the formula error.</w:t>
      </w:r>
    </w:p>
    <w:p w14:paraId="7120F729"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bdr w:val="none" w:sz="0" w:space="0" w:color="auto" w:frame="1"/>
          <w:lang w:val="en-CA" w:eastAsia="en-CA"/>
        </w:rPr>
        <w:t>Play video starting at :8:34 and follow transcript</w:t>
      </w:r>
      <w:r w:rsidRPr="002E1604">
        <w:rPr>
          <w:rFonts w:ascii="Arial" w:eastAsia="Times New Roman" w:hAnsi="Arial" w:cs="Arial"/>
          <w:color w:val="333333"/>
          <w:sz w:val="21"/>
          <w:szCs w:val="21"/>
          <w:lang w:val="en-CA" w:eastAsia="en-CA"/>
        </w:rPr>
        <w:t>8:34</w:t>
      </w:r>
    </w:p>
    <w:p w14:paraId="18B6D982"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If you click error checking options, the Excel Options </w:t>
      </w:r>
    </w:p>
    <w:p w14:paraId="39C2FC36"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lastRenderedPageBreak/>
        <w:t>Dialog Box is opened at the section related to error </w:t>
      </w:r>
    </w:p>
    <w:p w14:paraId="08526F0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checking rules and you can modify these options to suit </w:t>
      </w:r>
    </w:p>
    <w:p w14:paraId="5D78FC22"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your needs. Each of the errors you make which generate one of </w:t>
      </w:r>
    </w:p>
    <w:p w14:paraId="056D99D8"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the error codes listed at the start of this video will have a </w:t>
      </w:r>
    </w:p>
    <w:p w14:paraId="58B39FC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different reason and a different solution For more information on </w:t>
      </w:r>
    </w:p>
    <w:p w14:paraId="7E046FFF"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each of these errors and typical solutions visit the link </w:t>
      </w:r>
    </w:p>
    <w:p w14:paraId="0B499562"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provided. In this video we learned about referencing data </w:t>
      </w:r>
    </w:p>
    <w:p w14:paraId="20F47AF0"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in formulas, specifically differentiating between </w:t>
      </w:r>
    </w:p>
    <w:p w14:paraId="5E1D14B7"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relative, absolute, and mixed references, and how to use them. </w:t>
      </w:r>
    </w:p>
    <w:p w14:paraId="1CB08DEB" w14:textId="77777777" w:rsidR="002E1604" w:rsidRPr="002E1604" w:rsidRDefault="002E1604" w:rsidP="002E1604">
      <w:pPr>
        <w:shd w:val="clear" w:color="auto" w:fill="FFFFFF"/>
        <w:spacing w:after="0" w:line="240" w:lineRule="auto"/>
        <w:rPr>
          <w:rFonts w:ascii="Arial" w:eastAsia="Times New Roman" w:hAnsi="Arial" w:cs="Arial"/>
          <w:color w:val="333333"/>
          <w:sz w:val="21"/>
          <w:szCs w:val="21"/>
          <w:lang w:val="en-CA" w:eastAsia="en-CA"/>
        </w:rPr>
      </w:pPr>
      <w:r w:rsidRPr="002E1604">
        <w:rPr>
          <w:rFonts w:ascii="Arial" w:eastAsia="Times New Roman" w:hAnsi="Arial" w:cs="Arial"/>
          <w:color w:val="333333"/>
          <w:sz w:val="21"/>
          <w:szCs w:val="21"/>
          <w:lang w:val="en-CA" w:eastAsia="en-CA"/>
        </w:rPr>
        <w:t>And we learned about formula errors in Excel.</w:t>
      </w:r>
    </w:p>
    <w:p w14:paraId="22461126" w14:textId="77777777" w:rsidR="002B5A7A" w:rsidRPr="002B5A7A" w:rsidRDefault="002B5A7A" w:rsidP="002B5A7A">
      <w:pPr>
        <w:pBdr>
          <w:bottom w:val="single" w:sz="6" w:space="4" w:color="EEEEEE"/>
        </w:pBdr>
        <w:spacing w:before="240" w:after="240" w:line="240" w:lineRule="auto"/>
        <w:outlineLvl w:val="0"/>
        <w:rPr>
          <w:rFonts w:ascii="Microsoft YaHei" w:eastAsia="Microsoft YaHei" w:hAnsi="Microsoft YaHei" w:cs="Times New Roman"/>
          <w:b/>
          <w:bCs/>
          <w:color w:val="333333"/>
          <w:kern w:val="36"/>
          <w:sz w:val="54"/>
          <w:szCs w:val="54"/>
          <w:lang w:val="en-CA" w:eastAsia="en-CA"/>
        </w:rPr>
      </w:pPr>
      <w:r w:rsidRPr="002B5A7A">
        <w:rPr>
          <w:rFonts w:ascii="Microsoft YaHei" w:eastAsia="Microsoft YaHei" w:hAnsi="Microsoft YaHei" w:cs="Times New Roman" w:hint="eastAsia"/>
          <w:b/>
          <w:bCs/>
          <w:color w:val="333333"/>
          <w:kern w:val="36"/>
          <w:sz w:val="54"/>
          <w:szCs w:val="54"/>
          <w:lang w:val="en-CA" w:eastAsia="en-CA"/>
        </w:rPr>
        <w:t>Software Used in this Lab</w:t>
      </w:r>
    </w:p>
    <w:p w14:paraId="750C9965" w14:textId="77777777" w:rsidR="002B5A7A" w:rsidRPr="002B5A7A" w:rsidRDefault="002B5A7A" w:rsidP="002B5A7A">
      <w:pPr>
        <w:spacing w:after="24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The instruction videos in this course use the full Excel Desktop version as this has all the available product features, but for the hands-on labs we will be using the free ‘Excel for the web’ version as this is available to everyone.</w:t>
      </w:r>
    </w:p>
    <w:p w14:paraId="7F65B98A" w14:textId="77777777" w:rsidR="002B5A7A" w:rsidRPr="002B5A7A" w:rsidRDefault="002B5A7A" w:rsidP="002B5A7A">
      <w:p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Although you can use the Excel Desktop software if you have access to this version, </w:t>
      </w:r>
      <w:ins w:id="5" w:author="Unknown">
        <w:r w:rsidRPr="002B5A7A">
          <w:rPr>
            <w:rFonts w:ascii="Microsoft YaHei" w:eastAsia="Microsoft YaHei" w:hAnsi="Microsoft YaHei" w:cs="Times New Roman" w:hint="eastAsia"/>
            <w:color w:val="333333"/>
            <w:sz w:val="21"/>
            <w:szCs w:val="21"/>
            <w:lang w:val="en-CA" w:eastAsia="en-CA"/>
          </w:rPr>
          <w:t>it is recommended that you use Excel for the web for the hands-on labs</w:t>
        </w:r>
      </w:ins>
      <w:r w:rsidRPr="002B5A7A">
        <w:rPr>
          <w:rFonts w:ascii="Microsoft YaHei" w:eastAsia="Microsoft YaHei" w:hAnsi="Microsoft YaHei" w:cs="Times New Roman" w:hint="eastAsia"/>
          <w:color w:val="333333"/>
          <w:sz w:val="21"/>
          <w:szCs w:val="21"/>
          <w:lang w:val="en-CA" w:eastAsia="en-CA"/>
        </w:rPr>
        <w:t> as the lab instructions specifically refer to this version, and there are some small differences in the interface and available features.</w:t>
      </w:r>
    </w:p>
    <w:p w14:paraId="7C8BDB17" w14:textId="77777777" w:rsidR="002B5A7A" w:rsidRPr="002B5A7A" w:rsidRDefault="002B5A7A" w:rsidP="002B5A7A">
      <w:pPr>
        <w:pBdr>
          <w:bottom w:val="single" w:sz="6" w:space="4" w:color="EEEEEE"/>
        </w:pBdr>
        <w:spacing w:before="240" w:after="240" w:line="240" w:lineRule="auto"/>
        <w:outlineLvl w:val="0"/>
        <w:rPr>
          <w:rFonts w:ascii="Microsoft YaHei" w:eastAsia="Microsoft YaHei" w:hAnsi="Microsoft YaHei" w:cs="Times New Roman" w:hint="eastAsia"/>
          <w:b/>
          <w:bCs/>
          <w:color w:val="333333"/>
          <w:kern w:val="36"/>
          <w:sz w:val="54"/>
          <w:szCs w:val="54"/>
          <w:lang w:val="en-CA" w:eastAsia="en-CA"/>
        </w:rPr>
      </w:pPr>
      <w:r w:rsidRPr="002B5A7A">
        <w:rPr>
          <w:rFonts w:ascii="Microsoft YaHei" w:eastAsia="Microsoft YaHei" w:hAnsi="Microsoft YaHei" w:cs="Times New Roman" w:hint="eastAsia"/>
          <w:b/>
          <w:bCs/>
          <w:color w:val="333333"/>
          <w:kern w:val="36"/>
          <w:sz w:val="54"/>
          <w:szCs w:val="54"/>
          <w:lang w:val="en-CA" w:eastAsia="en-CA"/>
        </w:rPr>
        <w:t>Dataset Used in this Lab</w:t>
      </w:r>
    </w:p>
    <w:p w14:paraId="1C60FA38" w14:textId="77777777" w:rsidR="002B5A7A" w:rsidRPr="002B5A7A" w:rsidRDefault="002B5A7A" w:rsidP="002B5A7A">
      <w:pPr>
        <w:spacing w:after="24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The dataset used in this lab is an internal dataset.</w:t>
      </w:r>
    </w:p>
    <w:p w14:paraId="4F6BE95F" w14:textId="77777777" w:rsidR="002B5A7A" w:rsidRPr="002B5A7A" w:rsidRDefault="002B5A7A" w:rsidP="002B5A7A">
      <w:pPr>
        <w:pBdr>
          <w:bottom w:val="single" w:sz="6" w:space="4" w:color="EEEEEE"/>
        </w:pBdr>
        <w:spacing w:before="240" w:after="240" w:line="240" w:lineRule="auto"/>
        <w:outlineLvl w:val="0"/>
        <w:rPr>
          <w:rFonts w:ascii="Microsoft YaHei" w:eastAsia="Microsoft YaHei" w:hAnsi="Microsoft YaHei" w:cs="Times New Roman" w:hint="eastAsia"/>
          <w:b/>
          <w:bCs/>
          <w:color w:val="333333"/>
          <w:kern w:val="36"/>
          <w:sz w:val="54"/>
          <w:szCs w:val="54"/>
          <w:lang w:val="en-CA" w:eastAsia="en-CA"/>
        </w:rPr>
      </w:pPr>
      <w:r w:rsidRPr="002B5A7A">
        <w:rPr>
          <w:rFonts w:ascii="Microsoft YaHei" w:eastAsia="Microsoft YaHei" w:hAnsi="Microsoft YaHei" w:cs="Times New Roman" w:hint="eastAsia"/>
          <w:b/>
          <w:bCs/>
          <w:color w:val="333333"/>
          <w:kern w:val="36"/>
          <w:sz w:val="54"/>
          <w:szCs w:val="54"/>
          <w:lang w:val="en-CA" w:eastAsia="en-CA"/>
        </w:rPr>
        <w:t>Objectives</w:t>
      </w:r>
    </w:p>
    <w:p w14:paraId="79E4AFBC" w14:textId="77777777" w:rsidR="002B5A7A" w:rsidRPr="002B5A7A" w:rsidRDefault="002B5A7A" w:rsidP="002B5A7A">
      <w:pPr>
        <w:spacing w:after="24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After completing this lab, you will be able to:</w:t>
      </w:r>
    </w:p>
    <w:p w14:paraId="5536B169" w14:textId="77777777" w:rsidR="002B5A7A" w:rsidRPr="002B5A7A" w:rsidRDefault="002B5A7A" w:rsidP="002B5A7A">
      <w:pPr>
        <w:numPr>
          <w:ilvl w:val="0"/>
          <w:numId w:val="32"/>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Understand the basics of formulas</w:t>
      </w:r>
    </w:p>
    <w:p w14:paraId="2E40FB90" w14:textId="77777777" w:rsidR="002B5A7A" w:rsidRPr="002B5A7A" w:rsidRDefault="002B5A7A" w:rsidP="002B5A7A">
      <w:pPr>
        <w:numPr>
          <w:ilvl w:val="0"/>
          <w:numId w:val="32"/>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Perform simple calculations</w:t>
      </w:r>
    </w:p>
    <w:p w14:paraId="0DFF84CE" w14:textId="77777777" w:rsidR="002B5A7A" w:rsidRPr="002B5A7A" w:rsidRDefault="002B5A7A" w:rsidP="002B5A7A">
      <w:pPr>
        <w:numPr>
          <w:ilvl w:val="0"/>
          <w:numId w:val="32"/>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Select ranges in formulas and copy formulas</w:t>
      </w:r>
    </w:p>
    <w:p w14:paraId="1E967CE0" w14:textId="77777777" w:rsidR="002B5A7A" w:rsidRPr="002B5A7A" w:rsidRDefault="002B5A7A" w:rsidP="002B5A7A">
      <w:pPr>
        <w:numPr>
          <w:ilvl w:val="0"/>
          <w:numId w:val="32"/>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Understand the basics of functions</w:t>
      </w:r>
    </w:p>
    <w:p w14:paraId="0E414D08" w14:textId="77777777" w:rsidR="002B5A7A" w:rsidRPr="002B5A7A" w:rsidRDefault="002B5A7A" w:rsidP="002B5A7A">
      <w:pPr>
        <w:numPr>
          <w:ilvl w:val="0"/>
          <w:numId w:val="32"/>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Use common functions</w:t>
      </w:r>
    </w:p>
    <w:p w14:paraId="7A34F376" w14:textId="77777777" w:rsidR="002B5A7A" w:rsidRPr="002B5A7A" w:rsidRDefault="002B5A7A" w:rsidP="002B5A7A">
      <w:pPr>
        <w:numPr>
          <w:ilvl w:val="0"/>
          <w:numId w:val="32"/>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Understand the more advanced functions available</w:t>
      </w:r>
    </w:p>
    <w:p w14:paraId="5C6CE19D" w14:textId="77777777" w:rsidR="002B5A7A" w:rsidRPr="002B5A7A" w:rsidRDefault="002B5A7A" w:rsidP="002B5A7A">
      <w:pPr>
        <w:numPr>
          <w:ilvl w:val="0"/>
          <w:numId w:val="32"/>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lastRenderedPageBreak/>
        <w:t>Reference data in formulas</w:t>
      </w:r>
    </w:p>
    <w:p w14:paraId="581825AA" w14:textId="77777777" w:rsidR="002B5A7A" w:rsidRPr="002B5A7A" w:rsidRDefault="002B5A7A" w:rsidP="002B5A7A">
      <w:pPr>
        <w:numPr>
          <w:ilvl w:val="0"/>
          <w:numId w:val="32"/>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Differentiate between relative and absolute references</w:t>
      </w:r>
    </w:p>
    <w:p w14:paraId="3169DE99" w14:textId="77777777" w:rsidR="002B5A7A" w:rsidRPr="002B5A7A" w:rsidRDefault="002B5A7A" w:rsidP="002B5A7A">
      <w:pPr>
        <w:numPr>
          <w:ilvl w:val="0"/>
          <w:numId w:val="32"/>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Understand how to handle formula errors</w:t>
      </w:r>
    </w:p>
    <w:p w14:paraId="458D6661" w14:textId="77777777" w:rsidR="002B5A7A" w:rsidRPr="002B5A7A" w:rsidRDefault="002B5A7A" w:rsidP="002B5A7A">
      <w:pPr>
        <w:pBdr>
          <w:bottom w:val="single" w:sz="6" w:space="4" w:color="EEEEEE"/>
        </w:pBdr>
        <w:spacing w:before="240" w:after="240" w:line="240" w:lineRule="auto"/>
        <w:outlineLvl w:val="0"/>
        <w:rPr>
          <w:rFonts w:ascii="Microsoft YaHei" w:eastAsia="Microsoft YaHei" w:hAnsi="Microsoft YaHei" w:cs="Times New Roman" w:hint="eastAsia"/>
          <w:b/>
          <w:bCs/>
          <w:color w:val="333333"/>
          <w:kern w:val="36"/>
          <w:sz w:val="54"/>
          <w:szCs w:val="54"/>
          <w:lang w:val="en-CA" w:eastAsia="en-CA"/>
        </w:rPr>
      </w:pPr>
      <w:r w:rsidRPr="002B5A7A">
        <w:rPr>
          <w:rFonts w:ascii="Microsoft YaHei" w:eastAsia="Microsoft YaHei" w:hAnsi="Microsoft YaHei" w:cs="Times New Roman" w:hint="eastAsia"/>
          <w:b/>
          <w:bCs/>
          <w:color w:val="333333"/>
          <w:kern w:val="36"/>
          <w:sz w:val="54"/>
          <w:szCs w:val="54"/>
          <w:lang w:val="en-CA" w:eastAsia="en-CA"/>
        </w:rPr>
        <w:t>Exercise 1: Basics of Formulas</w:t>
      </w:r>
    </w:p>
    <w:p w14:paraId="5C9D6610" w14:textId="77777777" w:rsidR="002B5A7A" w:rsidRPr="002B5A7A" w:rsidRDefault="002B5A7A" w:rsidP="002B5A7A">
      <w:pPr>
        <w:spacing w:after="24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this exercise, you will learn the basics of formulas, how to perform simple calculations, how to select ranges in formulas, and how to copy formulas.</w:t>
      </w:r>
    </w:p>
    <w:p w14:paraId="1D6150F3" w14:textId="77777777" w:rsidR="002B5A7A" w:rsidRPr="002B5A7A" w:rsidRDefault="002B5A7A" w:rsidP="002B5A7A">
      <w:pPr>
        <w:numPr>
          <w:ilvl w:val="0"/>
          <w:numId w:val="33"/>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Download the file </w:t>
      </w:r>
      <w:hyperlink r:id="rId92" w:tgtFrame="_blank" w:history="1">
        <w:r w:rsidRPr="002B5A7A">
          <w:rPr>
            <w:rFonts w:ascii="Microsoft YaHei" w:eastAsia="Microsoft YaHei" w:hAnsi="Microsoft YaHei" w:cs="Times New Roman" w:hint="eastAsia"/>
            <w:b/>
            <w:bCs/>
            <w:color w:val="4183C4"/>
            <w:sz w:val="21"/>
            <w:szCs w:val="21"/>
            <w:u w:val="single"/>
            <w:lang w:val="en-CA" w:eastAsia="en-CA"/>
          </w:rPr>
          <w:t>Personal_Monthly_Expenditure_Lab4.xlsx</w:t>
        </w:r>
      </w:hyperlink>
      <w:r w:rsidRPr="002B5A7A">
        <w:rPr>
          <w:rFonts w:ascii="Microsoft YaHei" w:eastAsia="Microsoft YaHei" w:hAnsi="Microsoft YaHei" w:cs="Times New Roman" w:hint="eastAsia"/>
          <w:color w:val="333333"/>
          <w:sz w:val="21"/>
          <w:szCs w:val="21"/>
          <w:lang w:val="en-CA" w:eastAsia="en-CA"/>
        </w:rPr>
        <w:t>. Upload and open it using Excel for the web. Go to the </w:t>
      </w:r>
      <w:r w:rsidRPr="002B5A7A">
        <w:rPr>
          <w:rFonts w:ascii="Microsoft YaHei" w:eastAsia="Microsoft YaHei" w:hAnsi="Microsoft YaHei" w:cs="Times New Roman" w:hint="eastAsia"/>
          <w:b/>
          <w:bCs/>
          <w:color w:val="333333"/>
          <w:sz w:val="21"/>
          <w:szCs w:val="21"/>
          <w:lang w:val="en-CA" w:eastAsia="en-CA"/>
        </w:rPr>
        <w:t>Expense - 2018</w:t>
      </w:r>
      <w:r w:rsidRPr="002B5A7A">
        <w:rPr>
          <w:rFonts w:ascii="Microsoft YaHei" w:eastAsia="Microsoft YaHei" w:hAnsi="Microsoft YaHei" w:cs="Times New Roman" w:hint="eastAsia"/>
          <w:color w:val="333333"/>
          <w:sz w:val="21"/>
          <w:szCs w:val="21"/>
          <w:lang w:val="en-CA" w:eastAsia="en-CA"/>
        </w:rPr>
        <w:t> worksheet.</w:t>
      </w:r>
    </w:p>
    <w:p w14:paraId="396B4BA6" w14:textId="4B2ED951" w:rsidR="002B5A7A" w:rsidRPr="002B5A7A" w:rsidRDefault="002B5A7A" w:rsidP="002B5A7A">
      <w:pPr>
        <w:spacing w:after="0" w:line="240" w:lineRule="auto"/>
        <w:ind w:left="720"/>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noProof/>
          <w:color w:val="333333"/>
          <w:sz w:val="21"/>
          <w:szCs w:val="21"/>
          <w:lang w:val="en-CA" w:eastAsia="en-CA"/>
        </w:rPr>
        <w:drawing>
          <wp:inline distT="0" distB="0" distL="0" distR="0" wp14:anchorId="425BCB37" wp14:editId="2AFD1C2E">
            <wp:extent cx="5943600" cy="2377440"/>
            <wp:effectExtent l="0" t="0" r="0" b="3810"/>
            <wp:docPr id="38" name="Picture 3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spreadshee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6442032F" w14:textId="77777777" w:rsidR="002B5A7A" w:rsidRPr="002B5A7A" w:rsidRDefault="002B5A7A" w:rsidP="002B5A7A">
      <w:pPr>
        <w:spacing w:after="0" w:line="240" w:lineRule="auto"/>
        <w:rPr>
          <w:rFonts w:ascii="Times New Roman" w:eastAsia="Times New Roman" w:hAnsi="Times New Roman" w:cs="Times New Roman" w:hint="eastAsia"/>
          <w:sz w:val="24"/>
          <w:szCs w:val="24"/>
          <w:lang w:val="en-CA" w:eastAsia="en-CA"/>
        </w:rPr>
      </w:pPr>
      <w:r w:rsidRPr="002B5A7A">
        <w:rPr>
          <w:rFonts w:ascii="Microsoft YaHei" w:eastAsia="Microsoft YaHei" w:hAnsi="Microsoft YaHei" w:cs="Times New Roman" w:hint="eastAsia"/>
          <w:color w:val="333333"/>
          <w:sz w:val="21"/>
          <w:szCs w:val="21"/>
          <w:lang w:val="en-CA" w:eastAsia="en-CA"/>
        </w:rPr>
        <w:br/>
      </w:r>
    </w:p>
    <w:p w14:paraId="538100C8" w14:textId="77777777" w:rsidR="002B5A7A" w:rsidRPr="002B5A7A" w:rsidRDefault="002B5A7A" w:rsidP="002B5A7A">
      <w:pPr>
        <w:numPr>
          <w:ilvl w:val="0"/>
          <w:numId w:val="34"/>
        </w:numPr>
        <w:spacing w:after="0" w:line="240" w:lineRule="auto"/>
        <w:rPr>
          <w:rFonts w:ascii="Microsoft YaHei" w:eastAsia="Microsoft YaHei" w:hAnsi="Microsoft YaHei" w:cs="Times New Roman"/>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w:t>
      </w:r>
      <w:r w:rsidRPr="002B5A7A">
        <w:rPr>
          <w:rFonts w:ascii="Microsoft YaHei" w:eastAsia="Microsoft YaHei" w:hAnsi="Microsoft YaHei" w:cs="Times New Roman" w:hint="eastAsia"/>
          <w:b/>
          <w:bCs/>
          <w:color w:val="333333"/>
          <w:sz w:val="21"/>
          <w:szCs w:val="21"/>
          <w:lang w:val="en-CA" w:eastAsia="en-CA"/>
        </w:rPr>
        <w:t>A14</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Totals</w:t>
      </w:r>
      <w:r w:rsidRPr="002B5A7A">
        <w:rPr>
          <w:rFonts w:ascii="Microsoft YaHei" w:eastAsia="Microsoft YaHei" w:hAnsi="Microsoft YaHei" w:cs="Times New Roman" w:hint="eastAsia"/>
          <w:color w:val="333333"/>
          <w:sz w:val="21"/>
          <w:szCs w:val="21"/>
          <w:lang w:val="en-CA" w:eastAsia="en-CA"/>
        </w:rPr>
        <w:t> and in </w:t>
      </w:r>
      <w:r w:rsidRPr="002B5A7A">
        <w:rPr>
          <w:rFonts w:ascii="Microsoft YaHei" w:eastAsia="Microsoft YaHei" w:hAnsi="Microsoft YaHei" w:cs="Times New Roman" w:hint="eastAsia"/>
          <w:b/>
          <w:bCs/>
          <w:color w:val="333333"/>
          <w:sz w:val="21"/>
          <w:szCs w:val="21"/>
          <w:lang w:val="en-CA" w:eastAsia="en-CA"/>
        </w:rPr>
        <w:t>B14</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=SUM(</w:t>
      </w:r>
      <w:r w:rsidRPr="002B5A7A">
        <w:rPr>
          <w:rFonts w:ascii="Microsoft YaHei" w:eastAsia="Microsoft YaHei" w:hAnsi="Microsoft YaHei" w:cs="Times New Roman" w:hint="eastAsia"/>
          <w:color w:val="333333"/>
          <w:sz w:val="21"/>
          <w:szCs w:val="21"/>
          <w:lang w:val="en-CA" w:eastAsia="en-CA"/>
        </w:rPr>
        <w:t> then select cells </w:t>
      </w:r>
      <w:r w:rsidRPr="002B5A7A">
        <w:rPr>
          <w:rFonts w:ascii="Microsoft YaHei" w:eastAsia="Microsoft YaHei" w:hAnsi="Microsoft YaHei" w:cs="Times New Roman" w:hint="eastAsia"/>
          <w:b/>
          <w:bCs/>
          <w:color w:val="333333"/>
          <w:sz w:val="21"/>
          <w:szCs w:val="21"/>
          <w:lang w:val="en-CA" w:eastAsia="en-CA"/>
        </w:rPr>
        <w:t>B2 to B13</w:t>
      </w:r>
      <w:r w:rsidRPr="002B5A7A">
        <w:rPr>
          <w:rFonts w:ascii="Microsoft YaHei" w:eastAsia="Microsoft YaHei" w:hAnsi="Microsoft YaHei" w:cs="Times New Roman" w:hint="eastAsia"/>
          <w:color w:val="333333"/>
          <w:sz w:val="21"/>
          <w:szCs w:val="21"/>
          <w:lang w:val="en-CA" w:eastAsia="en-CA"/>
        </w:rPr>
        <w:t> with the mouse,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w:t>
      </w:r>
    </w:p>
    <w:p w14:paraId="1707E947" w14:textId="77777777" w:rsidR="002B5A7A" w:rsidRPr="002B5A7A" w:rsidRDefault="002B5A7A" w:rsidP="002B5A7A">
      <w:pPr>
        <w:numPr>
          <w:ilvl w:val="0"/>
          <w:numId w:val="34"/>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B14</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G14</w:t>
      </w:r>
      <w:r w:rsidRPr="002B5A7A">
        <w:rPr>
          <w:rFonts w:ascii="Microsoft YaHei" w:eastAsia="Microsoft YaHei" w:hAnsi="Microsoft YaHei" w:cs="Times New Roman" w:hint="eastAsia"/>
          <w:color w:val="333333"/>
          <w:sz w:val="21"/>
          <w:szCs w:val="21"/>
          <w:lang w:val="en-CA" w:eastAsia="en-CA"/>
        </w:rPr>
        <w:t> to copy the formula.</w:t>
      </w:r>
    </w:p>
    <w:p w14:paraId="258CFC7F" w14:textId="2BC9E772" w:rsidR="002B5A7A" w:rsidRPr="002B5A7A" w:rsidRDefault="002B5A7A" w:rsidP="002B5A7A">
      <w:pPr>
        <w:spacing w:before="240" w:after="240" w:line="240" w:lineRule="auto"/>
        <w:ind w:left="720"/>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noProof/>
          <w:color w:val="333333"/>
          <w:sz w:val="21"/>
          <w:szCs w:val="21"/>
          <w:lang w:val="en-CA" w:eastAsia="en-CA"/>
        </w:rPr>
        <w:drawing>
          <wp:inline distT="0" distB="0" distL="0" distR="0" wp14:anchorId="568FCE47" wp14:editId="6A4D1FCD">
            <wp:extent cx="5943600" cy="5645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64515"/>
                    </a:xfrm>
                    <a:prstGeom prst="rect">
                      <a:avLst/>
                    </a:prstGeom>
                    <a:noFill/>
                    <a:ln>
                      <a:noFill/>
                    </a:ln>
                  </pic:spPr>
                </pic:pic>
              </a:graphicData>
            </a:graphic>
          </wp:inline>
        </w:drawing>
      </w:r>
    </w:p>
    <w:p w14:paraId="2CBF545A" w14:textId="77777777" w:rsidR="002B5A7A" w:rsidRPr="002B5A7A" w:rsidRDefault="002B5A7A" w:rsidP="002B5A7A">
      <w:pPr>
        <w:spacing w:after="0" w:line="240" w:lineRule="auto"/>
        <w:rPr>
          <w:rFonts w:ascii="Times New Roman" w:eastAsia="Times New Roman" w:hAnsi="Times New Roman" w:cs="Times New Roman" w:hint="eastAsia"/>
          <w:sz w:val="24"/>
          <w:szCs w:val="24"/>
          <w:lang w:val="en-CA" w:eastAsia="en-CA"/>
        </w:rPr>
      </w:pPr>
      <w:r w:rsidRPr="002B5A7A">
        <w:rPr>
          <w:rFonts w:ascii="Microsoft YaHei" w:eastAsia="Microsoft YaHei" w:hAnsi="Microsoft YaHei" w:cs="Times New Roman" w:hint="eastAsia"/>
          <w:color w:val="333333"/>
          <w:sz w:val="21"/>
          <w:szCs w:val="21"/>
          <w:lang w:val="en-CA" w:eastAsia="en-CA"/>
        </w:rPr>
        <w:br/>
      </w:r>
    </w:p>
    <w:p w14:paraId="4313CDB9" w14:textId="77777777" w:rsidR="002B5A7A" w:rsidRPr="002B5A7A" w:rsidRDefault="002B5A7A" w:rsidP="002B5A7A">
      <w:pPr>
        <w:numPr>
          <w:ilvl w:val="0"/>
          <w:numId w:val="35"/>
        </w:numPr>
        <w:spacing w:after="0" w:line="240" w:lineRule="auto"/>
        <w:rPr>
          <w:rFonts w:ascii="Microsoft YaHei" w:eastAsia="Microsoft YaHei" w:hAnsi="Microsoft YaHei" w:cs="Times New Roman"/>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cell </w:t>
      </w:r>
      <w:r w:rsidRPr="002B5A7A">
        <w:rPr>
          <w:rFonts w:ascii="Microsoft YaHei" w:eastAsia="Microsoft YaHei" w:hAnsi="Microsoft YaHei" w:cs="Times New Roman" w:hint="eastAsia"/>
          <w:b/>
          <w:bCs/>
          <w:color w:val="333333"/>
          <w:sz w:val="21"/>
          <w:szCs w:val="21"/>
          <w:lang w:val="en-CA" w:eastAsia="en-CA"/>
        </w:rPr>
        <w:t>H1</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Monthly Total</w:t>
      </w:r>
      <w:r w:rsidRPr="002B5A7A">
        <w:rPr>
          <w:rFonts w:ascii="Microsoft YaHei" w:eastAsia="Microsoft YaHei" w:hAnsi="Microsoft YaHei" w:cs="Times New Roman" w:hint="eastAsia"/>
          <w:color w:val="333333"/>
          <w:sz w:val="21"/>
          <w:szCs w:val="21"/>
          <w:lang w:val="en-CA" w:eastAsia="en-CA"/>
        </w:rPr>
        <w:t> and double-click the divider between </w:t>
      </w:r>
      <w:r w:rsidRPr="002B5A7A">
        <w:rPr>
          <w:rFonts w:ascii="Microsoft YaHei" w:eastAsia="Microsoft YaHei" w:hAnsi="Microsoft YaHei" w:cs="Times New Roman" w:hint="eastAsia"/>
          <w:b/>
          <w:bCs/>
          <w:color w:val="333333"/>
          <w:sz w:val="21"/>
          <w:szCs w:val="21"/>
          <w:lang w:val="en-CA" w:eastAsia="en-CA"/>
        </w:rPr>
        <w:t>H and I</w:t>
      </w:r>
      <w:r w:rsidRPr="002B5A7A">
        <w:rPr>
          <w:rFonts w:ascii="Microsoft YaHei" w:eastAsia="Microsoft YaHei" w:hAnsi="Microsoft YaHei" w:cs="Times New Roman" w:hint="eastAsia"/>
          <w:color w:val="333333"/>
          <w:sz w:val="21"/>
          <w:szCs w:val="21"/>
          <w:lang w:val="en-CA" w:eastAsia="en-CA"/>
        </w:rPr>
        <w:t>.</w:t>
      </w:r>
    </w:p>
    <w:p w14:paraId="69C8018E" w14:textId="77777777" w:rsidR="002B5A7A" w:rsidRPr="002B5A7A" w:rsidRDefault="002B5A7A" w:rsidP="002B5A7A">
      <w:pPr>
        <w:numPr>
          <w:ilvl w:val="0"/>
          <w:numId w:val="35"/>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w:t>
      </w:r>
      <w:r w:rsidRPr="002B5A7A">
        <w:rPr>
          <w:rFonts w:ascii="Microsoft YaHei" w:eastAsia="Microsoft YaHei" w:hAnsi="Microsoft YaHei" w:cs="Times New Roman" w:hint="eastAsia"/>
          <w:b/>
          <w:bCs/>
          <w:color w:val="333333"/>
          <w:sz w:val="21"/>
          <w:szCs w:val="21"/>
          <w:lang w:val="en-CA" w:eastAsia="en-CA"/>
        </w:rPr>
        <w:t>H2</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=SUM(</w:t>
      </w:r>
      <w:r w:rsidRPr="002B5A7A">
        <w:rPr>
          <w:rFonts w:ascii="Microsoft YaHei" w:eastAsia="Microsoft YaHei" w:hAnsi="Microsoft YaHei" w:cs="Times New Roman" w:hint="eastAsia"/>
          <w:color w:val="333333"/>
          <w:sz w:val="21"/>
          <w:szCs w:val="21"/>
          <w:lang w:val="en-CA" w:eastAsia="en-CA"/>
        </w:rPr>
        <w:t> then select cells </w:t>
      </w:r>
      <w:r w:rsidRPr="002B5A7A">
        <w:rPr>
          <w:rFonts w:ascii="Microsoft YaHei" w:eastAsia="Microsoft YaHei" w:hAnsi="Microsoft YaHei" w:cs="Times New Roman" w:hint="eastAsia"/>
          <w:b/>
          <w:bCs/>
          <w:color w:val="333333"/>
          <w:sz w:val="21"/>
          <w:szCs w:val="21"/>
          <w:lang w:val="en-CA" w:eastAsia="en-CA"/>
        </w:rPr>
        <w:t>B2 to G2</w:t>
      </w:r>
      <w:r w:rsidRPr="002B5A7A">
        <w:rPr>
          <w:rFonts w:ascii="Microsoft YaHei" w:eastAsia="Microsoft YaHei" w:hAnsi="Microsoft YaHei" w:cs="Times New Roman" w:hint="eastAsia"/>
          <w:color w:val="333333"/>
          <w:sz w:val="21"/>
          <w:szCs w:val="21"/>
          <w:lang w:val="en-CA" w:eastAsia="en-CA"/>
        </w:rPr>
        <w:t> with the mouse,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 If necessary, 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H2</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H14</w:t>
      </w:r>
      <w:r w:rsidRPr="002B5A7A">
        <w:rPr>
          <w:rFonts w:ascii="Microsoft YaHei" w:eastAsia="Microsoft YaHei" w:hAnsi="Microsoft YaHei" w:cs="Times New Roman" w:hint="eastAsia"/>
          <w:color w:val="333333"/>
          <w:sz w:val="21"/>
          <w:szCs w:val="21"/>
          <w:lang w:val="en-CA" w:eastAsia="en-CA"/>
        </w:rPr>
        <w:t> to copy the formula.</w:t>
      </w:r>
    </w:p>
    <w:p w14:paraId="38F08C23" w14:textId="77777777" w:rsidR="002B5A7A" w:rsidRPr="002B5A7A" w:rsidRDefault="002B5A7A" w:rsidP="002B5A7A">
      <w:pPr>
        <w:numPr>
          <w:ilvl w:val="0"/>
          <w:numId w:val="35"/>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lastRenderedPageBreak/>
        <w:t>Select columns </w:t>
      </w:r>
      <w:r w:rsidRPr="002B5A7A">
        <w:rPr>
          <w:rFonts w:ascii="Microsoft YaHei" w:eastAsia="Microsoft YaHei" w:hAnsi="Microsoft YaHei" w:cs="Times New Roman" w:hint="eastAsia"/>
          <w:b/>
          <w:bCs/>
          <w:color w:val="333333"/>
          <w:sz w:val="21"/>
          <w:szCs w:val="21"/>
          <w:lang w:val="en-CA" w:eastAsia="en-CA"/>
        </w:rPr>
        <w:t>B to H</w:t>
      </w:r>
      <w:r w:rsidRPr="002B5A7A">
        <w:rPr>
          <w:rFonts w:ascii="Microsoft YaHei" w:eastAsia="Microsoft YaHei" w:hAnsi="Microsoft YaHei" w:cs="Times New Roman" w:hint="eastAsia"/>
          <w:color w:val="333333"/>
          <w:sz w:val="21"/>
          <w:szCs w:val="21"/>
          <w:lang w:val="en-CA" w:eastAsia="en-CA"/>
        </w:rPr>
        <w:t>. On the </w:t>
      </w:r>
      <w:r w:rsidRPr="002B5A7A">
        <w:rPr>
          <w:rFonts w:ascii="Microsoft YaHei" w:eastAsia="Microsoft YaHei" w:hAnsi="Microsoft YaHei" w:cs="Times New Roman" w:hint="eastAsia"/>
          <w:b/>
          <w:bCs/>
          <w:color w:val="333333"/>
          <w:sz w:val="21"/>
          <w:szCs w:val="21"/>
          <w:lang w:val="en-CA" w:eastAsia="en-CA"/>
        </w:rPr>
        <w:t>Home</w:t>
      </w:r>
      <w:r w:rsidRPr="002B5A7A">
        <w:rPr>
          <w:rFonts w:ascii="Microsoft YaHei" w:eastAsia="Microsoft YaHei" w:hAnsi="Microsoft YaHei" w:cs="Times New Roman" w:hint="eastAsia"/>
          <w:color w:val="333333"/>
          <w:sz w:val="21"/>
          <w:szCs w:val="21"/>
          <w:lang w:val="en-CA" w:eastAsia="en-CA"/>
        </w:rPr>
        <w:t> tab, in the </w:t>
      </w:r>
      <w:r w:rsidRPr="002B5A7A">
        <w:rPr>
          <w:rFonts w:ascii="Microsoft YaHei" w:eastAsia="Microsoft YaHei" w:hAnsi="Microsoft YaHei" w:cs="Times New Roman" w:hint="eastAsia"/>
          <w:b/>
          <w:bCs/>
          <w:color w:val="333333"/>
          <w:sz w:val="21"/>
          <w:szCs w:val="21"/>
          <w:lang w:val="en-CA" w:eastAsia="en-CA"/>
        </w:rPr>
        <w:t>Number</w:t>
      </w:r>
      <w:r w:rsidRPr="002B5A7A">
        <w:rPr>
          <w:rFonts w:ascii="Microsoft YaHei" w:eastAsia="Microsoft YaHei" w:hAnsi="Microsoft YaHei" w:cs="Times New Roman" w:hint="eastAsia"/>
          <w:color w:val="333333"/>
          <w:sz w:val="21"/>
          <w:szCs w:val="21"/>
          <w:lang w:val="en-CA" w:eastAsia="en-CA"/>
        </w:rPr>
        <w:t> group, click the </w:t>
      </w:r>
      <w:r w:rsidRPr="002B5A7A">
        <w:rPr>
          <w:rFonts w:ascii="Microsoft YaHei" w:eastAsia="Microsoft YaHei" w:hAnsi="Microsoft YaHei" w:cs="Times New Roman" w:hint="eastAsia"/>
          <w:b/>
          <w:bCs/>
          <w:color w:val="333333"/>
          <w:sz w:val="21"/>
          <w:szCs w:val="21"/>
          <w:lang w:val="en-CA" w:eastAsia="en-CA"/>
        </w:rPr>
        <w:t>Accounting Number Format ($)</w:t>
      </w:r>
      <w:r w:rsidRPr="002B5A7A">
        <w:rPr>
          <w:rFonts w:ascii="Microsoft YaHei" w:eastAsia="Microsoft YaHei" w:hAnsi="Microsoft YaHei" w:cs="Times New Roman" w:hint="eastAsia"/>
          <w:color w:val="333333"/>
          <w:sz w:val="21"/>
          <w:szCs w:val="21"/>
          <w:lang w:val="en-CA" w:eastAsia="en-CA"/>
        </w:rPr>
        <w:t> drop-down list, and select </w:t>
      </w:r>
      <w:r w:rsidRPr="002B5A7A">
        <w:rPr>
          <w:rFonts w:ascii="Microsoft YaHei" w:eastAsia="Microsoft YaHei" w:hAnsi="Microsoft YaHei" w:cs="Times New Roman" w:hint="eastAsia"/>
          <w:b/>
          <w:bCs/>
          <w:color w:val="333333"/>
          <w:sz w:val="21"/>
          <w:szCs w:val="21"/>
          <w:lang w:val="en-CA" w:eastAsia="en-CA"/>
        </w:rPr>
        <w:t>$ English (United States)</w:t>
      </w:r>
      <w:r w:rsidRPr="002B5A7A">
        <w:rPr>
          <w:rFonts w:ascii="Microsoft YaHei" w:eastAsia="Microsoft YaHei" w:hAnsi="Microsoft YaHei" w:cs="Times New Roman" w:hint="eastAsia"/>
          <w:color w:val="333333"/>
          <w:sz w:val="21"/>
          <w:szCs w:val="21"/>
          <w:lang w:val="en-CA" w:eastAsia="en-CA"/>
        </w:rPr>
        <w:t>.</w:t>
      </w:r>
    </w:p>
    <w:p w14:paraId="7F3CF599" w14:textId="6A6F8430" w:rsidR="002B5A7A" w:rsidRPr="002B5A7A" w:rsidRDefault="002B5A7A" w:rsidP="002B5A7A">
      <w:pPr>
        <w:spacing w:after="0" w:line="240" w:lineRule="auto"/>
        <w:ind w:left="720"/>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noProof/>
          <w:color w:val="333333"/>
          <w:sz w:val="21"/>
          <w:szCs w:val="21"/>
          <w:lang w:val="en-CA" w:eastAsia="en-CA"/>
        </w:rPr>
        <w:drawing>
          <wp:inline distT="0" distB="0" distL="0" distR="0" wp14:anchorId="65E956B4" wp14:editId="6957DABD">
            <wp:extent cx="5943600" cy="2205990"/>
            <wp:effectExtent l="0" t="0" r="0" b="381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205990"/>
                    </a:xfrm>
                    <a:prstGeom prst="rect">
                      <a:avLst/>
                    </a:prstGeom>
                    <a:noFill/>
                    <a:ln>
                      <a:noFill/>
                    </a:ln>
                  </pic:spPr>
                </pic:pic>
              </a:graphicData>
            </a:graphic>
          </wp:inline>
        </w:drawing>
      </w:r>
    </w:p>
    <w:p w14:paraId="60A6FB72" w14:textId="77777777" w:rsidR="002B5A7A" w:rsidRPr="002B5A7A" w:rsidRDefault="002B5A7A" w:rsidP="002B5A7A">
      <w:pPr>
        <w:spacing w:after="0" w:line="240" w:lineRule="auto"/>
        <w:rPr>
          <w:rFonts w:ascii="Times New Roman" w:eastAsia="Times New Roman" w:hAnsi="Times New Roman" w:cs="Times New Roman" w:hint="eastAsia"/>
          <w:sz w:val="24"/>
          <w:szCs w:val="24"/>
          <w:lang w:val="en-CA" w:eastAsia="en-CA"/>
        </w:rPr>
      </w:pPr>
      <w:r w:rsidRPr="002B5A7A">
        <w:rPr>
          <w:rFonts w:ascii="Microsoft YaHei" w:eastAsia="Microsoft YaHei" w:hAnsi="Microsoft YaHei" w:cs="Times New Roman" w:hint="eastAsia"/>
          <w:color w:val="333333"/>
          <w:sz w:val="21"/>
          <w:szCs w:val="21"/>
          <w:lang w:val="en-CA" w:eastAsia="en-CA"/>
        </w:rPr>
        <w:br/>
      </w:r>
    </w:p>
    <w:p w14:paraId="010930D7" w14:textId="77777777" w:rsidR="002B5A7A" w:rsidRPr="002B5A7A" w:rsidRDefault="002B5A7A" w:rsidP="002B5A7A">
      <w:pPr>
        <w:pBdr>
          <w:bottom w:val="single" w:sz="6" w:space="4" w:color="EEEEEE"/>
        </w:pBdr>
        <w:spacing w:before="240" w:after="240" w:line="240" w:lineRule="auto"/>
        <w:outlineLvl w:val="0"/>
        <w:rPr>
          <w:rFonts w:ascii="Microsoft YaHei" w:eastAsia="Microsoft YaHei" w:hAnsi="Microsoft YaHei" w:cs="Times New Roman"/>
          <w:b/>
          <w:bCs/>
          <w:color w:val="333333"/>
          <w:kern w:val="36"/>
          <w:sz w:val="54"/>
          <w:szCs w:val="54"/>
          <w:lang w:val="en-CA" w:eastAsia="en-CA"/>
        </w:rPr>
      </w:pPr>
      <w:r w:rsidRPr="002B5A7A">
        <w:rPr>
          <w:rFonts w:ascii="Microsoft YaHei" w:eastAsia="Microsoft YaHei" w:hAnsi="Microsoft YaHei" w:cs="Times New Roman" w:hint="eastAsia"/>
          <w:b/>
          <w:bCs/>
          <w:color w:val="333333"/>
          <w:kern w:val="36"/>
          <w:sz w:val="54"/>
          <w:szCs w:val="54"/>
          <w:lang w:val="en-CA" w:eastAsia="en-CA"/>
        </w:rPr>
        <w:t>Exercise 2: Basics of Functions</w:t>
      </w:r>
    </w:p>
    <w:p w14:paraId="58A35536" w14:textId="77777777" w:rsidR="002B5A7A" w:rsidRPr="002B5A7A" w:rsidRDefault="002B5A7A" w:rsidP="002B5A7A">
      <w:pPr>
        <w:spacing w:after="24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this exercise, you will have an introduction to functions, including using some common statistical functions, and then you will learn about some more advanced functions that a Data Analyst might also use.</w:t>
      </w:r>
    </w:p>
    <w:p w14:paraId="0D08DFCC" w14:textId="77777777" w:rsidR="002B5A7A" w:rsidRPr="002B5A7A" w:rsidRDefault="002B5A7A" w:rsidP="002B5A7A">
      <w:pPr>
        <w:numPr>
          <w:ilvl w:val="0"/>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cells </w:t>
      </w:r>
      <w:r w:rsidRPr="002B5A7A">
        <w:rPr>
          <w:rFonts w:ascii="Microsoft YaHei" w:eastAsia="Microsoft YaHei" w:hAnsi="Microsoft YaHei" w:cs="Times New Roman" w:hint="eastAsia"/>
          <w:b/>
          <w:bCs/>
          <w:color w:val="333333"/>
          <w:sz w:val="21"/>
          <w:szCs w:val="21"/>
          <w:lang w:val="en-CA" w:eastAsia="en-CA"/>
        </w:rPr>
        <w:t>A16-A20</w:t>
      </w:r>
      <w:r w:rsidRPr="002B5A7A">
        <w:rPr>
          <w:rFonts w:ascii="Microsoft YaHei" w:eastAsia="Microsoft YaHei" w:hAnsi="Microsoft YaHei" w:cs="Times New Roman" w:hint="eastAsia"/>
          <w:color w:val="333333"/>
          <w:sz w:val="21"/>
          <w:szCs w:val="21"/>
          <w:lang w:val="en-CA" w:eastAsia="en-CA"/>
        </w:rPr>
        <w:t>, type the following:</w:t>
      </w:r>
    </w:p>
    <w:p w14:paraId="287E589F" w14:textId="77777777" w:rsidR="002B5A7A" w:rsidRPr="002B5A7A" w:rsidRDefault="002B5A7A" w:rsidP="002B5A7A">
      <w:pPr>
        <w:numPr>
          <w:ilvl w:val="1"/>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b/>
          <w:bCs/>
          <w:color w:val="333333"/>
          <w:sz w:val="21"/>
          <w:szCs w:val="21"/>
          <w:lang w:val="en-CA" w:eastAsia="en-CA"/>
        </w:rPr>
        <w:t>Avg</w:t>
      </w:r>
    </w:p>
    <w:p w14:paraId="121A987E" w14:textId="77777777" w:rsidR="002B5A7A" w:rsidRPr="002B5A7A" w:rsidRDefault="002B5A7A" w:rsidP="002B5A7A">
      <w:pPr>
        <w:numPr>
          <w:ilvl w:val="1"/>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b/>
          <w:bCs/>
          <w:color w:val="333333"/>
          <w:sz w:val="21"/>
          <w:szCs w:val="21"/>
          <w:lang w:val="en-CA" w:eastAsia="en-CA"/>
        </w:rPr>
        <w:t>Min</w:t>
      </w:r>
    </w:p>
    <w:p w14:paraId="2158CD40" w14:textId="77777777" w:rsidR="002B5A7A" w:rsidRPr="002B5A7A" w:rsidRDefault="002B5A7A" w:rsidP="002B5A7A">
      <w:pPr>
        <w:numPr>
          <w:ilvl w:val="1"/>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b/>
          <w:bCs/>
          <w:color w:val="333333"/>
          <w:sz w:val="21"/>
          <w:szCs w:val="21"/>
          <w:lang w:val="en-CA" w:eastAsia="en-CA"/>
        </w:rPr>
        <w:t>Max</w:t>
      </w:r>
    </w:p>
    <w:p w14:paraId="66C6E1EB" w14:textId="77777777" w:rsidR="002B5A7A" w:rsidRPr="002B5A7A" w:rsidRDefault="002B5A7A" w:rsidP="002B5A7A">
      <w:pPr>
        <w:numPr>
          <w:ilvl w:val="1"/>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b/>
          <w:bCs/>
          <w:color w:val="333333"/>
          <w:sz w:val="21"/>
          <w:szCs w:val="21"/>
          <w:lang w:val="en-CA" w:eastAsia="en-CA"/>
        </w:rPr>
        <w:t>Count</w:t>
      </w:r>
    </w:p>
    <w:p w14:paraId="76D5F41F" w14:textId="77777777" w:rsidR="002B5A7A" w:rsidRPr="002B5A7A" w:rsidRDefault="002B5A7A" w:rsidP="002B5A7A">
      <w:pPr>
        <w:numPr>
          <w:ilvl w:val="1"/>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b/>
          <w:bCs/>
          <w:color w:val="333333"/>
          <w:sz w:val="21"/>
          <w:szCs w:val="21"/>
          <w:lang w:val="en-CA" w:eastAsia="en-CA"/>
        </w:rPr>
        <w:t>Median</w:t>
      </w:r>
    </w:p>
    <w:p w14:paraId="09033DDB" w14:textId="77777777" w:rsidR="002B5A7A" w:rsidRPr="002B5A7A" w:rsidRDefault="002B5A7A" w:rsidP="002B5A7A">
      <w:pPr>
        <w:numPr>
          <w:ilvl w:val="0"/>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w:t>
      </w:r>
      <w:r w:rsidRPr="002B5A7A">
        <w:rPr>
          <w:rFonts w:ascii="Microsoft YaHei" w:eastAsia="Microsoft YaHei" w:hAnsi="Microsoft YaHei" w:cs="Times New Roman" w:hint="eastAsia"/>
          <w:b/>
          <w:bCs/>
          <w:color w:val="333333"/>
          <w:sz w:val="21"/>
          <w:szCs w:val="21"/>
          <w:lang w:val="en-CA" w:eastAsia="en-CA"/>
        </w:rPr>
        <w:t>B16</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=AVERAGE(</w:t>
      </w:r>
      <w:r w:rsidRPr="002B5A7A">
        <w:rPr>
          <w:rFonts w:ascii="Microsoft YaHei" w:eastAsia="Microsoft YaHei" w:hAnsi="Microsoft YaHei" w:cs="Times New Roman" w:hint="eastAsia"/>
          <w:color w:val="333333"/>
          <w:sz w:val="21"/>
          <w:szCs w:val="21"/>
          <w:lang w:val="en-CA" w:eastAsia="en-CA"/>
        </w:rPr>
        <w:t> then select cells </w:t>
      </w:r>
      <w:r w:rsidRPr="002B5A7A">
        <w:rPr>
          <w:rFonts w:ascii="Microsoft YaHei" w:eastAsia="Microsoft YaHei" w:hAnsi="Microsoft YaHei" w:cs="Times New Roman" w:hint="eastAsia"/>
          <w:b/>
          <w:bCs/>
          <w:color w:val="333333"/>
          <w:sz w:val="21"/>
          <w:szCs w:val="21"/>
          <w:lang w:val="en-CA" w:eastAsia="en-CA"/>
        </w:rPr>
        <w:t>B2 to B13</w:t>
      </w:r>
      <w:r w:rsidRPr="002B5A7A">
        <w:rPr>
          <w:rFonts w:ascii="Microsoft YaHei" w:eastAsia="Microsoft YaHei" w:hAnsi="Microsoft YaHei" w:cs="Times New Roman" w:hint="eastAsia"/>
          <w:color w:val="333333"/>
          <w:sz w:val="21"/>
          <w:szCs w:val="21"/>
          <w:lang w:val="en-CA" w:eastAsia="en-CA"/>
        </w:rPr>
        <w:t> with the mouse,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 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B16</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G16</w:t>
      </w:r>
      <w:r w:rsidRPr="002B5A7A">
        <w:rPr>
          <w:rFonts w:ascii="Microsoft YaHei" w:eastAsia="Microsoft YaHei" w:hAnsi="Microsoft YaHei" w:cs="Times New Roman" w:hint="eastAsia"/>
          <w:color w:val="333333"/>
          <w:sz w:val="21"/>
          <w:szCs w:val="21"/>
          <w:lang w:val="en-CA" w:eastAsia="en-CA"/>
        </w:rPr>
        <w:t> to copy the formula.</w:t>
      </w:r>
    </w:p>
    <w:p w14:paraId="5C689FF2" w14:textId="77777777" w:rsidR="002B5A7A" w:rsidRPr="002B5A7A" w:rsidRDefault="002B5A7A" w:rsidP="002B5A7A">
      <w:pPr>
        <w:numPr>
          <w:ilvl w:val="0"/>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w:t>
      </w:r>
      <w:r w:rsidRPr="002B5A7A">
        <w:rPr>
          <w:rFonts w:ascii="Microsoft YaHei" w:eastAsia="Microsoft YaHei" w:hAnsi="Microsoft YaHei" w:cs="Times New Roman" w:hint="eastAsia"/>
          <w:b/>
          <w:bCs/>
          <w:color w:val="333333"/>
          <w:sz w:val="21"/>
          <w:szCs w:val="21"/>
          <w:lang w:val="en-CA" w:eastAsia="en-CA"/>
        </w:rPr>
        <w:t>B17</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=MIN(</w:t>
      </w:r>
      <w:r w:rsidRPr="002B5A7A">
        <w:rPr>
          <w:rFonts w:ascii="Microsoft YaHei" w:eastAsia="Microsoft YaHei" w:hAnsi="Microsoft YaHei" w:cs="Times New Roman" w:hint="eastAsia"/>
          <w:color w:val="333333"/>
          <w:sz w:val="21"/>
          <w:szCs w:val="21"/>
          <w:lang w:val="en-CA" w:eastAsia="en-CA"/>
        </w:rPr>
        <w:t> then select cells </w:t>
      </w:r>
      <w:r w:rsidRPr="002B5A7A">
        <w:rPr>
          <w:rFonts w:ascii="Microsoft YaHei" w:eastAsia="Microsoft YaHei" w:hAnsi="Microsoft YaHei" w:cs="Times New Roman" w:hint="eastAsia"/>
          <w:b/>
          <w:bCs/>
          <w:color w:val="333333"/>
          <w:sz w:val="21"/>
          <w:szCs w:val="21"/>
          <w:lang w:val="en-CA" w:eastAsia="en-CA"/>
        </w:rPr>
        <w:t>B2 to B13</w:t>
      </w:r>
      <w:r w:rsidRPr="002B5A7A">
        <w:rPr>
          <w:rFonts w:ascii="Microsoft YaHei" w:eastAsia="Microsoft YaHei" w:hAnsi="Microsoft YaHei" w:cs="Times New Roman" w:hint="eastAsia"/>
          <w:color w:val="333333"/>
          <w:sz w:val="21"/>
          <w:szCs w:val="21"/>
          <w:lang w:val="en-CA" w:eastAsia="en-CA"/>
        </w:rPr>
        <w:t> with the mouse,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 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B17</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G17</w:t>
      </w:r>
      <w:r w:rsidRPr="002B5A7A">
        <w:rPr>
          <w:rFonts w:ascii="Microsoft YaHei" w:eastAsia="Microsoft YaHei" w:hAnsi="Microsoft YaHei" w:cs="Times New Roman" w:hint="eastAsia"/>
          <w:color w:val="333333"/>
          <w:sz w:val="21"/>
          <w:szCs w:val="21"/>
          <w:lang w:val="en-CA" w:eastAsia="en-CA"/>
        </w:rPr>
        <w:t> to copy the formula.</w:t>
      </w:r>
    </w:p>
    <w:p w14:paraId="34CCF941" w14:textId="77777777" w:rsidR="002B5A7A" w:rsidRPr="002B5A7A" w:rsidRDefault="002B5A7A" w:rsidP="002B5A7A">
      <w:pPr>
        <w:numPr>
          <w:ilvl w:val="0"/>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w:t>
      </w:r>
      <w:r w:rsidRPr="002B5A7A">
        <w:rPr>
          <w:rFonts w:ascii="Microsoft YaHei" w:eastAsia="Microsoft YaHei" w:hAnsi="Microsoft YaHei" w:cs="Times New Roman" w:hint="eastAsia"/>
          <w:b/>
          <w:bCs/>
          <w:color w:val="333333"/>
          <w:sz w:val="21"/>
          <w:szCs w:val="21"/>
          <w:lang w:val="en-CA" w:eastAsia="en-CA"/>
        </w:rPr>
        <w:t>B18</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=MAX(</w:t>
      </w:r>
      <w:r w:rsidRPr="002B5A7A">
        <w:rPr>
          <w:rFonts w:ascii="Microsoft YaHei" w:eastAsia="Microsoft YaHei" w:hAnsi="Microsoft YaHei" w:cs="Times New Roman" w:hint="eastAsia"/>
          <w:color w:val="333333"/>
          <w:sz w:val="21"/>
          <w:szCs w:val="21"/>
          <w:lang w:val="en-CA" w:eastAsia="en-CA"/>
        </w:rPr>
        <w:t> then select cells </w:t>
      </w:r>
      <w:r w:rsidRPr="002B5A7A">
        <w:rPr>
          <w:rFonts w:ascii="Microsoft YaHei" w:eastAsia="Microsoft YaHei" w:hAnsi="Microsoft YaHei" w:cs="Times New Roman" w:hint="eastAsia"/>
          <w:b/>
          <w:bCs/>
          <w:color w:val="333333"/>
          <w:sz w:val="21"/>
          <w:szCs w:val="21"/>
          <w:lang w:val="en-CA" w:eastAsia="en-CA"/>
        </w:rPr>
        <w:t>B2 to B13</w:t>
      </w:r>
      <w:r w:rsidRPr="002B5A7A">
        <w:rPr>
          <w:rFonts w:ascii="Microsoft YaHei" w:eastAsia="Microsoft YaHei" w:hAnsi="Microsoft YaHei" w:cs="Times New Roman" w:hint="eastAsia"/>
          <w:color w:val="333333"/>
          <w:sz w:val="21"/>
          <w:szCs w:val="21"/>
          <w:lang w:val="en-CA" w:eastAsia="en-CA"/>
        </w:rPr>
        <w:t> with the mouse,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 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B18</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G18</w:t>
      </w:r>
      <w:r w:rsidRPr="002B5A7A">
        <w:rPr>
          <w:rFonts w:ascii="Microsoft YaHei" w:eastAsia="Microsoft YaHei" w:hAnsi="Microsoft YaHei" w:cs="Times New Roman" w:hint="eastAsia"/>
          <w:color w:val="333333"/>
          <w:sz w:val="21"/>
          <w:szCs w:val="21"/>
          <w:lang w:val="en-CA" w:eastAsia="en-CA"/>
        </w:rPr>
        <w:t> to copy the formula.</w:t>
      </w:r>
    </w:p>
    <w:p w14:paraId="3683137F" w14:textId="77777777" w:rsidR="002B5A7A" w:rsidRPr="002B5A7A" w:rsidRDefault="002B5A7A" w:rsidP="002B5A7A">
      <w:pPr>
        <w:numPr>
          <w:ilvl w:val="0"/>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lastRenderedPageBreak/>
        <w:t>In </w:t>
      </w:r>
      <w:r w:rsidRPr="002B5A7A">
        <w:rPr>
          <w:rFonts w:ascii="Microsoft YaHei" w:eastAsia="Microsoft YaHei" w:hAnsi="Microsoft YaHei" w:cs="Times New Roman" w:hint="eastAsia"/>
          <w:b/>
          <w:bCs/>
          <w:color w:val="333333"/>
          <w:sz w:val="21"/>
          <w:szCs w:val="21"/>
          <w:lang w:val="en-CA" w:eastAsia="en-CA"/>
        </w:rPr>
        <w:t>B19</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=COUNT(</w:t>
      </w:r>
      <w:r w:rsidRPr="002B5A7A">
        <w:rPr>
          <w:rFonts w:ascii="Microsoft YaHei" w:eastAsia="Microsoft YaHei" w:hAnsi="Microsoft YaHei" w:cs="Times New Roman" w:hint="eastAsia"/>
          <w:color w:val="333333"/>
          <w:sz w:val="21"/>
          <w:szCs w:val="21"/>
          <w:lang w:val="en-CA" w:eastAsia="en-CA"/>
        </w:rPr>
        <w:t> then select cells </w:t>
      </w:r>
      <w:r w:rsidRPr="002B5A7A">
        <w:rPr>
          <w:rFonts w:ascii="Microsoft YaHei" w:eastAsia="Microsoft YaHei" w:hAnsi="Microsoft YaHei" w:cs="Times New Roman" w:hint="eastAsia"/>
          <w:b/>
          <w:bCs/>
          <w:color w:val="333333"/>
          <w:sz w:val="21"/>
          <w:szCs w:val="21"/>
          <w:lang w:val="en-CA" w:eastAsia="en-CA"/>
        </w:rPr>
        <w:t>B2 to B13</w:t>
      </w:r>
      <w:r w:rsidRPr="002B5A7A">
        <w:rPr>
          <w:rFonts w:ascii="Microsoft YaHei" w:eastAsia="Microsoft YaHei" w:hAnsi="Microsoft YaHei" w:cs="Times New Roman" w:hint="eastAsia"/>
          <w:color w:val="333333"/>
          <w:sz w:val="21"/>
          <w:szCs w:val="21"/>
          <w:lang w:val="en-CA" w:eastAsia="en-CA"/>
        </w:rPr>
        <w:t> with the mouse,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 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B19</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G19</w:t>
      </w:r>
      <w:r w:rsidRPr="002B5A7A">
        <w:rPr>
          <w:rFonts w:ascii="Microsoft YaHei" w:eastAsia="Microsoft YaHei" w:hAnsi="Microsoft YaHei" w:cs="Times New Roman" w:hint="eastAsia"/>
          <w:color w:val="333333"/>
          <w:sz w:val="21"/>
          <w:szCs w:val="21"/>
          <w:lang w:val="en-CA" w:eastAsia="en-CA"/>
        </w:rPr>
        <w:t> to copy the formula. Select row </w:t>
      </w:r>
      <w:r w:rsidRPr="002B5A7A">
        <w:rPr>
          <w:rFonts w:ascii="Microsoft YaHei" w:eastAsia="Microsoft YaHei" w:hAnsi="Microsoft YaHei" w:cs="Times New Roman" w:hint="eastAsia"/>
          <w:b/>
          <w:bCs/>
          <w:color w:val="333333"/>
          <w:sz w:val="21"/>
          <w:szCs w:val="21"/>
          <w:lang w:val="en-CA" w:eastAsia="en-CA"/>
        </w:rPr>
        <w:t>19</w:t>
      </w:r>
      <w:r w:rsidRPr="002B5A7A">
        <w:rPr>
          <w:rFonts w:ascii="Microsoft YaHei" w:eastAsia="Microsoft YaHei" w:hAnsi="Microsoft YaHei" w:cs="Times New Roman" w:hint="eastAsia"/>
          <w:color w:val="333333"/>
          <w:sz w:val="21"/>
          <w:szCs w:val="21"/>
          <w:lang w:val="en-CA" w:eastAsia="en-CA"/>
        </w:rPr>
        <w:t>. On the </w:t>
      </w:r>
      <w:r w:rsidRPr="002B5A7A">
        <w:rPr>
          <w:rFonts w:ascii="Microsoft YaHei" w:eastAsia="Microsoft YaHei" w:hAnsi="Microsoft YaHei" w:cs="Times New Roman" w:hint="eastAsia"/>
          <w:b/>
          <w:bCs/>
          <w:color w:val="333333"/>
          <w:sz w:val="21"/>
          <w:szCs w:val="21"/>
          <w:lang w:val="en-CA" w:eastAsia="en-CA"/>
        </w:rPr>
        <w:t>Home</w:t>
      </w:r>
      <w:r w:rsidRPr="002B5A7A">
        <w:rPr>
          <w:rFonts w:ascii="Microsoft YaHei" w:eastAsia="Microsoft YaHei" w:hAnsi="Microsoft YaHei" w:cs="Times New Roman" w:hint="eastAsia"/>
          <w:color w:val="333333"/>
          <w:sz w:val="21"/>
          <w:szCs w:val="21"/>
          <w:lang w:val="en-CA" w:eastAsia="en-CA"/>
        </w:rPr>
        <w:t> tab, click the </w:t>
      </w:r>
      <w:r w:rsidRPr="002B5A7A">
        <w:rPr>
          <w:rFonts w:ascii="Microsoft YaHei" w:eastAsia="Microsoft YaHei" w:hAnsi="Microsoft YaHei" w:cs="Times New Roman" w:hint="eastAsia"/>
          <w:b/>
          <w:bCs/>
          <w:color w:val="333333"/>
          <w:sz w:val="21"/>
          <w:szCs w:val="21"/>
          <w:lang w:val="en-CA" w:eastAsia="en-CA"/>
        </w:rPr>
        <w:t>Number Format</w:t>
      </w:r>
      <w:r w:rsidRPr="002B5A7A">
        <w:rPr>
          <w:rFonts w:ascii="Microsoft YaHei" w:eastAsia="Microsoft YaHei" w:hAnsi="Microsoft YaHei" w:cs="Times New Roman" w:hint="eastAsia"/>
          <w:color w:val="333333"/>
          <w:sz w:val="21"/>
          <w:szCs w:val="21"/>
          <w:lang w:val="en-CA" w:eastAsia="en-CA"/>
        </w:rPr>
        <w:t> drop-down list, and select </w:t>
      </w:r>
      <w:r w:rsidRPr="002B5A7A">
        <w:rPr>
          <w:rFonts w:ascii="Microsoft YaHei" w:eastAsia="Microsoft YaHei" w:hAnsi="Microsoft YaHei" w:cs="Times New Roman" w:hint="eastAsia"/>
          <w:b/>
          <w:bCs/>
          <w:color w:val="333333"/>
          <w:sz w:val="21"/>
          <w:szCs w:val="21"/>
          <w:lang w:val="en-CA" w:eastAsia="en-CA"/>
        </w:rPr>
        <w:t>Number</w:t>
      </w:r>
      <w:r w:rsidRPr="002B5A7A">
        <w:rPr>
          <w:rFonts w:ascii="Microsoft YaHei" w:eastAsia="Microsoft YaHei" w:hAnsi="Microsoft YaHei" w:cs="Times New Roman" w:hint="eastAsia"/>
          <w:color w:val="333333"/>
          <w:sz w:val="21"/>
          <w:szCs w:val="21"/>
          <w:lang w:val="en-CA" w:eastAsia="en-CA"/>
        </w:rPr>
        <w:t>.</w:t>
      </w:r>
    </w:p>
    <w:p w14:paraId="5D8FC3A8" w14:textId="77777777" w:rsidR="002B5A7A" w:rsidRPr="002B5A7A" w:rsidRDefault="002B5A7A" w:rsidP="002B5A7A">
      <w:pPr>
        <w:numPr>
          <w:ilvl w:val="0"/>
          <w:numId w:val="36"/>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w:t>
      </w:r>
      <w:r w:rsidRPr="002B5A7A">
        <w:rPr>
          <w:rFonts w:ascii="Microsoft YaHei" w:eastAsia="Microsoft YaHei" w:hAnsi="Microsoft YaHei" w:cs="Times New Roman" w:hint="eastAsia"/>
          <w:b/>
          <w:bCs/>
          <w:color w:val="333333"/>
          <w:sz w:val="21"/>
          <w:szCs w:val="21"/>
          <w:lang w:val="en-CA" w:eastAsia="en-CA"/>
        </w:rPr>
        <w:t>B20</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=MEDIAN(</w:t>
      </w:r>
      <w:r w:rsidRPr="002B5A7A">
        <w:rPr>
          <w:rFonts w:ascii="Microsoft YaHei" w:eastAsia="Microsoft YaHei" w:hAnsi="Microsoft YaHei" w:cs="Times New Roman" w:hint="eastAsia"/>
          <w:color w:val="333333"/>
          <w:sz w:val="21"/>
          <w:szCs w:val="21"/>
          <w:lang w:val="en-CA" w:eastAsia="en-CA"/>
        </w:rPr>
        <w:t> then select cells </w:t>
      </w:r>
      <w:r w:rsidRPr="002B5A7A">
        <w:rPr>
          <w:rFonts w:ascii="Microsoft YaHei" w:eastAsia="Microsoft YaHei" w:hAnsi="Microsoft YaHei" w:cs="Times New Roman" w:hint="eastAsia"/>
          <w:b/>
          <w:bCs/>
          <w:color w:val="333333"/>
          <w:sz w:val="21"/>
          <w:szCs w:val="21"/>
          <w:lang w:val="en-CA" w:eastAsia="en-CA"/>
        </w:rPr>
        <w:t>B2 to B13</w:t>
      </w:r>
      <w:r w:rsidRPr="002B5A7A">
        <w:rPr>
          <w:rFonts w:ascii="Microsoft YaHei" w:eastAsia="Microsoft YaHei" w:hAnsi="Microsoft YaHei" w:cs="Times New Roman" w:hint="eastAsia"/>
          <w:color w:val="333333"/>
          <w:sz w:val="21"/>
          <w:szCs w:val="21"/>
          <w:lang w:val="en-CA" w:eastAsia="en-CA"/>
        </w:rPr>
        <w:t> with the mouse,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 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B20</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G20</w:t>
      </w:r>
      <w:r w:rsidRPr="002B5A7A">
        <w:rPr>
          <w:rFonts w:ascii="Microsoft YaHei" w:eastAsia="Microsoft YaHei" w:hAnsi="Microsoft YaHei" w:cs="Times New Roman" w:hint="eastAsia"/>
          <w:color w:val="333333"/>
          <w:sz w:val="21"/>
          <w:szCs w:val="21"/>
          <w:lang w:val="en-CA" w:eastAsia="en-CA"/>
        </w:rPr>
        <w:t> to copy the formula.</w:t>
      </w:r>
    </w:p>
    <w:p w14:paraId="6F51D9AC" w14:textId="60776D03" w:rsidR="002B5A7A" w:rsidRPr="002B5A7A" w:rsidRDefault="002B5A7A" w:rsidP="002B5A7A">
      <w:pPr>
        <w:spacing w:after="0" w:line="240" w:lineRule="auto"/>
        <w:ind w:left="720"/>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noProof/>
          <w:color w:val="333333"/>
          <w:sz w:val="21"/>
          <w:szCs w:val="21"/>
          <w:lang w:val="en-CA" w:eastAsia="en-CA"/>
        </w:rPr>
        <w:drawing>
          <wp:inline distT="0" distB="0" distL="0" distR="0" wp14:anchorId="43B01A39" wp14:editId="647E6862">
            <wp:extent cx="5943600" cy="938530"/>
            <wp:effectExtent l="0" t="0" r="0" b="0"/>
            <wp:docPr id="35" name="Picture 35"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alculato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938530"/>
                    </a:xfrm>
                    <a:prstGeom prst="rect">
                      <a:avLst/>
                    </a:prstGeom>
                    <a:noFill/>
                    <a:ln>
                      <a:noFill/>
                    </a:ln>
                  </pic:spPr>
                </pic:pic>
              </a:graphicData>
            </a:graphic>
          </wp:inline>
        </w:drawing>
      </w:r>
    </w:p>
    <w:p w14:paraId="32188CED" w14:textId="77777777" w:rsidR="002B5A7A" w:rsidRPr="002B5A7A" w:rsidRDefault="002B5A7A" w:rsidP="002B5A7A">
      <w:pPr>
        <w:spacing w:after="0" w:line="240" w:lineRule="auto"/>
        <w:rPr>
          <w:rFonts w:ascii="Times New Roman" w:eastAsia="Times New Roman" w:hAnsi="Times New Roman" w:cs="Times New Roman" w:hint="eastAsia"/>
          <w:sz w:val="24"/>
          <w:szCs w:val="24"/>
          <w:lang w:val="en-CA" w:eastAsia="en-CA"/>
        </w:rPr>
      </w:pPr>
      <w:r w:rsidRPr="002B5A7A">
        <w:rPr>
          <w:rFonts w:ascii="Microsoft YaHei" w:eastAsia="Microsoft YaHei" w:hAnsi="Microsoft YaHei" w:cs="Times New Roman" w:hint="eastAsia"/>
          <w:color w:val="333333"/>
          <w:sz w:val="21"/>
          <w:szCs w:val="21"/>
          <w:lang w:val="en-CA" w:eastAsia="en-CA"/>
        </w:rPr>
        <w:br/>
      </w:r>
    </w:p>
    <w:p w14:paraId="72E33A3C" w14:textId="77777777" w:rsidR="002B5A7A" w:rsidRPr="002B5A7A" w:rsidRDefault="002B5A7A" w:rsidP="002B5A7A">
      <w:pPr>
        <w:numPr>
          <w:ilvl w:val="0"/>
          <w:numId w:val="37"/>
        </w:numPr>
        <w:spacing w:after="0" w:line="240" w:lineRule="auto"/>
        <w:rPr>
          <w:rFonts w:ascii="Microsoft YaHei" w:eastAsia="Microsoft YaHei" w:hAnsi="Microsoft YaHei" w:cs="Times New Roman"/>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Explore some more commonly used functions of a data analyst by clicking the arrow under </w:t>
      </w:r>
      <w:r w:rsidRPr="002B5A7A">
        <w:rPr>
          <w:rFonts w:ascii="Microsoft YaHei" w:eastAsia="Microsoft YaHei" w:hAnsi="Microsoft YaHei" w:cs="Times New Roman" w:hint="eastAsia"/>
          <w:b/>
          <w:bCs/>
          <w:color w:val="333333"/>
          <w:sz w:val="21"/>
          <w:szCs w:val="21"/>
          <w:lang w:val="en-CA" w:eastAsia="en-CA"/>
        </w:rPr>
        <w:t>AutoSum</w:t>
      </w:r>
      <w:r w:rsidRPr="002B5A7A">
        <w:rPr>
          <w:rFonts w:ascii="Microsoft YaHei" w:eastAsia="Microsoft YaHei" w:hAnsi="Microsoft YaHei" w:cs="Times New Roman" w:hint="eastAsia"/>
          <w:color w:val="333333"/>
          <w:sz w:val="21"/>
          <w:szCs w:val="21"/>
          <w:lang w:val="en-CA" w:eastAsia="en-CA"/>
        </w:rPr>
        <w:t>, then select </w:t>
      </w:r>
      <w:r w:rsidRPr="002B5A7A">
        <w:rPr>
          <w:rFonts w:ascii="Microsoft YaHei" w:eastAsia="Microsoft YaHei" w:hAnsi="Microsoft YaHei" w:cs="Times New Roman" w:hint="eastAsia"/>
          <w:b/>
          <w:bCs/>
          <w:color w:val="333333"/>
          <w:sz w:val="21"/>
          <w:szCs w:val="21"/>
          <w:lang w:val="en-CA" w:eastAsia="en-CA"/>
        </w:rPr>
        <w:t>More Functions</w:t>
      </w:r>
      <w:r w:rsidRPr="002B5A7A">
        <w:rPr>
          <w:rFonts w:ascii="Microsoft YaHei" w:eastAsia="Microsoft YaHei" w:hAnsi="Microsoft YaHei" w:cs="Times New Roman" w:hint="eastAsia"/>
          <w:color w:val="333333"/>
          <w:sz w:val="21"/>
          <w:szCs w:val="21"/>
          <w:lang w:val="en-CA" w:eastAsia="en-CA"/>
        </w:rPr>
        <w:t> and look at some of the functions in various categories to see what actions they perform:</w:t>
      </w:r>
    </w:p>
    <w:p w14:paraId="123DFD58" w14:textId="77777777" w:rsidR="002B5A7A" w:rsidRPr="002B5A7A" w:rsidRDefault="002B5A7A" w:rsidP="002B5A7A">
      <w:pPr>
        <w:numPr>
          <w:ilvl w:val="1"/>
          <w:numId w:val="37"/>
        </w:numPr>
        <w:spacing w:after="0" w:line="240" w:lineRule="auto"/>
        <w:rPr>
          <w:rFonts w:ascii="Microsoft YaHei" w:eastAsia="Microsoft YaHei" w:hAnsi="Microsoft YaHei" w:cs="Times New Roman" w:hint="eastAsia"/>
          <w:color w:val="333333"/>
          <w:sz w:val="21"/>
          <w:szCs w:val="21"/>
          <w:lang w:val="en-CA" w:eastAsia="en-CA"/>
        </w:rPr>
      </w:pPr>
      <w:ins w:id="6" w:author="Unknown">
        <w:r w:rsidRPr="002B5A7A">
          <w:rPr>
            <w:rFonts w:ascii="Microsoft YaHei" w:eastAsia="Microsoft YaHei" w:hAnsi="Microsoft YaHei" w:cs="Times New Roman" w:hint="eastAsia"/>
            <w:color w:val="333333"/>
            <w:sz w:val="21"/>
            <w:szCs w:val="21"/>
            <w:lang w:val="en-CA" w:eastAsia="en-CA"/>
          </w:rPr>
          <w:t>Financial :</w:t>
        </w:r>
      </w:ins>
      <w:r w:rsidRPr="002B5A7A">
        <w:rPr>
          <w:rFonts w:ascii="Microsoft YaHei" w:eastAsia="Microsoft YaHei" w:hAnsi="Microsoft YaHei" w:cs="Times New Roman" w:hint="eastAsia"/>
          <w:color w:val="333333"/>
          <w:sz w:val="21"/>
          <w:szCs w:val="21"/>
          <w:lang w:val="en-CA" w:eastAsia="en-CA"/>
        </w:rPr>
        <w:t> </w:t>
      </w:r>
      <w:r w:rsidRPr="002B5A7A">
        <w:rPr>
          <w:rFonts w:ascii="Microsoft YaHei" w:eastAsia="Microsoft YaHei" w:hAnsi="Microsoft YaHei" w:cs="Times New Roman" w:hint="eastAsia"/>
          <w:b/>
          <w:bCs/>
          <w:color w:val="333333"/>
          <w:sz w:val="21"/>
          <w:szCs w:val="21"/>
          <w:lang w:val="en-CA" w:eastAsia="en-CA"/>
        </w:rPr>
        <w:t>ACCRINT, INTRATE</w:t>
      </w:r>
    </w:p>
    <w:p w14:paraId="6F2CE205" w14:textId="77777777" w:rsidR="002B5A7A" w:rsidRPr="002B5A7A" w:rsidRDefault="002B5A7A" w:rsidP="002B5A7A">
      <w:pPr>
        <w:numPr>
          <w:ilvl w:val="1"/>
          <w:numId w:val="37"/>
        </w:numPr>
        <w:spacing w:after="0" w:line="240" w:lineRule="auto"/>
        <w:rPr>
          <w:rFonts w:ascii="Microsoft YaHei" w:eastAsia="Microsoft YaHei" w:hAnsi="Microsoft YaHei" w:cs="Times New Roman" w:hint="eastAsia"/>
          <w:color w:val="333333"/>
          <w:sz w:val="21"/>
          <w:szCs w:val="21"/>
          <w:lang w:val="en-CA" w:eastAsia="en-CA"/>
        </w:rPr>
      </w:pPr>
      <w:ins w:id="7" w:author="Unknown">
        <w:r w:rsidRPr="002B5A7A">
          <w:rPr>
            <w:rFonts w:ascii="Microsoft YaHei" w:eastAsia="Microsoft YaHei" w:hAnsi="Microsoft YaHei" w:cs="Times New Roman" w:hint="eastAsia"/>
            <w:color w:val="333333"/>
            <w:sz w:val="21"/>
            <w:szCs w:val="21"/>
            <w:lang w:val="en-CA" w:eastAsia="en-CA"/>
          </w:rPr>
          <w:t>Logical :</w:t>
        </w:r>
      </w:ins>
      <w:r w:rsidRPr="002B5A7A">
        <w:rPr>
          <w:rFonts w:ascii="Microsoft YaHei" w:eastAsia="Microsoft YaHei" w:hAnsi="Microsoft YaHei" w:cs="Times New Roman" w:hint="eastAsia"/>
          <w:color w:val="333333"/>
          <w:sz w:val="21"/>
          <w:szCs w:val="21"/>
          <w:lang w:val="en-CA" w:eastAsia="en-CA"/>
        </w:rPr>
        <w:t> </w:t>
      </w:r>
      <w:r w:rsidRPr="002B5A7A">
        <w:rPr>
          <w:rFonts w:ascii="Microsoft YaHei" w:eastAsia="Microsoft YaHei" w:hAnsi="Microsoft YaHei" w:cs="Times New Roman" w:hint="eastAsia"/>
          <w:b/>
          <w:bCs/>
          <w:color w:val="333333"/>
          <w:sz w:val="21"/>
          <w:szCs w:val="21"/>
          <w:lang w:val="en-CA" w:eastAsia="en-CA"/>
        </w:rPr>
        <w:t>AND, IF, OR, NOT</w:t>
      </w:r>
    </w:p>
    <w:p w14:paraId="27E7DDD8" w14:textId="77777777" w:rsidR="002B5A7A" w:rsidRPr="002B5A7A" w:rsidRDefault="002B5A7A" w:rsidP="002B5A7A">
      <w:pPr>
        <w:numPr>
          <w:ilvl w:val="1"/>
          <w:numId w:val="37"/>
        </w:numPr>
        <w:spacing w:after="0" w:line="240" w:lineRule="auto"/>
        <w:rPr>
          <w:rFonts w:ascii="Microsoft YaHei" w:eastAsia="Microsoft YaHei" w:hAnsi="Microsoft YaHei" w:cs="Times New Roman" w:hint="eastAsia"/>
          <w:color w:val="333333"/>
          <w:sz w:val="21"/>
          <w:szCs w:val="21"/>
          <w:lang w:val="en-CA" w:eastAsia="en-CA"/>
        </w:rPr>
      </w:pPr>
      <w:ins w:id="8" w:author="Unknown">
        <w:r w:rsidRPr="002B5A7A">
          <w:rPr>
            <w:rFonts w:ascii="Microsoft YaHei" w:eastAsia="Microsoft YaHei" w:hAnsi="Microsoft YaHei" w:cs="Times New Roman" w:hint="eastAsia"/>
            <w:color w:val="333333"/>
            <w:sz w:val="21"/>
            <w:szCs w:val="21"/>
            <w:lang w:val="en-CA" w:eastAsia="en-CA"/>
          </w:rPr>
          <w:t>Text :</w:t>
        </w:r>
      </w:ins>
      <w:r w:rsidRPr="002B5A7A">
        <w:rPr>
          <w:rFonts w:ascii="Microsoft YaHei" w:eastAsia="Microsoft YaHei" w:hAnsi="Microsoft YaHei" w:cs="Times New Roman" w:hint="eastAsia"/>
          <w:color w:val="333333"/>
          <w:sz w:val="21"/>
          <w:szCs w:val="21"/>
          <w:lang w:val="en-CA" w:eastAsia="en-CA"/>
        </w:rPr>
        <w:t> </w:t>
      </w:r>
      <w:r w:rsidRPr="002B5A7A">
        <w:rPr>
          <w:rFonts w:ascii="Microsoft YaHei" w:eastAsia="Microsoft YaHei" w:hAnsi="Microsoft YaHei" w:cs="Times New Roman" w:hint="eastAsia"/>
          <w:b/>
          <w:bCs/>
          <w:color w:val="333333"/>
          <w:sz w:val="21"/>
          <w:szCs w:val="21"/>
          <w:lang w:val="en-CA" w:eastAsia="en-CA"/>
        </w:rPr>
        <w:t>CONCAT, FIND, SEARCH</w:t>
      </w:r>
    </w:p>
    <w:p w14:paraId="05365D0C" w14:textId="77777777" w:rsidR="002B5A7A" w:rsidRPr="002B5A7A" w:rsidRDefault="002B5A7A" w:rsidP="002B5A7A">
      <w:pPr>
        <w:numPr>
          <w:ilvl w:val="1"/>
          <w:numId w:val="37"/>
        </w:numPr>
        <w:spacing w:after="0" w:line="240" w:lineRule="auto"/>
        <w:rPr>
          <w:rFonts w:ascii="Microsoft YaHei" w:eastAsia="Microsoft YaHei" w:hAnsi="Microsoft YaHei" w:cs="Times New Roman" w:hint="eastAsia"/>
          <w:color w:val="333333"/>
          <w:sz w:val="21"/>
          <w:szCs w:val="21"/>
          <w:lang w:val="en-CA" w:eastAsia="en-CA"/>
        </w:rPr>
      </w:pPr>
      <w:ins w:id="9" w:author="Unknown">
        <w:r w:rsidRPr="002B5A7A">
          <w:rPr>
            <w:rFonts w:ascii="Microsoft YaHei" w:eastAsia="Microsoft YaHei" w:hAnsi="Microsoft YaHei" w:cs="Times New Roman" w:hint="eastAsia"/>
            <w:color w:val="333333"/>
            <w:sz w:val="21"/>
            <w:szCs w:val="21"/>
            <w:lang w:val="en-CA" w:eastAsia="en-CA"/>
          </w:rPr>
          <w:t>Date &amp; Time :</w:t>
        </w:r>
      </w:ins>
      <w:r w:rsidRPr="002B5A7A">
        <w:rPr>
          <w:rFonts w:ascii="Microsoft YaHei" w:eastAsia="Microsoft YaHei" w:hAnsi="Microsoft YaHei" w:cs="Times New Roman" w:hint="eastAsia"/>
          <w:color w:val="333333"/>
          <w:sz w:val="21"/>
          <w:szCs w:val="21"/>
          <w:lang w:val="en-CA" w:eastAsia="en-CA"/>
        </w:rPr>
        <w:t> </w:t>
      </w:r>
      <w:r w:rsidRPr="002B5A7A">
        <w:rPr>
          <w:rFonts w:ascii="Microsoft YaHei" w:eastAsia="Microsoft YaHei" w:hAnsi="Microsoft YaHei" w:cs="Times New Roman" w:hint="eastAsia"/>
          <w:b/>
          <w:bCs/>
          <w:color w:val="333333"/>
          <w:sz w:val="21"/>
          <w:szCs w:val="21"/>
          <w:lang w:val="en-CA" w:eastAsia="en-CA"/>
        </w:rPr>
        <w:t>NETWORKDAYS, WEEKDAY</w:t>
      </w:r>
    </w:p>
    <w:p w14:paraId="119C43F8" w14:textId="77777777" w:rsidR="002B5A7A" w:rsidRPr="002B5A7A" w:rsidRDefault="002B5A7A" w:rsidP="002B5A7A">
      <w:pPr>
        <w:numPr>
          <w:ilvl w:val="1"/>
          <w:numId w:val="37"/>
        </w:numPr>
        <w:spacing w:after="0" w:line="240" w:lineRule="auto"/>
        <w:rPr>
          <w:rFonts w:ascii="Microsoft YaHei" w:eastAsia="Microsoft YaHei" w:hAnsi="Microsoft YaHei" w:cs="Times New Roman" w:hint="eastAsia"/>
          <w:color w:val="333333"/>
          <w:sz w:val="21"/>
          <w:szCs w:val="21"/>
          <w:lang w:val="en-CA" w:eastAsia="en-CA"/>
        </w:rPr>
      </w:pPr>
      <w:ins w:id="10" w:author="Unknown">
        <w:r w:rsidRPr="002B5A7A">
          <w:rPr>
            <w:rFonts w:ascii="Microsoft YaHei" w:eastAsia="Microsoft YaHei" w:hAnsi="Microsoft YaHei" w:cs="Times New Roman" w:hint="eastAsia"/>
            <w:color w:val="333333"/>
            <w:sz w:val="21"/>
            <w:szCs w:val="21"/>
            <w:lang w:val="en-CA" w:eastAsia="en-CA"/>
          </w:rPr>
          <w:t>Lookup &amp; Reference :</w:t>
        </w:r>
      </w:ins>
      <w:r w:rsidRPr="002B5A7A">
        <w:rPr>
          <w:rFonts w:ascii="Microsoft YaHei" w:eastAsia="Microsoft YaHei" w:hAnsi="Microsoft YaHei" w:cs="Times New Roman" w:hint="eastAsia"/>
          <w:color w:val="333333"/>
          <w:sz w:val="21"/>
          <w:szCs w:val="21"/>
          <w:lang w:val="en-CA" w:eastAsia="en-CA"/>
        </w:rPr>
        <w:t> </w:t>
      </w:r>
      <w:r w:rsidRPr="002B5A7A">
        <w:rPr>
          <w:rFonts w:ascii="Microsoft YaHei" w:eastAsia="Microsoft YaHei" w:hAnsi="Microsoft YaHei" w:cs="Times New Roman" w:hint="eastAsia"/>
          <w:b/>
          <w:bCs/>
          <w:color w:val="333333"/>
          <w:sz w:val="21"/>
          <w:szCs w:val="21"/>
          <w:lang w:val="en-CA" w:eastAsia="en-CA"/>
        </w:rPr>
        <w:t>AREAS, SORTBY, VLOOKUP, HLOOKUP</w:t>
      </w:r>
    </w:p>
    <w:p w14:paraId="32E833D2" w14:textId="77777777" w:rsidR="002B5A7A" w:rsidRPr="002B5A7A" w:rsidRDefault="002B5A7A" w:rsidP="002B5A7A">
      <w:pPr>
        <w:numPr>
          <w:ilvl w:val="1"/>
          <w:numId w:val="37"/>
        </w:numPr>
        <w:spacing w:after="0" w:line="240" w:lineRule="auto"/>
        <w:rPr>
          <w:rFonts w:ascii="Microsoft YaHei" w:eastAsia="Microsoft YaHei" w:hAnsi="Microsoft YaHei" w:cs="Times New Roman" w:hint="eastAsia"/>
          <w:color w:val="333333"/>
          <w:sz w:val="21"/>
          <w:szCs w:val="21"/>
          <w:lang w:val="en-CA" w:eastAsia="en-CA"/>
        </w:rPr>
      </w:pPr>
      <w:ins w:id="11" w:author="Unknown">
        <w:r w:rsidRPr="002B5A7A">
          <w:rPr>
            <w:rFonts w:ascii="Microsoft YaHei" w:eastAsia="Microsoft YaHei" w:hAnsi="Microsoft YaHei" w:cs="Times New Roman" w:hint="eastAsia"/>
            <w:color w:val="333333"/>
            <w:sz w:val="21"/>
            <w:szCs w:val="21"/>
            <w:lang w:val="en-CA" w:eastAsia="en-CA"/>
          </w:rPr>
          <w:t>Math &amp; Trig :</w:t>
        </w:r>
      </w:ins>
      <w:r w:rsidRPr="002B5A7A">
        <w:rPr>
          <w:rFonts w:ascii="Microsoft YaHei" w:eastAsia="Microsoft YaHei" w:hAnsi="Microsoft YaHei" w:cs="Times New Roman" w:hint="eastAsia"/>
          <w:color w:val="333333"/>
          <w:sz w:val="21"/>
          <w:szCs w:val="21"/>
          <w:lang w:val="en-CA" w:eastAsia="en-CA"/>
        </w:rPr>
        <w:t> </w:t>
      </w:r>
      <w:r w:rsidRPr="002B5A7A">
        <w:rPr>
          <w:rFonts w:ascii="Microsoft YaHei" w:eastAsia="Microsoft YaHei" w:hAnsi="Microsoft YaHei" w:cs="Times New Roman" w:hint="eastAsia"/>
          <w:b/>
          <w:bCs/>
          <w:color w:val="333333"/>
          <w:sz w:val="21"/>
          <w:szCs w:val="21"/>
          <w:lang w:val="en-CA" w:eastAsia="en-CA"/>
        </w:rPr>
        <w:t>POWER, SUMIF, SUMPRODUCT</w:t>
      </w:r>
    </w:p>
    <w:p w14:paraId="1118D802" w14:textId="77777777" w:rsidR="002B5A7A" w:rsidRPr="002B5A7A" w:rsidRDefault="002B5A7A" w:rsidP="002B5A7A">
      <w:pPr>
        <w:numPr>
          <w:ilvl w:val="1"/>
          <w:numId w:val="37"/>
        </w:numPr>
        <w:spacing w:after="0" w:line="240" w:lineRule="auto"/>
        <w:rPr>
          <w:rFonts w:ascii="Microsoft YaHei" w:eastAsia="Microsoft YaHei" w:hAnsi="Microsoft YaHei" w:cs="Times New Roman" w:hint="eastAsia"/>
          <w:color w:val="333333"/>
          <w:sz w:val="21"/>
          <w:szCs w:val="21"/>
          <w:lang w:val="en-CA" w:eastAsia="en-CA"/>
        </w:rPr>
      </w:pPr>
      <w:ins w:id="12" w:author="Unknown">
        <w:r w:rsidRPr="002B5A7A">
          <w:rPr>
            <w:rFonts w:ascii="Microsoft YaHei" w:eastAsia="Microsoft YaHei" w:hAnsi="Microsoft YaHei" w:cs="Times New Roman" w:hint="eastAsia"/>
            <w:color w:val="333333"/>
            <w:sz w:val="21"/>
            <w:szCs w:val="21"/>
            <w:lang w:val="en-CA" w:eastAsia="en-CA"/>
          </w:rPr>
          <w:t>Statistical :</w:t>
        </w:r>
      </w:ins>
      <w:r w:rsidRPr="002B5A7A">
        <w:rPr>
          <w:rFonts w:ascii="Microsoft YaHei" w:eastAsia="Microsoft YaHei" w:hAnsi="Microsoft YaHei" w:cs="Times New Roman" w:hint="eastAsia"/>
          <w:color w:val="333333"/>
          <w:sz w:val="21"/>
          <w:szCs w:val="21"/>
          <w:lang w:val="en-CA" w:eastAsia="en-CA"/>
        </w:rPr>
        <w:t> </w:t>
      </w:r>
      <w:r w:rsidRPr="002B5A7A">
        <w:rPr>
          <w:rFonts w:ascii="Microsoft YaHei" w:eastAsia="Microsoft YaHei" w:hAnsi="Microsoft YaHei" w:cs="Times New Roman" w:hint="eastAsia"/>
          <w:b/>
          <w:bCs/>
          <w:color w:val="333333"/>
          <w:sz w:val="21"/>
          <w:szCs w:val="21"/>
          <w:lang w:val="en-CA" w:eastAsia="en-CA"/>
        </w:rPr>
        <w:t>AVERAGE, COUNTIF, MAX, MEDIAN, MIN</w:t>
      </w:r>
    </w:p>
    <w:p w14:paraId="01237A9B" w14:textId="77777777" w:rsidR="002B5A7A" w:rsidRPr="002B5A7A" w:rsidRDefault="002B5A7A" w:rsidP="002B5A7A">
      <w:pPr>
        <w:pBdr>
          <w:bottom w:val="single" w:sz="6" w:space="4" w:color="EEEEEE"/>
        </w:pBdr>
        <w:spacing w:before="240" w:after="240" w:line="240" w:lineRule="auto"/>
        <w:outlineLvl w:val="0"/>
        <w:rPr>
          <w:rFonts w:ascii="Microsoft YaHei" w:eastAsia="Microsoft YaHei" w:hAnsi="Microsoft YaHei" w:cs="Times New Roman" w:hint="eastAsia"/>
          <w:b/>
          <w:bCs/>
          <w:color w:val="333333"/>
          <w:kern w:val="36"/>
          <w:sz w:val="54"/>
          <w:szCs w:val="54"/>
          <w:lang w:val="en-CA" w:eastAsia="en-CA"/>
        </w:rPr>
      </w:pPr>
      <w:r w:rsidRPr="002B5A7A">
        <w:rPr>
          <w:rFonts w:ascii="Microsoft YaHei" w:eastAsia="Microsoft YaHei" w:hAnsi="Microsoft YaHei" w:cs="Times New Roman" w:hint="eastAsia"/>
          <w:b/>
          <w:bCs/>
          <w:color w:val="333333"/>
          <w:kern w:val="36"/>
          <w:sz w:val="54"/>
          <w:szCs w:val="54"/>
          <w:lang w:val="en-CA" w:eastAsia="en-CA"/>
        </w:rPr>
        <w:t>Exercise 3: Referencing Data in Formulas (relative vs absolute) &amp; Formula Errors</w:t>
      </w:r>
    </w:p>
    <w:p w14:paraId="4923306C" w14:textId="77777777" w:rsidR="002B5A7A" w:rsidRPr="002B5A7A" w:rsidRDefault="002B5A7A" w:rsidP="002B5A7A">
      <w:pPr>
        <w:spacing w:after="24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this exercise, you will learn how to reference data in formulas; specifically differentiating between relative and absolute references, and you will also learn about error handling in formulas.</w:t>
      </w:r>
    </w:p>
    <w:p w14:paraId="66058E34" w14:textId="77777777" w:rsidR="002B5A7A" w:rsidRPr="002B5A7A" w:rsidRDefault="002B5A7A" w:rsidP="002B5A7A">
      <w:pPr>
        <w:numPr>
          <w:ilvl w:val="0"/>
          <w:numId w:val="38"/>
        </w:numPr>
        <w:spacing w:after="0" w:line="240" w:lineRule="auto"/>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cells </w:t>
      </w:r>
      <w:r w:rsidRPr="002B5A7A">
        <w:rPr>
          <w:rFonts w:ascii="Microsoft YaHei" w:eastAsia="Microsoft YaHei" w:hAnsi="Microsoft YaHei" w:cs="Times New Roman" w:hint="eastAsia"/>
          <w:b/>
          <w:bCs/>
          <w:color w:val="333333"/>
          <w:sz w:val="21"/>
          <w:szCs w:val="21"/>
          <w:lang w:val="en-CA" w:eastAsia="en-CA"/>
        </w:rPr>
        <w:t>A31-A40</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1-10</w:t>
      </w:r>
      <w:r w:rsidRPr="002B5A7A">
        <w:rPr>
          <w:rFonts w:ascii="Microsoft YaHei" w:eastAsia="Microsoft YaHei" w:hAnsi="Microsoft YaHei" w:cs="Times New Roman" w:hint="eastAsia"/>
          <w:color w:val="333333"/>
          <w:sz w:val="21"/>
          <w:szCs w:val="21"/>
          <w:lang w:val="en-CA" w:eastAsia="en-CA"/>
        </w:rPr>
        <w:t>. Select row </w:t>
      </w:r>
      <w:r w:rsidRPr="002B5A7A">
        <w:rPr>
          <w:rFonts w:ascii="Microsoft YaHei" w:eastAsia="Microsoft YaHei" w:hAnsi="Microsoft YaHei" w:cs="Times New Roman" w:hint="eastAsia"/>
          <w:b/>
          <w:bCs/>
          <w:color w:val="333333"/>
          <w:sz w:val="21"/>
          <w:szCs w:val="21"/>
          <w:lang w:val="en-CA" w:eastAsia="en-CA"/>
        </w:rPr>
        <w:t>31 to 40</w:t>
      </w:r>
      <w:r w:rsidRPr="002B5A7A">
        <w:rPr>
          <w:rFonts w:ascii="Microsoft YaHei" w:eastAsia="Microsoft YaHei" w:hAnsi="Microsoft YaHei" w:cs="Times New Roman" w:hint="eastAsia"/>
          <w:color w:val="333333"/>
          <w:sz w:val="21"/>
          <w:szCs w:val="21"/>
          <w:lang w:val="en-CA" w:eastAsia="en-CA"/>
        </w:rPr>
        <w:t>. On the </w:t>
      </w:r>
      <w:r w:rsidRPr="002B5A7A">
        <w:rPr>
          <w:rFonts w:ascii="Microsoft YaHei" w:eastAsia="Microsoft YaHei" w:hAnsi="Microsoft YaHei" w:cs="Times New Roman" w:hint="eastAsia"/>
          <w:b/>
          <w:bCs/>
          <w:color w:val="333333"/>
          <w:sz w:val="21"/>
          <w:szCs w:val="21"/>
          <w:lang w:val="en-CA" w:eastAsia="en-CA"/>
        </w:rPr>
        <w:t>Home</w:t>
      </w:r>
      <w:r w:rsidRPr="002B5A7A">
        <w:rPr>
          <w:rFonts w:ascii="Microsoft YaHei" w:eastAsia="Microsoft YaHei" w:hAnsi="Microsoft YaHei" w:cs="Times New Roman" w:hint="eastAsia"/>
          <w:color w:val="333333"/>
          <w:sz w:val="21"/>
          <w:szCs w:val="21"/>
          <w:lang w:val="en-CA" w:eastAsia="en-CA"/>
        </w:rPr>
        <w:t> tab, click the </w:t>
      </w:r>
      <w:r w:rsidRPr="002B5A7A">
        <w:rPr>
          <w:rFonts w:ascii="Microsoft YaHei" w:eastAsia="Microsoft YaHei" w:hAnsi="Microsoft YaHei" w:cs="Times New Roman" w:hint="eastAsia"/>
          <w:b/>
          <w:bCs/>
          <w:color w:val="333333"/>
          <w:sz w:val="21"/>
          <w:szCs w:val="21"/>
          <w:lang w:val="en-CA" w:eastAsia="en-CA"/>
        </w:rPr>
        <w:t>Number Format</w:t>
      </w:r>
      <w:r w:rsidRPr="002B5A7A">
        <w:rPr>
          <w:rFonts w:ascii="Microsoft YaHei" w:eastAsia="Microsoft YaHei" w:hAnsi="Microsoft YaHei" w:cs="Times New Roman" w:hint="eastAsia"/>
          <w:color w:val="333333"/>
          <w:sz w:val="21"/>
          <w:szCs w:val="21"/>
          <w:lang w:val="en-CA" w:eastAsia="en-CA"/>
        </w:rPr>
        <w:t> drop-down list, and select </w:t>
      </w:r>
      <w:r w:rsidRPr="002B5A7A">
        <w:rPr>
          <w:rFonts w:ascii="Microsoft YaHei" w:eastAsia="Microsoft YaHei" w:hAnsi="Microsoft YaHei" w:cs="Times New Roman" w:hint="eastAsia"/>
          <w:b/>
          <w:bCs/>
          <w:color w:val="333333"/>
          <w:sz w:val="21"/>
          <w:szCs w:val="21"/>
          <w:lang w:val="en-CA" w:eastAsia="en-CA"/>
        </w:rPr>
        <w:t>General</w:t>
      </w:r>
      <w:r w:rsidRPr="002B5A7A">
        <w:rPr>
          <w:rFonts w:ascii="Microsoft YaHei" w:eastAsia="Microsoft YaHei" w:hAnsi="Microsoft YaHei" w:cs="Times New Roman" w:hint="eastAsia"/>
          <w:color w:val="333333"/>
          <w:sz w:val="21"/>
          <w:szCs w:val="21"/>
          <w:lang w:val="en-CA" w:eastAsia="en-CA"/>
        </w:rPr>
        <w:t>.</w:t>
      </w:r>
    </w:p>
    <w:p w14:paraId="7E2D4691" w14:textId="77777777" w:rsidR="002B5A7A" w:rsidRPr="002B5A7A" w:rsidRDefault="002B5A7A" w:rsidP="002B5A7A">
      <w:pPr>
        <w:numPr>
          <w:ilvl w:val="0"/>
          <w:numId w:val="38"/>
        </w:numPr>
        <w:spacing w:after="0" w:line="240" w:lineRule="auto"/>
        <w:rPr>
          <w:rFonts w:ascii="Microsoft YaHei" w:eastAsia="Microsoft YaHei" w:hAnsi="Microsoft YaHei" w:cs="Times New Roman" w:hint="eastAsia"/>
          <w:color w:val="333333"/>
          <w:sz w:val="21"/>
          <w:szCs w:val="21"/>
          <w:lang w:val="en-CA" w:eastAsia="en-CA"/>
        </w:rPr>
      </w:pPr>
      <w:ins w:id="13" w:author="Unknown">
        <w:r w:rsidRPr="002B5A7A">
          <w:rPr>
            <w:rFonts w:ascii="Microsoft YaHei" w:eastAsia="Microsoft YaHei" w:hAnsi="Microsoft YaHei" w:cs="Times New Roman" w:hint="eastAsia"/>
            <w:color w:val="333333"/>
            <w:sz w:val="21"/>
            <w:szCs w:val="21"/>
            <w:lang w:val="en-CA" w:eastAsia="en-CA"/>
          </w:rPr>
          <w:lastRenderedPageBreak/>
          <w:t>Relative References :</w:t>
        </w:r>
      </w:ins>
      <w:r w:rsidRPr="002B5A7A">
        <w:rPr>
          <w:rFonts w:ascii="Microsoft YaHei" w:eastAsia="Microsoft YaHei" w:hAnsi="Microsoft YaHei" w:cs="Times New Roman" w:hint="eastAsia"/>
          <w:color w:val="333333"/>
          <w:sz w:val="21"/>
          <w:szCs w:val="21"/>
          <w:lang w:val="en-CA" w:eastAsia="en-CA"/>
        </w:rPr>
        <w:t> In cell </w:t>
      </w:r>
      <w:r w:rsidRPr="002B5A7A">
        <w:rPr>
          <w:rFonts w:ascii="Microsoft YaHei" w:eastAsia="Microsoft YaHei" w:hAnsi="Microsoft YaHei" w:cs="Times New Roman" w:hint="eastAsia"/>
          <w:b/>
          <w:bCs/>
          <w:color w:val="333333"/>
          <w:sz w:val="21"/>
          <w:szCs w:val="21"/>
          <w:lang w:val="en-CA" w:eastAsia="en-CA"/>
        </w:rPr>
        <w:t>B33</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=A31+A32</w:t>
      </w:r>
      <w:r w:rsidRPr="002B5A7A">
        <w:rPr>
          <w:rFonts w:ascii="Microsoft YaHei" w:eastAsia="Microsoft YaHei" w:hAnsi="Microsoft YaHei" w:cs="Times New Roman" w:hint="eastAsia"/>
          <w:color w:val="333333"/>
          <w:sz w:val="21"/>
          <w:szCs w:val="21"/>
          <w:lang w:val="en-CA" w:eastAsia="en-CA"/>
        </w:rPr>
        <w:t>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 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B33</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B40</w:t>
      </w:r>
      <w:r w:rsidRPr="002B5A7A">
        <w:rPr>
          <w:rFonts w:ascii="Microsoft YaHei" w:eastAsia="Microsoft YaHei" w:hAnsi="Microsoft YaHei" w:cs="Times New Roman" w:hint="eastAsia"/>
          <w:color w:val="333333"/>
          <w:sz w:val="21"/>
          <w:szCs w:val="21"/>
          <w:lang w:val="en-CA" w:eastAsia="en-CA"/>
        </w:rPr>
        <w:t> to copy the formula. Here, both first and second cell reference will move 1 cell down. For example, on cell </w:t>
      </w:r>
      <w:r w:rsidRPr="002B5A7A">
        <w:rPr>
          <w:rFonts w:ascii="Microsoft YaHei" w:eastAsia="Microsoft YaHei" w:hAnsi="Microsoft YaHei" w:cs="Times New Roman" w:hint="eastAsia"/>
          <w:b/>
          <w:bCs/>
          <w:color w:val="333333"/>
          <w:sz w:val="21"/>
          <w:szCs w:val="21"/>
          <w:lang w:val="en-CA" w:eastAsia="en-CA"/>
        </w:rPr>
        <w:t>B34</w:t>
      </w:r>
      <w:r w:rsidRPr="002B5A7A">
        <w:rPr>
          <w:rFonts w:ascii="Microsoft YaHei" w:eastAsia="Microsoft YaHei" w:hAnsi="Microsoft YaHei" w:cs="Times New Roman" w:hint="eastAsia"/>
          <w:color w:val="333333"/>
          <w:sz w:val="21"/>
          <w:szCs w:val="21"/>
          <w:lang w:val="en-CA" w:eastAsia="en-CA"/>
        </w:rPr>
        <w:t> formula will be changed to </w:t>
      </w:r>
      <w:r w:rsidRPr="002B5A7A">
        <w:rPr>
          <w:rFonts w:ascii="Microsoft YaHei" w:eastAsia="Microsoft YaHei" w:hAnsi="Microsoft YaHei" w:cs="Times New Roman" w:hint="eastAsia"/>
          <w:b/>
          <w:bCs/>
          <w:color w:val="333333"/>
          <w:sz w:val="21"/>
          <w:szCs w:val="21"/>
          <w:lang w:val="en-CA" w:eastAsia="en-CA"/>
        </w:rPr>
        <w:t>=A32+A33</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B35</w:t>
      </w:r>
      <w:r w:rsidRPr="002B5A7A">
        <w:rPr>
          <w:rFonts w:ascii="Microsoft YaHei" w:eastAsia="Microsoft YaHei" w:hAnsi="Microsoft YaHei" w:cs="Times New Roman" w:hint="eastAsia"/>
          <w:color w:val="333333"/>
          <w:sz w:val="21"/>
          <w:szCs w:val="21"/>
          <w:lang w:val="en-CA" w:eastAsia="en-CA"/>
        </w:rPr>
        <w:t> formula will be changed to </w:t>
      </w:r>
      <w:r w:rsidRPr="002B5A7A">
        <w:rPr>
          <w:rFonts w:ascii="Microsoft YaHei" w:eastAsia="Microsoft YaHei" w:hAnsi="Microsoft YaHei" w:cs="Times New Roman" w:hint="eastAsia"/>
          <w:b/>
          <w:bCs/>
          <w:color w:val="333333"/>
          <w:sz w:val="21"/>
          <w:szCs w:val="21"/>
          <w:lang w:val="en-CA" w:eastAsia="en-CA"/>
        </w:rPr>
        <w:t>=A33+A34</w:t>
      </w:r>
      <w:r w:rsidRPr="002B5A7A">
        <w:rPr>
          <w:rFonts w:ascii="Microsoft YaHei" w:eastAsia="Microsoft YaHei" w:hAnsi="Microsoft YaHei" w:cs="Times New Roman" w:hint="eastAsia"/>
          <w:color w:val="333333"/>
          <w:sz w:val="21"/>
          <w:szCs w:val="21"/>
          <w:lang w:val="en-CA" w:eastAsia="en-CA"/>
        </w:rPr>
        <w:t> and so on.</w:t>
      </w:r>
    </w:p>
    <w:p w14:paraId="29F9152C" w14:textId="77777777" w:rsidR="002B5A7A" w:rsidRPr="002B5A7A" w:rsidRDefault="002B5A7A" w:rsidP="002B5A7A">
      <w:pPr>
        <w:numPr>
          <w:ilvl w:val="0"/>
          <w:numId w:val="38"/>
        </w:numPr>
        <w:spacing w:after="0" w:line="240" w:lineRule="auto"/>
        <w:rPr>
          <w:rFonts w:ascii="Microsoft YaHei" w:eastAsia="Microsoft YaHei" w:hAnsi="Microsoft YaHei" w:cs="Times New Roman" w:hint="eastAsia"/>
          <w:color w:val="333333"/>
          <w:sz w:val="21"/>
          <w:szCs w:val="21"/>
          <w:lang w:val="en-CA" w:eastAsia="en-CA"/>
        </w:rPr>
      </w:pPr>
      <w:ins w:id="14" w:author="Unknown">
        <w:r w:rsidRPr="002B5A7A">
          <w:rPr>
            <w:rFonts w:ascii="Microsoft YaHei" w:eastAsia="Microsoft YaHei" w:hAnsi="Microsoft YaHei" w:cs="Times New Roman" w:hint="eastAsia"/>
            <w:color w:val="333333"/>
            <w:sz w:val="21"/>
            <w:szCs w:val="21"/>
            <w:lang w:val="en-CA" w:eastAsia="en-CA"/>
          </w:rPr>
          <w:t>Absolute References :</w:t>
        </w:r>
      </w:ins>
      <w:r w:rsidRPr="002B5A7A">
        <w:rPr>
          <w:rFonts w:ascii="Microsoft YaHei" w:eastAsia="Microsoft YaHei" w:hAnsi="Microsoft YaHei" w:cs="Times New Roman" w:hint="eastAsia"/>
          <w:color w:val="333333"/>
          <w:sz w:val="21"/>
          <w:szCs w:val="21"/>
          <w:lang w:val="en-CA" w:eastAsia="en-CA"/>
        </w:rPr>
        <w:t> In cell </w:t>
      </w:r>
      <w:r w:rsidRPr="002B5A7A">
        <w:rPr>
          <w:rFonts w:ascii="Microsoft YaHei" w:eastAsia="Microsoft YaHei" w:hAnsi="Microsoft YaHei" w:cs="Times New Roman" w:hint="eastAsia"/>
          <w:b/>
          <w:bCs/>
          <w:color w:val="333333"/>
          <w:sz w:val="21"/>
          <w:szCs w:val="21"/>
          <w:lang w:val="en-CA" w:eastAsia="en-CA"/>
        </w:rPr>
        <w:t>C33</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=$A$31+$A$32</w:t>
      </w:r>
      <w:r w:rsidRPr="002B5A7A">
        <w:rPr>
          <w:rFonts w:ascii="Microsoft YaHei" w:eastAsia="Microsoft YaHei" w:hAnsi="Microsoft YaHei" w:cs="Times New Roman" w:hint="eastAsia"/>
          <w:color w:val="333333"/>
          <w:sz w:val="21"/>
          <w:szCs w:val="21"/>
          <w:lang w:val="en-CA" w:eastAsia="en-CA"/>
        </w:rPr>
        <w:t>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 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C33</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C40</w:t>
      </w:r>
      <w:r w:rsidRPr="002B5A7A">
        <w:rPr>
          <w:rFonts w:ascii="Microsoft YaHei" w:eastAsia="Microsoft YaHei" w:hAnsi="Microsoft YaHei" w:cs="Times New Roman" w:hint="eastAsia"/>
          <w:color w:val="333333"/>
          <w:sz w:val="21"/>
          <w:szCs w:val="21"/>
          <w:lang w:val="en-CA" w:eastAsia="en-CA"/>
        </w:rPr>
        <w:t> to copy the formula. Here, both first and second cell references will not change. For example, on cell </w:t>
      </w:r>
      <w:r w:rsidRPr="002B5A7A">
        <w:rPr>
          <w:rFonts w:ascii="Microsoft YaHei" w:eastAsia="Microsoft YaHei" w:hAnsi="Microsoft YaHei" w:cs="Times New Roman" w:hint="eastAsia"/>
          <w:b/>
          <w:bCs/>
          <w:color w:val="333333"/>
          <w:sz w:val="21"/>
          <w:szCs w:val="21"/>
          <w:lang w:val="en-CA" w:eastAsia="en-CA"/>
        </w:rPr>
        <w:t>C34</w:t>
      </w:r>
      <w:r w:rsidRPr="002B5A7A">
        <w:rPr>
          <w:rFonts w:ascii="Microsoft YaHei" w:eastAsia="Microsoft YaHei" w:hAnsi="Microsoft YaHei" w:cs="Times New Roman" w:hint="eastAsia"/>
          <w:color w:val="333333"/>
          <w:sz w:val="21"/>
          <w:szCs w:val="21"/>
          <w:lang w:val="en-CA" w:eastAsia="en-CA"/>
        </w:rPr>
        <w:t> formula will remain </w:t>
      </w:r>
      <w:r w:rsidRPr="002B5A7A">
        <w:rPr>
          <w:rFonts w:ascii="Microsoft YaHei" w:eastAsia="Microsoft YaHei" w:hAnsi="Microsoft YaHei" w:cs="Times New Roman" w:hint="eastAsia"/>
          <w:b/>
          <w:bCs/>
          <w:color w:val="333333"/>
          <w:sz w:val="21"/>
          <w:szCs w:val="21"/>
          <w:lang w:val="en-CA" w:eastAsia="en-CA"/>
        </w:rPr>
        <w:t>=$A$31+$A$32</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C35</w:t>
      </w:r>
      <w:r w:rsidRPr="002B5A7A">
        <w:rPr>
          <w:rFonts w:ascii="Microsoft YaHei" w:eastAsia="Microsoft YaHei" w:hAnsi="Microsoft YaHei" w:cs="Times New Roman" w:hint="eastAsia"/>
          <w:color w:val="333333"/>
          <w:sz w:val="21"/>
          <w:szCs w:val="21"/>
          <w:lang w:val="en-CA" w:eastAsia="en-CA"/>
        </w:rPr>
        <w:t> formula will remain </w:t>
      </w:r>
      <w:r w:rsidRPr="002B5A7A">
        <w:rPr>
          <w:rFonts w:ascii="Microsoft YaHei" w:eastAsia="Microsoft YaHei" w:hAnsi="Microsoft YaHei" w:cs="Times New Roman" w:hint="eastAsia"/>
          <w:b/>
          <w:bCs/>
          <w:color w:val="333333"/>
          <w:sz w:val="21"/>
          <w:szCs w:val="21"/>
          <w:lang w:val="en-CA" w:eastAsia="en-CA"/>
        </w:rPr>
        <w:t>=$A$31+$A$32</w:t>
      </w:r>
      <w:r w:rsidRPr="002B5A7A">
        <w:rPr>
          <w:rFonts w:ascii="Microsoft YaHei" w:eastAsia="Microsoft YaHei" w:hAnsi="Microsoft YaHei" w:cs="Times New Roman" w:hint="eastAsia"/>
          <w:color w:val="333333"/>
          <w:sz w:val="21"/>
          <w:szCs w:val="21"/>
          <w:lang w:val="en-CA" w:eastAsia="en-CA"/>
        </w:rPr>
        <w:t> and so on.</w:t>
      </w:r>
    </w:p>
    <w:p w14:paraId="53AE136C" w14:textId="77777777" w:rsidR="002B5A7A" w:rsidRPr="002B5A7A" w:rsidRDefault="002B5A7A" w:rsidP="002B5A7A">
      <w:pPr>
        <w:numPr>
          <w:ilvl w:val="0"/>
          <w:numId w:val="38"/>
        </w:numPr>
        <w:spacing w:after="0" w:line="240" w:lineRule="auto"/>
        <w:rPr>
          <w:rFonts w:ascii="Microsoft YaHei" w:eastAsia="Microsoft YaHei" w:hAnsi="Microsoft YaHei" w:cs="Times New Roman" w:hint="eastAsia"/>
          <w:color w:val="333333"/>
          <w:sz w:val="21"/>
          <w:szCs w:val="21"/>
          <w:lang w:val="en-CA" w:eastAsia="en-CA"/>
        </w:rPr>
      </w:pPr>
      <w:ins w:id="15" w:author="Unknown">
        <w:r w:rsidRPr="002B5A7A">
          <w:rPr>
            <w:rFonts w:ascii="Microsoft YaHei" w:eastAsia="Microsoft YaHei" w:hAnsi="Microsoft YaHei" w:cs="Times New Roman" w:hint="eastAsia"/>
            <w:color w:val="333333"/>
            <w:sz w:val="21"/>
            <w:szCs w:val="21"/>
            <w:lang w:val="en-CA" w:eastAsia="en-CA"/>
          </w:rPr>
          <w:t>Mixed References :</w:t>
        </w:r>
      </w:ins>
      <w:r w:rsidRPr="002B5A7A">
        <w:rPr>
          <w:rFonts w:ascii="Microsoft YaHei" w:eastAsia="Microsoft YaHei" w:hAnsi="Microsoft YaHei" w:cs="Times New Roman" w:hint="eastAsia"/>
          <w:color w:val="333333"/>
          <w:sz w:val="21"/>
          <w:szCs w:val="21"/>
          <w:lang w:val="en-CA" w:eastAsia="en-CA"/>
        </w:rPr>
        <w:t> In cell </w:t>
      </w:r>
      <w:r w:rsidRPr="002B5A7A">
        <w:rPr>
          <w:rFonts w:ascii="Microsoft YaHei" w:eastAsia="Microsoft YaHei" w:hAnsi="Microsoft YaHei" w:cs="Times New Roman" w:hint="eastAsia"/>
          <w:b/>
          <w:bCs/>
          <w:color w:val="333333"/>
          <w:sz w:val="21"/>
          <w:szCs w:val="21"/>
          <w:lang w:val="en-CA" w:eastAsia="en-CA"/>
        </w:rPr>
        <w:t>D33</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=$A$31+$A32</w:t>
      </w:r>
      <w:r w:rsidRPr="002B5A7A">
        <w:rPr>
          <w:rFonts w:ascii="Microsoft YaHei" w:eastAsia="Microsoft YaHei" w:hAnsi="Microsoft YaHei" w:cs="Times New Roman" w:hint="eastAsia"/>
          <w:color w:val="333333"/>
          <w:sz w:val="21"/>
          <w:szCs w:val="21"/>
          <w:lang w:val="en-CA" w:eastAsia="en-CA"/>
        </w:rPr>
        <w:t> and press </w:t>
      </w:r>
      <w:r w:rsidRPr="002B5A7A">
        <w:rPr>
          <w:rFonts w:ascii="Microsoft YaHei" w:eastAsia="Microsoft YaHei" w:hAnsi="Microsoft YaHei" w:cs="Times New Roman" w:hint="eastAsia"/>
          <w:b/>
          <w:bCs/>
          <w:color w:val="333333"/>
          <w:sz w:val="21"/>
          <w:szCs w:val="21"/>
          <w:lang w:val="en-CA" w:eastAsia="en-CA"/>
        </w:rPr>
        <w:t>Enter</w:t>
      </w:r>
      <w:r w:rsidRPr="002B5A7A">
        <w:rPr>
          <w:rFonts w:ascii="Microsoft YaHei" w:eastAsia="Microsoft YaHei" w:hAnsi="Microsoft YaHei" w:cs="Times New Roman" w:hint="eastAsia"/>
          <w:color w:val="333333"/>
          <w:sz w:val="21"/>
          <w:szCs w:val="21"/>
          <w:lang w:val="en-CA" w:eastAsia="en-CA"/>
        </w:rPr>
        <w:t>. Select the </w:t>
      </w:r>
      <w:r w:rsidRPr="002B5A7A">
        <w:rPr>
          <w:rFonts w:ascii="Microsoft YaHei" w:eastAsia="Microsoft YaHei" w:hAnsi="Microsoft YaHei" w:cs="Times New Roman" w:hint="eastAsia"/>
          <w:b/>
          <w:bCs/>
          <w:color w:val="333333"/>
          <w:sz w:val="21"/>
          <w:szCs w:val="21"/>
          <w:lang w:val="en-CA" w:eastAsia="en-CA"/>
        </w:rPr>
        <w:t>fill handle</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D33</w:t>
      </w:r>
      <w:r w:rsidRPr="002B5A7A">
        <w:rPr>
          <w:rFonts w:ascii="Microsoft YaHei" w:eastAsia="Microsoft YaHei" w:hAnsi="Microsoft YaHei" w:cs="Times New Roman" w:hint="eastAsia"/>
          <w:color w:val="333333"/>
          <w:sz w:val="21"/>
          <w:szCs w:val="21"/>
          <w:lang w:val="en-CA" w:eastAsia="en-CA"/>
        </w:rPr>
        <w:t> and drag to </w:t>
      </w:r>
      <w:r w:rsidRPr="002B5A7A">
        <w:rPr>
          <w:rFonts w:ascii="Microsoft YaHei" w:eastAsia="Microsoft YaHei" w:hAnsi="Microsoft YaHei" w:cs="Times New Roman" w:hint="eastAsia"/>
          <w:b/>
          <w:bCs/>
          <w:color w:val="333333"/>
          <w:sz w:val="21"/>
          <w:szCs w:val="21"/>
          <w:lang w:val="en-CA" w:eastAsia="en-CA"/>
        </w:rPr>
        <w:t>D40</w:t>
      </w:r>
      <w:r w:rsidRPr="002B5A7A">
        <w:rPr>
          <w:rFonts w:ascii="Microsoft YaHei" w:eastAsia="Microsoft YaHei" w:hAnsi="Microsoft YaHei" w:cs="Times New Roman" w:hint="eastAsia"/>
          <w:color w:val="333333"/>
          <w:sz w:val="21"/>
          <w:szCs w:val="21"/>
          <w:lang w:val="en-CA" w:eastAsia="en-CA"/>
        </w:rPr>
        <w:t> to copy the formula. Here, first cell reference will stay the same, but the second reference will change. For example, on cell </w:t>
      </w:r>
      <w:r w:rsidRPr="002B5A7A">
        <w:rPr>
          <w:rFonts w:ascii="Microsoft YaHei" w:eastAsia="Microsoft YaHei" w:hAnsi="Microsoft YaHei" w:cs="Times New Roman" w:hint="eastAsia"/>
          <w:b/>
          <w:bCs/>
          <w:color w:val="333333"/>
          <w:sz w:val="21"/>
          <w:szCs w:val="21"/>
          <w:lang w:val="en-CA" w:eastAsia="en-CA"/>
        </w:rPr>
        <w:t>D34</w:t>
      </w:r>
      <w:r w:rsidRPr="002B5A7A">
        <w:rPr>
          <w:rFonts w:ascii="Microsoft YaHei" w:eastAsia="Microsoft YaHei" w:hAnsi="Microsoft YaHei" w:cs="Times New Roman" w:hint="eastAsia"/>
          <w:color w:val="333333"/>
          <w:sz w:val="21"/>
          <w:szCs w:val="21"/>
          <w:lang w:val="en-CA" w:eastAsia="en-CA"/>
        </w:rPr>
        <w:t> formula will be changed to </w:t>
      </w:r>
      <w:r w:rsidRPr="002B5A7A">
        <w:rPr>
          <w:rFonts w:ascii="Microsoft YaHei" w:eastAsia="Microsoft YaHei" w:hAnsi="Microsoft YaHei" w:cs="Times New Roman" w:hint="eastAsia"/>
          <w:b/>
          <w:bCs/>
          <w:color w:val="333333"/>
          <w:sz w:val="21"/>
          <w:szCs w:val="21"/>
          <w:lang w:val="en-CA" w:eastAsia="en-CA"/>
        </w:rPr>
        <w:t>=$A$31+$A33</w:t>
      </w:r>
      <w:r w:rsidRPr="002B5A7A">
        <w:rPr>
          <w:rFonts w:ascii="Microsoft YaHei" w:eastAsia="Microsoft YaHei" w:hAnsi="Microsoft YaHei" w:cs="Times New Roman" w:hint="eastAsia"/>
          <w:color w:val="333333"/>
          <w:sz w:val="21"/>
          <w:szCs w:val="21"/>
          <w:lang w:val="en-CA" w:eastAsia="en-CA"/>
        </w:rPr>
        <w:t>, on cell </w:t>
      </w:r>
      <w:r w:rsidRPr="002B5A7A">
        <w:rPr>
          <w:rFonts w:ascii="Microsoft YaHei" w:eastAsia="Microsoft YaHei" w:hAnsi="Microsoft YaHei" w:cs="Times New Roman" w:hint="eastAsia"/>
          <w:b/>
          <w:bCs/>
          <w:color w:val="333333"/>
          <w:sz w:val="21"/>
          <w:szCs w:val="21"/>
          <w:lang w:val="en-CA" w:eastAsia="en-CA"/>
        </w:rPr>
        <w:t>D35</w:t>
      </w:r>
      <w:r w:rsidRPr="002B5A7A">
        <w:rPr>
          <w:rFonts w:ascii="Microsoft YaHei" w:eastAsia="Microsoft YaHei" w:hAnsi="Microsoft YaHei" w:cs="Times New Roman" w:hint="eastAsia"/>
          <w:color w:val="333333"/>
          <w:sz w:val="21"/>
          <w:szCs w:val="21"/>
          <w:lang w:val="en-CA" w:eastAsia="en-CA"/>
        </w:rPr>
        <w:t> formula will be changed to </w:t>
      </w:r>
      <w:r w:rsidRPr="002B5A7A">
        <w:rPr>
          <w:rFonts w:ascii="Microsoft YaHei" w:eastAsia="Microsoft YaHei" w:hAnsi="Microsoft YaHei" w:cs="Times New Roman" w:hint="eastAsia"/>
          <w:b/>
          <w:bCs/>
          <w:color w:val="333333"/>
          <w:sz w:val="21"/>
          <w:szCs w:val="21"/>
          <w:lang w:val="en-CA" w:eastAsia="en-CA"/>
        </w:rPr>
        <w:t>=$A$31+$A34</w:t>
      </w:r>
      <w:r w:rsidRPr="002B5A7A">
        <w:rPr>
          <w:rFonts w:ascii="Microsoft YaHei" w:eastAsia="Microsoft YaHei" w:hAnsi="Microsoft YaHei" w:cs="Times New Roman" w:hint="eastAsia"/>
          <w:color w:val="333333"/>
          <w:sz w:val="21"/>
          <w:szCs w:val="21"/>
          <w:lang w:val="en-CA" w:eastAsia="en-CA"/>
        </w:rPr>
        <w:t> and so on.</w:t>
      </w:r>
    </w:p>
    <w:p w14:paraId="582BF94A" w14:textId="3BD45EB0" w:rsidR="002B5A7A" w:rsidRPr="002B5A7A" w:rsidRDefault="002B5A7A" w:rsidP="002B5A7A">
      <w:pPr>
        <w:spacing w:after="0" w:line="240" w:lineRule="auto"/>
        <w:ind w:left="720"/>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noProof/>
          <w:color w:val="333333"/>
          <w:sz w:val="21"/>
          <w:szCs w:val="21"/>
          <w:lang w:val="en-CA" w:eastAsia="en-CA"/>
        </w:rPr>
        <w:drawing>
          <wp:inline distT="0" distB="0" distL="0" distR="0" wp14:anchorId="55EAC696" wp14:editId="08E7B340">
            <wp:extent cx="4762500" cy="2667000"/>
            <wp:effectExtent l="0" t="0" r="0" b="0"/>
            <wp:docPr id="34" name="Picture 3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tabl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14:paraId="2A076AAB" w14:textId="77777777" w:rsidR="002B5A7A" w:rsidRPr="002B5A7A" w:rsidRDefault="002B5A7A" w:rsidP="002B5A7A">
      <w:pPr>
        <w:spacing w:after="0" w:line="240" w:lineRule="auto"/>
        <w:rPr>
          <w:rFonts w:ascii="Times New Roman" w:eastAsia="Times New Roman" w:hAnsi="Times New Roman" w:cs="Times New Roman" w:hint="eastAsia"/>
          <w:sz w:val="24"/>
          <w:szCs w:val="24"/>
          <w:lang w:val="en-CA" w:eastAsia="en-CA"/>
        </w:rPr>
      </w:pPr>
      <w:r w:rsidRPr="002B5A7A">
        <w:rPr>
          <w:rFonts w:ascii="Microsoft YaHei" w:eastAsia="Microsoft YaHei" w:hAnsi="Microsoft YaHei" w:cs="Times New Roman" w:hint="eastAsia"/>
          <w:color w:val="333333"/>
          <w:sz w:val="21"/>
          <w:szCs w:val="21"/>
          <w:lang w:val="en-CA" w:eastAsia="en-CA"/>
        </w:rPr>
        <w:br/>
      </w:r>
    </w:p>
    <w:p w14:paraId="7993F357" w14:textId="77777777" w:rsidR="002B5A7A" w:rsidRPr="002B5A7A" w:rsidRDefault="002B5A7A" w:rsidP="002B5A7A">
      <w:pPr>
        <w:numPr>
          <w:ilvl w:val="0"/>
          <w:numId w:val="39"/>
        </w:numPr>
        <w:spacing w:after="0" w:line="240" w:lineRule="auto"/>
        <w:rPr>
          <w:rFonts w:ascii="Microsoft YaHei" w:eastAsia="Microsoft YaHei" w:hAnsi="Microsoft YaHei" w:cs="Times New Roman"/>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In cell </w:t>
      </w:r>
      <w:r w:rsidRPr="002B5A7A">
        <w:rPr>
          <w:rFonts w:ascii="Microsoft YaHei" w:eastAsia="Microsoft YaHei" w:hAnsi="Microsoft YaHei" w:cs="Times New Roman" w:hint="eastAsia"/>
          <w:b/>
          <w:bCs/>
          <w:color w:val="333333"/>
          <w:sz w:val="21"/>
          <w:szCs w:val="21"/>
          <w:lang w:val="en-CA" w:eastAsia="en-CA"/>
        </w:rPr>
        <w:t>B31</w:t>
      </w:r>
      <w:r w:rsidRPr="002B5A7A">
        <w:rPr>
          <w:rFonts w:ascii="Microsoft YaHei" w:eastAsia="Microsoft YaHei" w:hAnsi="Microsoft YaHei" w:cs="Times New Roman" w:hint="eastAsia"/>
          <w:color w:val="333333"/>
          <w:sz w:val="21"/>
          <w:szCs w:val="21"/>
          <w:lang w:val="en-CA" w:eastAsia="en-CA"/>
        </w:rPr>
        <w:t>, type </w:t>
      </w:r>
      <w:r w:rsidRPr="002B5A7A">
        <w:rPr>
          <w:rFonts w:ascii="Microsoft YaHei" w:eastAsia="Microsoft YaHei" w:hAnsi="Microsoft YaHei" w:cs="Times New Roman" w:hint="eastAsia"/>
          <w:b/>
          <w:bCs/>
          <w:color w:val="333333"/>
          <w:sz w:val="21"/>
          <w:szCs w:val="21"/>
          <w:lang w:val="en-CA" w:eastAsia="en-CA"/>
        </w:rPr>
        <w:t>=A16+A17</w:t>
      </w:r>
      <w:r w:rsidRPr="002B5A7A">
        <w:rPr>
          <w:rFonts w:ascii="Microsoft YaHei" w:eastAsia="Microsoft YaHei" w:hAnsi="Microsoft YaHei" w:cs="Times New Roman" w:hint="eastAsia"/>
          <w:color w:val="333333"/>
          <w:sz w:val="21"/>
          <w:szCs w:val="21"/>
          <w:lang w:val="en-CA" w:eastAsia="en-CA"/>
        </w:rPr>
        <w:t>. Now this will lead to a formula error </w:t>
      </w:r>
      <w:r w:rsidRPr="002B5A7A">
        <w:rPr>
          <w:rFonts w:ascii="Microsoft YaHei" w:eastAsia="Microsoft YaHei" w:hAnsi="Microsoft YaHei" w:cs="Times New Roman" w:hint="eastAsia"/>
          <w:b/>
          <w:bCs/>
          <w:color w:val="333333"/>
          <w:sz w:val="21"/>
          <w:szCs w:val="21"/>
          <w:lang w:val="en-CA" w:eastAsia="en-CA"/>
        </w:rPr>
        <w:t>#VALUE!</w:t>
      </w:r>
      <w:r w:rsidRPr="002B5A7A">
        <w:rPr>
          <w:rFonts w:ascii="Microsoft YaHei" w:eastAsia="Microsoft YaHei" w:hAnsi="Microsoft YaHei" w:cs="Times New Roman" w:hint="eastAsia"/>
          <w:color w:val="333333"/>
          <w:sz w:val="21"/>
          <w:szCs w:val="21"/>
          <w:lang w:val="en-CA" w:eastAsia="en-CA"/>
        </w:rPr>
        <w:t> since cells </w:t>
      </w:r>
      <w:r w:rsidRPr="002B5A7A">
        <w:rPr>
          <w:rFonts w:ascii="Microsoft YaHei" w:eastAsia="Microsoft YaHei" w:hAnsi="Microsoft YaHei" w:cs="Times New Roman" w:hint="eastAsia"/>
          <w:b/>
          <w:bCs/>
          <w:color w:val="333333"/>
          <w:sz w:val="21"/>
          <w:szCs w:val="21"/>
          <w:lang w:val="en-CA" w:eastAsia="en-CA"/>
        </w:rPr>
        <w:t>A16</w:t>
      </w:r>
      <w:r w:rsidRPr="002B5A7A">
        <w:rPr>
          <w:rFonts w:ascii="Microsoft YaHei" w:eastAsia="Microsoft YaHei" w:hAnsi="Microsoft YaHei" w:cs="Times New Roman" w:hint="eastAsia"/>
          <w:color w:val="333333"/>
          <w:sz w:val="21"/>
          <w:szCs w:val="21"/>
          <w:lang w:val="en-CA" w:eastAsia="en-CA"/>
        </w:rPr>
        <w:t> and </w:t>
      </w:r>
      <w:r w:rsidRPr="002B5A7A">
        <w:rPr>
          <w:rFonts w:ascii="Microsoft YaHei" w:eastAsia="Microsoft YaHei" w:hAnsi="Microsoft YaHei" w:cs="Times New Roman" w:hint="eastAsia"/>
          <w:b/>
          <w:bCs/>
          <w:color w:val="333333"/>
          <w:sz w:val="21"/>
          <w:szCs w:val="21"/>
          <w:lang w:val="en-CA" w:eastAsia="en-CA"/>
        </w:rPr>
        <w:t>A17</w:t>
      </w:r>
      <w:r w:rsidRPr="002B5A7A">
        <w:rPr>
          <w:rFonts w:ascii="Microsoft YaHei" w:eastAsia="Microsoft YaHei" w:hAnsi="Microsoft YaHei" w:cs="Times New Roman" w:hint="eastAsia"/>
          <w:color w:val="333333"/>
          <w:sz w:val="21"/>
          <w:szCs w:val="21"/>
          <w:lang w:val="en-CA" w:eastAsia="en-CA"/>
        </w:rPr>
        <w:t> do not contain any number.</w:t>
      </w:r>
    </w:p>
    <w:p w14:paraId="3BEB4CE9" w14:textId="1C5FDC92" w:rsidR="002B5A7A" w:rsidRPr="002B5A7A" w:rsidRDefault="002B5A7A" w:rsidP="002B5A7A">
      <w:pPr>
        <w:spacing w:after="0" w:line="240" w:lineRule="auto"/>
        <w:ind w:left="720"/>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noProof/>
          <w:color w:val="333333"/>
          <w:sz w:val="21"/>
          <w:szCs w:val="21"/>
          <w:lang w:val="en-CA" w:eastAsia="en-CA"/>
        </w:rPr>
        <w:lastRenderedPageBreak/>
        <w:drawing>
          <wp:inline distT="0" distB="0" distL="0" distR="0" wp14:anchorId="2AD14614" wp14:editId="093A4B1A">
            <wp:extent cx="5238750" cy="26670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8750" cy="2667000"/>
                    </a:xfrm>
                    <a:prstGeom prst="rect">
                      <a:avLst/>
                    </a:prstGeom>
                    <a:noFill/>
                    <a:ln>
                      <a:noFill/>
                    </a:ln>
                  </pic:spPr>
                </pic:pic>
              </a:graphicData>
            </a:graphic>
          </wp:inline>
        </w:drawing>
      </w:r>
    </w:p>
    <w:p w14:paraId="4CF26DAC" w14:textId="77777777" w:rsidR="002B5A7A" w:rsidRPr="002B5A7A" w:rsidRDefault="002B5A7A" w:rsidP="002B5A7A">
      <w:pPr>
        <w:spacing w:after="0" w:line="240" w:lineRule="auto"/>
        <w:rPr>
          <w:rFonts w:ascii="Times New Roman" w:eastAsia="Times New Roman" w:hAnsi="Times New Roman" w:cs="Times New Roman" w:hint="eastAsia"/>
          <w:sz w:val="24"/>
          <w:szCs w:val="24"/>
          <w:lang w:val="en-CA" w:eastAsia="en-CA"/>
        </w:rPr>
      </w:pPr>
      <w:r w:rsidRPr="002B5A7A">
        <w:rPr>
          <w:rFonts w:ascii="Microsoft YaHei" w:eastAsia="Microsoft YaHei" w:hAnsi="Microsoft YaHei" w:cs="Times New Roman" w:hint="eastAsia"/>
          <w:color w:val="333333"/>
          <w:sz w:val="21"/>
          <w:szCs w:val="21"/>
          <w:lang w:val="en-CA" w:eastAsia="en-CA"/>
        </w:rPr>
        <w:br/>
      </w:r>
    </w:p>
    <w:p w14:paraId="0B662FF6" w14:textId="77777777" w:rsidR="002B5A7A" w:rsidRPr="002B5A7A" w:rsidRDefault="002B5A7A" w:rsidP="002B5A7A">
      <w:pPr>
        <w:numPr>
          <w:ilvl w:val="0"/>
          <w:numId w:val="40"/>
        </w:numPr>
        <w:spacing w:after="0" w:line="240" w:lineRule="auto"/>
        <w:rPr>
          <w:rFonts w:ascii="Microsoft YaHei" w:eastAsia="Microsoft YaHei" w:hAnsi="Microsoft YaHei" w:cs="Times New Roman"/>
          <w:color w:val="333333"/>
          <w:sz w:val="21"/>
          <w:szCs w:val="21"/>
          <w:lang w:val="en-CA" w:eastAsia="en-CA"/>
        </w:rPr>
      </w:pPr>
      <w:r w:rsidRPr="002B5A7A">
        <w:rPr>
          <w:rFonts w:ascii="Microsoft YaHei" w:eastAsia="Microsoft YaHei" w:hAnsi="Microsoft YaHei" w:cs="Times New Roman" w:hint="eastAsia"/>
          <w:color w:val="333333"/>
          <w:sz w:val="21"/>
          <w:szCs w:val="21"/>
          <w:lang w:val="en-CA" w:eastAsia="en-CA"/>
        </w:rPr>
        <w:t>Click the </w:t>
      </w:r>
      <w:r w:rsidRPr="002B5A7A">
        <w:rPr>
          <w:rFonts w:ascii="Microsoft YaHei" w:eastAsia="Microsoft YaHei" w:hAnsi="Microsoft YaHei" w:cs="Times New Roman" w:hint="eastAsia"/>
          <w:b/>
          <w:bCs/>
          <w:color w:val="333333"/>
          <w:sz w:val="21"/>
          <w:szCs w:val="21"/>
          <w:lang w:val="en-CA" w:eastAsia="en-CA"/>
        </w:rPr>
        <w:t>question mark icon</w:t>
      </w:r>
      <w:r w:rsidRPr="002B5A7A">
        <w:rPr>
          <w:rFonts w:ascii="Microsoft YaHei" w:eastAsia="Microsoft YaHei" w:hAnsi="Microsoft YaHei" w:cs="Times New Roman" w:hint="eastAsia"/>
          <w:color w:val="333333"/>
          <w:sz w:val="21"/>
          <w:szCs w:val="21"/>
          <w:lang w:val="en-CA" w:eastAsia="en-CA"/>
        </w:rPr>
        <w:t> in the error message box. This will open the </w:t>
      </w:r>
      <w:r w:rsidRPr="002B5A7A">
        <w:rPr>
          <w:rFonts w:ascii="Microsoft YaHei" w:eastAsia="Microsoft YaHei" w:hAnsi="Microsoft YaHei" w:cs="Times New Roman" w:hint="eastAsia"/>
          <w:b/>
          <w:bCs/>
          <w:color w:val="333333"/>
          <w:sz w:val="21"/>
          <w:szCs w:val="21"/>
          <w:lang w:val="en-CA" w:eastAsia="en-CA"/>
        </w:rPr>
        <w:t>Help</w:t>
      </w:r>
      <w:r w:rsidRPr="002B5A7A">
        <w:rPr>
          <w:rFonts w:ascii="Microsoft YaHei" w:eastAsia="Microsoft YaHei" w:hAnsi="Microsoft YaHei" w:cs="Times New Roman" w:hint="eastAsia"/>
          <w:color w:val="333333"/>
          <w:sz w:val="21"/>
          <w:szCs w:val="21"/>
          <w:lang w:val="en-CA" w:eastAsia="en-CA"/>
        </w:rPr>
        <w:t> for this topic. Read through this help file for more information about </w:t>
      </w:r>
      <w:r w:rsidRPr="002B5A7A">
        <w:rPr>
          <w:rFonts w:ascii="Microsoft YaHei" w:eastAsia="Microsoft YaHei" w:hAnsi="Microsoft YaHei" w:cs="Times New Roman" w:hint="eastAsia"/>
          <w:b/>
          <w:bCs/>
          <w:color w:val="333333"/>
          <w:sz w:val="21"/>
          <w:szCs w:val="21"/>
          <w:lang w:val="en-CA" w:eastAsia="en-CA"/>
        </w:rPr>
        <w:t>#VALUE!</w:t>
      </w:r>
      <w:r w:rsidRPr="002B5A7A">
        <w:rPr>
          <w:rFonts w:ascii="Microsoft YaHei" w:eastAsia="Microsoft YaHei" w:hAnsi="Microsoft YaHei" w:cs="Times New Roman" w:hint="eastAsia"/>
          <w:color w:val="333333"/>
          <w:sz w:val="21"/>
          <w:szCs w:val="21"/>
          <w:lang w:val="en-CA" w:eastAsia="en-CA"/>
        </w:rPr>
        <w:t> errors in formulas.</w:t>
      </w:r>
    </w:p>
    <w:p w14:paraId="2B848E96" w14:textId="77777777" w:rsidR="00F405A0" w:rsidRDefault="00F405A0" w:rsidP="002B5A7A">
      <w:pPr>
        <w:spacing w:after="0" w:line="240" w:lineRule="auto"/>
        <w:ind w:left="720"/>
        <w:rPr>
          <w:rFonts w:ascii="Microsoft YaHei" w:eastAsia="Microsoft YaHei" w:hAnsi="Microsoft YaHei" w:cs="Times New Roman"/>
          <w:color w:val="333333"/>
          <w:sz w:val="21"/>
          <w:szCs w:val="21"/>
          <w:lang w:val="en-CA" w:eastAsia="en-CA"/>
        </w:rPr>
      </w:pPr>
    </w:p>
    <w:p w14:paraId="2CDDECBF" w14:textId="77777777" w:rsidR="00F405A0" w:rsidRDefault="00F405A0" w:rsidP="002B5A7A">
      <w:pPr>
        <w:spacing w:after="0" w:line="240" w:lineRule="auto"/>
        <w:ind w:left="720"/>
        <w:rPr>
          <w:rFonts w:ascii="Microsoft YaHei" w:eastAsia="Microsoft YaHei" w:hAnsi="Microsoft YaHei" w:cs="Times New Roman"/>
          <w:color w:val="333333"/>
          <w:sz w:val="21"/>
          <w:szCs w:val="21"/>
          <w:lang w:val="en-CA" w:eastAsia="en-CA"/>
        </w:rPr>
      </w:pPr>
    </w:p>
    <w:p w14:paraId="432CEB0F" w14:textId="77777777" w:rsidR="00F405A0" w:rsidRDefault="00F405A0" w:rsidP="002B5A7A">
      <w:pPr>
        <w:spacing w:after="0" w:line="240" w:lineRule="auto"/>
        <w:ind w:left="720"/>
        <w:rPr>
          <w:rFonts w:ascii="Microsoft YaHei" w:eastAsia="Microsoft YaHei" w:hAnsi="Microsoft YaHei" w:cs="Times New Roman"/>
          <w:color w:val="333333"/>
          <w:sz w:val="21"/>
          <w:szCs w:val="21"/>
          <w:lang w:val="en-CA" w:eastAsia="en-CA"/>
        </w:rPr>
      </w:pPr>
    </w:p>
    <w:p w14:paraId="68025817" w14:textId="77777777" w:rsidR="00F405A0" w:rsidRDefault="00F405A0" w:rsidP="002B5A7A">
      <w:pPr>
        <w:spacing w:after="0" w:line="240" w:lineRule="auto"/>
        <w:ind w:left="720"/>
        <w:rPr>
          <w:rFonts w:ascii="Microsoft YaHei" w:eastAsia="Microsoft YaHei" w:hAnsi="Microsoft YaHei" w:cs="Times New Roman"/>
          <w:color w:val="333333"/>
          <w:sz w:val="21"/>
          <w:szCs w:val="21"/>
          <w:lang w:val="en-CA" w:eastAsia="en-CA"/>
        </w:rPr>
      </w:pPr>
    </w:p>
    <w:p w14:paraId="6B306024" w14:textId="77777777" w:rsidR="00F405A0" w:rsidRDefault="00F405A0" w:rsidP="002B5A7A">
      <w:pPr>
        <w:spacing w:after="0" w:line="240" w:lineRule="auto"/>
        <w:ind w:left="720"/>
        <w:rPr>
          <w:rFonts w:ascii="Microsoft YaHei" w:eastAsia="Microsoft YaHei" w:hAnsi="Microsoft YaHei" w:cs="Times New Roman"/>
          <w:color w:val="333333"/>
          <w:sz w:val="21"/>
          <w:szCs w:val="21"/>
          <w:lang w:val="en-CA" w:eastAsia="en-CA"/>
        </w:rPr>
      </w:pPr>
    </w:p>
    <w:p w14:paraId="6A4AA6FD" w14:textId="3CFA58E0" w:rsidR="002B5A7A" w:rsidRPr="002B5A7A" w:rsidRDefault="002B5A7A" w:rsidP="002B5A7A">
      <w:pPr>
        <w:spacing w:after="0" w:line="240" w:lineRule="auto"/>
        <w:ind w:left="720"/>
        <w:rPr>
          <w:rFonts w:ascii="Microsoft YaHei" w:eastAsia="Microsoft YaHei" w:hAnsi="Microsoft YaHei" w:cs="Times New Roman" w:hint="eastAsia"/>
          <w:color w:val="333333"/>
          <w:sz w:val="21"/>
          <w:szCs w:val="21"/>
          <w:lang w:val="en-CA" w:eastAsia="en-CA"/>
        </w:rPr>
      </w:pPr>
      <w:r w:rsidRPr="002B5A7A">
        <w:rPr>
          <w:rFonts w:ascii="Microsoft YaHei" w:eastAsia="Microsoft YaHei" w:hAnsi="Microsoft YaHei" w:cs="Times New Roman"/>
          <w:noProof/>
          <w:color w:val="333333"/>
          <w:sz w:val="21"/>
          <w:szCs w:val="21"/>
          <w:lang w:val="en-CA" w:eastAsia="en-CA"/>
        </w:rPr>
        <w:lastRenderedPageBreak/>
        <w:drawing>
          <wp:inline distT="0" distB="0" distL="0" distR="0" wp14:anchorId="397A4216" wp14:editId="7F6BC27A">
            <wp:extent cx="5943600" cy="45720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7D4189E" w14:textId="77777777" w:rsidR="00F405A0" w:rsidRDefault="00F405A0" w:rsidP="00F405A0">
      <w:pPr>
        <w:pStyle w:val="NormalWeb"/>
        <w:shd w:val="clear" w:color="auto" w:fill="FFFFFF"/>
        <w:spacing w:before="0" w:beforeAutospacing="0"/>
        <w:rPr>
          <w:color w:val="1F1F1F"/>
        </w:rPr>
      </w:pPr>
    </w:p>
    <w:p w14:paraId="4FC12625" w14:textId="77777777" w:rsidR="00F405A0" w:rsidRDefault="00F405A0" w:rsidP="00F405A0">
      <w:pPr>
        <w:pStyle w:val="Heading1"/>
        <w:shd w:val="clear" w:color="auto" w:fill="FFFFFF"/>
        <w:spacing w:before="0" w:beforeAutospacing="0" w:after="0" w:afterAutospacing="0"/>
        <w:rPr>
          <w:color w:val="1F1F1F"/>
        </w:rPr>
      </w:pPr>
      <w:r>
        <w:rPr>
          <w:color w:val="1F1F1F"/>
        </w:rPr>
        <w:t>Summary and Highlights</w:t>
      </w:r>
    </w:p>
    <w:p w14:paraId="23A45B5D" w14:textId="77777777" w:rsidR="00F405A0" w:rsidRDefault="00F405A0" w:rsidP="00F405A0">
      <w:pPr>
        <w:pStyle w:val="NormalWeb"/>
        <w:shd w:val="clear" w:color="auto" w:fill="FFFFFF"/>
        <w:spacing w:before="0" w:beforeAutospacing="0"/>
        <w:rPr>
          <w:color w:val="1F1F1F"/>
        </w:rPr>
      </w:pPr>
    </w:p>
    <w:p w14:paraId="7EC67E7A" w14:textId="0EC12B3C" w:rsidR="00F405A0" w:rsidRDefault="00F405A0" w:rsidP="00F405A0">
      <w:pPr>
        <w:pStyle w:val="NormalWeb"/>
        <w:shd w:val="clear" w:color="auto" w:fill="FFFFFF"/>
        <w:spacing w:before="0" w:beforeAutospacing="0"/>
        <w:rPr>
          <w:color w:val="1F1F1F"/>
        </w:rPr>
      </w:pPr>
      <w:r>
        <w:rPr>
          <w:color w:val="1F1F1F"/>
        </w:rPr>
        <w:t>this lesson, you have learned: </w:t>
      </w:r>
    </w:p>
    <w:p w14:paraId="1FEF0FE0" w14:textId="77777777" w:rsidR="00F405A0" w:rsidRDefault="00F405A0" w:rsidP="00F405A0">
      <w:pPr>
        <w:pStyle w:val="NormalWeb"/>
        <w:numPr>
          <w:ilvl w:val="0"/>
          <w:numId w:val="41"/>
        </w:numPr>
        <w:shd w:val="clear" w:color="auto" w:fill="FFFFFF"/>
        <w:spacing w:before="0" w:beforeAutospacing="0" w:after="0" w:afterAutospacing="0"/>
        <w:rPr>
          <w:color w:val="1F1F1F"/>
        </w:rPr>
      </w:pPr>
      <w:r>
        <w:rPr>
          <w:color w:val="1F1F1F"/>
        </w:rPr>
        <w:t>There are several features to modify views in Excel, and it is very straightforward to enter and edit data in a spreadsheet. </w:t>
      </w:r>
    </w:p>
    <w:p w14:paraId="3140BA1A" w14:textId="77777777" w:rsidR="00F405A0" w:rsidRDefault="00F405A0" w:rsidP="00F405A0">
      <w:pPr>
        <w:pStyle w:val="NormalWeb"/>
        <w:numPr>
          <w:ilvl w:val="0"/>
          <w:numId w:val="41"/>
        </w:numPr>
        <w:shd w:val="clear" w:color="auto" w:fill="FFFFFF"/>
        <w:spacing w:before="0" w:beforeAutospacing="0" w:after="0" w:afterAutospacing="0"/>
        <w:rPr>
          <w:color w:val="1F1F1F"/>
        </w:rPr>
      </w:pPr>
      <w:r>
        <w:rPr>
          <w:color w:val="1F1F1F"/>
        </w:rPr>
        <w:t>You can move or copy data within a worksheet or between worksheets, and you can use AutoFill to automatically enter data that is in a series or that fits a pattern. </w:t>
      </w:r>
    </w:p>
    <w:p w14:paraId="1B3033FD" w14:textId="77777777" w:rsidR="00F405A0" w:rsidRDefault="00F405A0" w:rsidP="00F405A0">
      <w:pPr>
        <w:pStyle w:val="NormalWeb"/>
        <w:numPr>
          <w:ilvl w:val="0"/>
          <w:numId w:val="41"/>
        </w:numPr>
        <w:shd w:val="clear" w:color="auto" w:fill="FFFFFF"/>
        <w:spacing w:before="0" w:beforeAutospacing="0" w:after="0" w:afterAutospacing="0"/>
        <w:rPr>
          <w:color w:val="1F1F1F"/>
        </w:rPr>
      </w:pPr>
      <w:r>
        <w:rPr>
          <w:color w:val="1F1F1F"/>
        </w:rPr>
        <w:t>You can format both cells and data in Excel. </w:t>
      </w:r>
    </w:p>
    <w:p w14:paraId="234741C3" w14:textId="77777777" w:rsidR="00F405A0" w:rsidRDefault="00F405A0" w:rsidP="00F405A0">
      <w:pPr>
        <w:pStyle w:val="NormalWeb"/>
        <w:numPr>
          <w:ilvl w:val="0"/>
          <w:numId w:val="41"/>
        </w:numPr>
        <w:shd w:val="clear" w:color="auto" w:fill="FFFFFF"/>
        <w:spacing w:before="0" w:beforeAutospacing="0" w:after="0" w:afterAutospacing="0"/>
        <w:rPr>
          <w:color w:val="1F1F1F"/>
        </w:rPr>
      </w:pPr>
      <w:r>
        <w:rPr>
          <w:color w:val="1F1F1F"/>
        </w:rPr>
        <w:t>A formula is made up of several component parts, and formulas can perform calculations using numbers directly or by using references to data in the worksheet. </w:t>
      </w:r>
    </w:p>
    <w:p w14:paraId="7FB288F0" w14:textId="77777777" w:rsidR="00F405A0" w:rsidRDefault="00F405A0" w:rsidP="00F405A0">
      <w:pPr>
        <w:pStyle w:val="NormalWeb"/>
        <w:numPr>
          <w:ilvl w:val="0"/>
          <w:numId w:val="41"/>
        </w:numPr>
        <w:shd w:val="clear" w:color="auto" w:fill="FFFFFF"/>
        <w:spacing w:before="0" w:beforeAutospacing="0" w:after="0" w:afterAutospacing="0"/>
        <w:rPr>
          <w:color w:val="1F1F1F"/>
        </w:rPr>
      </w:pPr>
      <w:r>
        <w:rPr>
          <w:color w:val="1F1F1F"/>
        </w:rPr>
        <w:t>You can use the Fill Handle in Excel to quickly copy formulas to other cells. </w:t>
      </w:r>
    </w:p>
    <w:p w14:paraId="7F3C5ABE" w14:textId="77777777" w:rsidR="00F405A0" w:rsidRDefault="00F405A0" w:rsidP="00F405A0">
      <w:pPr>
        <w:pStyle w:val="NormalWeb"/>
        <w:numPr>
          <w:ilvl w:val="0"/>
          <w:numId w:val="41"/>
        </w:numPr>
        <w:shd w:val="clear" w:color="auto" w:fill="FFFFFF"/>
        <w:spacing w:before="0" w:beforeAutospacing="0" w:after="0" w:afterAutospacing="0"/>
        <w:rPr>
          <w:color w:val="1F1F1F"/>
        </w:rPr>
      </w:pPr>
      <w:r>
        <w:rPr>
          <w:color w:val="1F1F1F"/>
        </w:rPr>
        <w:t>There are several different categories of function you can use for different purposes, and you can search for a function by name, or by category. </w:t>
      </w:r>
    </w:p>
    <w:p w14:paraId="49721918" w14:textId="77777777" w:rsidR="00F405A0" w:rsidRDefault="00F405A0" w:rsidP="00F405A0">
      <w:pPr>
        <w:pStyle w:val="NormalWeb"/>
        <w:numPr>
          <w:ilvl w:val="0"/>
          <w:numId w:val="41"/>
        </w:numPr>
        <w:shd w:val="clear" w:color="auto" w:fill="FFFFFF"/>
        <w:spacing w:before="0" w:beforeAutospacing="0" w:after="0" w:afterAutospacing="0"/>
        <w:rPr>
          <w:color w:val="1F1F1F"/>
        </w:rPr>
      </w:pPr>
      <w:r>
        <w:rPr>
          <w:color w:val="1F1F1F"/>
        </w:rPr>
        <w:t>You can reference cells in the worksheet in your formulas by using relative, absolute, or mixed references. </w:t>
      </w:r>
    </w:p>
    <w:p w14:paraId="3939811D" w14:textId="77777777" w:rsidR="00F405A0" w:rsidRDefault="00F405A0" w:rsidP="00F405A0">
      <w:pPr>
        <w:pStyle w:val="NormalWeb"/>
        <w:numPr>
          <w:ilvl w:val="0"/>
          <w:numId w:val="41"/>
        </w:numPr>
        <w:shd w:val="clear" w:color="auto" w:fill="FFFFFF"/>
        <w:spacing w:before="0" w:beforeAutospacing="0" w:after="0" w:afterAutospacing="0"/>
        <w:rPr>
          <w:color w:val="1F1F1F"/>
        </w:rPr>
      </w:pPr>
      <w:r>
        <w:rPr>
          <w:color w:val="1F1F1F"/>
        </w:rPr>
        <w:lastRenderedPageBreak/>
        <w:t>You can make a formula absolute by adding a dollar symbol ($) to a cell reference. </w:t>
      </w:r>
    </w:p>
    <w:p w14:paraId="6E1B15BE" w14:textId="77777777" w:rsidR="00F405A0" w:rsidRDefault="00F405A0" w:rsidP="00F405A0">
      <w:pPr>
        <w:pStyle w:val="NormalWeb"/>
        <w:numPr>
          <w:ilvl w:val="0"/>
          <w:numId w:val="41"/>
        </w:numPr>
        <w:shd w:val="clear" w:color="auto" w:fill="FFFFFF"/>
        <w:spacing w:before="0" w:beforeAutospacing="0" w:after="0" w:afterAutospacing="0"/>
        <w:rPr>
          <w:color w:val="1F1F1F"/>
        </w:rPr>
      </w:pPr>
      <w:r>
        <w:rPr>
          <w:color w:val="1F1F1F"/>
        </w:rPr>
        <w:t>If you get errors in your formulas, you can use the error-checking capabilities of Excel to resolve them. </w:t>
      </w:r>
    </w:p>
    <w:p w14:paraId="4099479F" w14:textId="77777777" w:rsidR="00887E50" w:rsidRPr="00887E50" w:rsidRDefault="00887E50" w:rsidP="00887E50">
      <w:pPr>
        <w:pStyle w:val="ListParagraph"/>
        <w:numPr>
          <w:ilvl w:val="0"/>
          <w:numId w:val="41"/>
        </w:numPr>
        <w:shd w:val="clear" w:color="auto" w:fill="FFFFFF"/>
        <w:spacing w:before="720" w:after="720"/>
        <w:rPr>
          <w:rFonts w:ascii="Arial" w:hAnsi="Arial" w:cs="Arial"/>
          <w:color w:val="333333"/>
          <w:sz w:val="21"/>
          <w:szCs w:val="21"/>
        </w:rPr>
      </w:pPr>
      <w:r w:rsidRPr="00887E50">
        <w:rPr>
          <w:rFonts w:ascii="Arial" w:hAnsi="Arial" w:cs="Arial"/>
          <w:color w:val="333333"/>
          <w:sz w:val="21"/>
          <w:szCs w:val="21"/>
          <w:bdr w:val="none" w:sz="0" w:space="0" w:color="auto" w:frame="1"/>
        </w:rPr>
        <w:br/>
      </w:r>
      <w:r w:rsidRPr="00887E50">
        <w:rPr>
          <w:rStyle w:val="screenreader-only"/>
          <w:rFonts w:ascii="Arial" w:hAnsi="Arial" w:cs="Arial"/>
          <w:color w:val="333333"/>
          <w:sz w:val="21"/>
          <w:szCs w:val="21"/>
          <w:bdr w:val="none" w:sz="0" w:space="0" w:color="auto" w:frame="1"/>
        </w:rPr>
        <w:t>Question 1</w:t>
      </w:r>
    </w:p>
    <w:p w14:paraId="535D7F0B"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How can you zoom to a specific area of data in an Excel spreadsheet? </w:t>
      </w:r>
    </w:p>
    <w:p w14:paraId="44DFB27F" w14:textId="77777777" w:rsidR="00887E50" w:rsidRPr="00887E50" w:rsidRDefault="00887E50" w:rsidP="00887E50">
      <w:pPr>
        <w:pStyle w:val="ListParagraph"/>
        <w:numPr>
          <w:ilvl w:val="0"/>
          <w:numId w:val="41"/>
        </w:numPr>
        <w:shd w:val="clear" w:color="auto" w:fill="FFFFFF"/>
        <w:spacing w:before="720" w:after="720"/>
        <w:rPr>
          <w:rFonts w:ascii="Arial" w:hAnsi="Arial" w:cs="Arial"/>
          <w:color w:val="333333"/>
          <w:sz w:val="21"/>
          <w:szCs w:val="21"/>
        </w:rPr>
      </w:pPr>
      <w:r w:rsidRPr="00887E50">
        <w:rPr>
          <w:rStyle w:val="cds-1849"/>
          <w:rFonts w:ascii="Arial" w:hAnsi="Arial" w:cs="Arial"/>
          <w:color w:val="333333"/>
          <w:sz w:val="21"/>
          <w:szCs w:val="21"/>
        </w:rPr>
        <w:t>1 / 1 point</w:t>
      </w:r>
    </w:p>
    <w:p w14:paraId="54CF8262" w14:textId="4C7FA440" w:rsidR="00887E50" w:rsidRDefault="00887E50" w:rsidP="00887E50">
      <w:pPr>
        <w:pStyle w:val="ListParagraph"/>
        <w:numPr>
          <w:ilvl w:val="0"/>
          <w:numId w:val="41"/>
        </w:numPr>
        <w:shd w:val="clear" w:color="auto" w:fill="FFFFFF"/>
        <w:spacing w:before="720" w:after="720"/>
        <w:rPr>
          <w:rStyle w:val="bc4egv"/>
        </w:rPr>
      </w:pPr>
      <w:r w:rsidRPr="00887E50">
        <w:rPr>
          <w:rFonts w:ascii="Arial" w:hAnsi="Arial" w:cs="Arial"/>
          <w:color w:val="333333"/>
          <w:sz w:val="21"/>
          <w:szCs w:val="21"/>
        </w:rPr>
        <w:object w:dxaOrig="225" w:dyaOrig="225" w14:anchorId="087EC910">
          <v:shape id="_x0000_i1240" type="#_x0000_t75" style="width:20.25pt;height:18pt" o:ole="">
            <v:imagedata r:id="rId99" o:title=""/>
          </v:shape>
          <w:control r:id="rId100" w:name="DefaultOcxName25" w:shapeid="_x0000_i1240"/>
        </w:object>
      </w:r>
    </w:p>
    <w:p w14:paraId="37C9D80C"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Use the Freeze Frames option</w:t>
      </w:r>
    </w:p>
    <w:p w14:paraId="55721428" w14:textId="725B22B3" w:rsidR="00887E50" w:rsidRDefault="00887E50" w:rsidP="00887E50">
      <w:pPr>
        <w:pStyle w:val="ListParagraph"/>
        <w:numPr>
          <w:ilvl w:val="0"/>
          <w:numId w:val="41"/>
        </w:numPr>
        <w:shd w:val="clear" w:color="auto" w:fill="FFFFFF"/>
        <w:spacing w:before="720" w:after="720"/>
        <w:rPr>
          <w:rStyle w:val="bc4egv"/>
        </w:rPr>
      </w:pPr>
      <w:r w:rsidRPr="00887E50">
        <w:rPr>
          <w:rFonts w:ascii="Arial" w:hAnsi="Arial" w:cs="Arial"/>
          <w:color w:val="333333"/>
          <w:sz w:val="21"/>
          <w:szCs w:val="21"/>
        </w:rPr>
        <w:object w:dxaOrig="225" w:dyaOrig="225" w14:anchorId="02F4269C">
          <v:shape id="_x0000_i1239" type="#_x0000_t75" style="width:20.25pt;height:18pt" o:ole="">
            <v:imagedata r:id="rId101" o:title=""/>
          </v:shape>
          <w:control r:id="rId102" w:name="DefaultOcxName110" w:shapeid="_x0000_i1239"/>
        </w:object>
      </w:r>
    </w:p>
    <w:p w14:paraId="147C2D88"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Use the Zoom button </w:t>
      </w:r>
    </w:p>
    <w:p w14:paraId="7AEB7C91" w14:textId="4F31F8EA" w:rsidR="00887E50" w:rsidRDefault="00887E50" w:rsidP="00887E50">
      <w:pPr>
        <w:pStyle w:val="ListParagraph"/>
        <w:numPr>
          <w:ilvl w:val="0"/>
          <w:numId w:val="41"/>
        </w:numPr>
        <w:shd w:val="clear" w:color="auto" w:fill="FFFFFF"/>
        <w:spacing w:before="720" w:after="720"/>
        <w:rPr>
          <w:rStyle w:val="bc4egv"/>
        </w:rPr>
      </w:pPr>
      <w:r w:rsidRPr="00887E50">
        <w:rPr>
          <w:rFonts w:ascii="Arial" w:hAnsi="Arial" w:cs="Arial"/>
          <w:color w:val="333333"/>
          <w:sz w:val="21"/>
          <w:szCs w:val="21"/>
        </w:rPr>
        <w:object w:dxaOrig="225" w:dyaOrig="225" w14:anchorId="6B79E032">
          <v:shape id="_x0000_i1238" type="#_x0000_t75" style="width:20.25pt;height:18pt" o:ole="">
            <v:imagedata r:id="rId103" o:title=""/>
          </v:shape>
          <w:control r:id="rId104" w:name="DefaultOcxName24" w:shapeid="_x0000_i1238"/>
        </w:object>
      </w:r>
    </w:p>
    <w:p w14:paraId="3716AF6D"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Use the 100% button</w:t>
      </w:r>
    </w:p>
    <w:p w14:paraId="7C54C009" w14:textId="491A95DC" w:rsidR="00887E50" w:rsidRDefault="00887E50" w:rsidP="00887E50">
      <w:pPr>
        <w:pStyle w:val="ListParagraph"/>
        <w:numPr>
          <w:ilvl w:val="0"/>
          <w:numId w:val="41"/>
        </w:numPr>
        <w:shd w:val="clear" w:color="auto" w:fill="FFFFFF"/>
        <w:spacing w:before="720" w:after="720"/>
        <w:rPr>
          <w:rStyle w:val="bc4egv"/>
        </w:rPr>
      </w:pPr>
      <w:r w:rsidRPr="00887E50">
        <w:rPr>
          <w:rFonts w:ascii="Arial" w:hAnsi="Arial" w:cs="Arial"/>
          <w:color w:val="333333"/>
          <w:sz w:val="21"/>
          <w:szCs w:val="21"/>
        </w:rPr>
        <w:object w:dxaOrig="225" w:dyaOrig="225" w14:anchorId="3D9AE0D8">
          <v:shape id="_x0000_i1237" type="#_x0000_t75" style="width:20.25pt;height:18pt" o:ole="">
            <v:imagedata r:id="rId105" o:title=""/>
          </v:shape>
          <w:control r:id="rId106" w:name="DefaultOcxName32" w:shapeid="_x0000_i1237"/>
        </w:object>
      </w:r>
    </w:p>
    <w:p w14:paraId="5A58187F"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Use the Zoom to Selection button</w:t>
      </w:r>
    </w:p>
    <w:p w14:paraId="00B0AA77" w14:textId="77777777" w:rsidR="00887E50" w:rsidRPr="00887E50" w:rsidRDefault="00887E50" w:rsidP="00887E50">
      <w:pPr>
        <w:pStyle w:val="ListParagraph"/>
        <w:numPr>
          <w:ilvl w:val="0"/>
          <w:numId w:val="41"/>
        </w:numPr>
        <w:shd w:val="clear" w:color="auto" w:fill="FFFFFF"/>
        <w:spacing w:before="720" w:after="720"/>
        <w:rPr>
          <w:rFonts w:ascii="Arial" w:hAnsi="Arial" w:cs="Arial"/>
          <w:color w:val="333333"/>
          <w:sz w:val="21"/>
          <w:szCs w:val="21"/>
        </w:rPr>
      </w:pPr>
      <w:r w:rsidRPr="00887E50">
        <w:rPr>
          <w:rFonts w:ascii="Arial" w:hAnsi="Arial" w:cs="Arial"/>
          <w:color w:val="333333"/>
          <w:sz w:val="21"/>
          <w:szCs w:val="21"/>
        </w:rPr>
        <w:t>Correct</w:t>
      </w:r>
    </w:p>
    <w:p w14:paraId="1488410B"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Of these options, only the Zoom to Selection button will zoom in to a specific area of your data.</w:t>
      </w:r>
    </w:p>
    <w:p w14:paraId="4A34041C" w14:textId="77777777" w:rsidR="00887E50" w:rsidRDefault="00887E50" w:rsidP="00887E5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2.</w:t>
      </w:r>
    </w:p>
    <w:p w14:paraId="488E8598"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screenreader-only"/>
          <w:rFonts w:ascii="Arial" w:hAnsi="Arial" w:cs="Arial"/>
          <w:color w:val="333333"/>
          <w:sz w:val="21"/>
          <w:szCs w:val="21"/>
          <w:bdr w:val="none" w:sz="0" w:space="0" w:color="auto" w:frame="1"/>
        </w:rPr>
        <w:t>Question 2</w:t>
      </w:r>
    </w:p>
    <w:p w14:paraId="1EA7EB18"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What do you use the AutoFill feature for?</w:t>
      </w:r>
    </w:p>
    <w:p w14:paraId="2AF2A726"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cds-1849"/>
          <w:rFonts w:ascii="Arial" w:hAnsi="Arial" w:cs="Arial"/>
          <w:color w:val="333333"/>
          <w:sz w:val="21"/>
          <w:szCs w:val="21"/>
        </w:rPr>
        <w:t>1 / 1 point</w:t>
      </w:r>
    </w:p>
    <w:p w14:paraId="3A0335D2" w14:textId="09375A8D"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79B080A1">
          <v:shape id="_x0000_i1236" type="#_x0000_t75" style="width:20.25pt;height:18pt" o:ole="">
            <v:imagedata r:id="rId107" o:title=""/>
          </v:shape>
          <w:control r:id="rId108" w:name="DefaultOcxName42" w:shapeid="_x0000_i1236"/>
        </w:object>
      </w:r>
    </w:p>
    <w:p w14:paraId="28348B0A"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Automatically fill cells with data in a sequential series or pattern</w:t>
      </w:r>
    </w:p>
    <w:p w14:paraId="02C6B8A2" w14:textId="5D1C9511"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0343893E">
          <v:shape id="_x0000_i1235" type="#_x0000_t75" style="width:20.25pt;height:18pt" o:ole="">
            <v:imagedata r:id="rId109" o:title=""/>
          </v:shape>
          <w:control r:id="rId110" w:name="DefaultOcxName52" w:shapeid="_x0000_i1235"/>
        </w:object>
      </w:r>
    </w:p>
    <w:p w14:paraId="1CA5C298"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Drag selected data to another place</w:t>
      </w:r>
    </w:p>
    <w:p w14:paraId="1E270D5A" w14:textId="033523B3"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50F4C09A">
          <v:shape id="_x0000_i1234" type="#_x0000_t75" style="width:20.25pt;height:18pt" o:ole="">
            <v:imagedata r:id="rId111" o:title=""/>
          </v:shape>
          <w:control r:id="rId112" w:name="DefaultOcxName62" w:shapeid="_x0000_i1234"/>
        </w:object>
      </w:r>
    </w:p>
    <w:p w14:paraId="5B37EECA"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Move or copy data between spreadsheets</w:t>
      </w:r>
    </w:p>
    <w:p w14:paraId="0BD0A4F6" w14:textId="29FAACA2"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588DACD0">
          <v:shape id="_x0000_i1233" type="#_x0000_t75" style="width:20.25pt;height:18pt" o:ole="">
            <v:imagedata r:id="rId113" o:title=""/>
          </v:shape>
          <w:control r:id="rId114" w:name="DefaultOcxName72" w:shapeid="_x0000_i1233"/>
        </w:object>
      </w:r>
    </w:p>
    <w:p w14:paraId="5E552238"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Paste data in a cell with the same column width settings</w:t>
      </w:r>
    </w:p>
    <w:p w14:paraId="030EA8AC"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Fonts w:ascii="Arial" w:hAnsi="Arial" w:cs="Arial"/>
          <w:color w:val="333333"/>
          <w:sz w:val="21"/>
          <w:szCs w:val="21"/>
        </w:rPr>
        <w:lastRenderedPageBreak/>
        <w:t>Correct</w:t>
      </w:r>
    </w:p>
    <w:p w14:paraId="6469784B"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AutoFill is used to fill cells automatically for you, when the data is identified to be in a sequential series or pattern</w:t>
      </w:r>
    </w:p>
    <w:p w14:paraId="3D38BCBA" w14:textId="77777777" w:rsidR="00887E50" w:rsidRDefault="00887E50" w:rsidP="00887E5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3.</w:t>
      </w:r>
    </w:p>
    <w:p w14:paraId="44ACF021"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screenreader-only"/>
          <w:rFonts w:ascii="Arial" w:hAnsi="Arial" w:cs="Arial"/>
          <w:color w:val="333333"/>
          <w:sz w:val="21"/>
          <w:szCs w:val="21"/>
          <w:bdr w:val="none" w:sz="0" w:space="0" w:color="auto" w:frame="1"/>
        </w:rPr>
        <w:t>Question 3</w:t>
      </w:r>
    </w:p>
    <w:p w14:paraId="3985038C"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What is one of the key components of a typical formula?</w:t>
      </w:r>
    </w:p>
    <w:p w14:paraId="3EE5D85E"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cds-1849"/>
          <w:rFonts w:ascii="Arial" w:hAnsi="Arial" w:cs="Arial"/>
          <w:color w:val="333333"/>
          <w:sz w:val="21"/>
          <w:szCs w:val="21"/>
        </w:rPr>
        <w:t>1 / 1 point</w:t>
      </w:r>
    </w:p>
    <w:p w14:paraId="12AA6511" w14:textId="42966864"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4E2B8260">
          <v:shape id="_x0000_i1232" type="#_x0000_t75" style="width:20.25pt;height:18pt" o:ole="">
            <v:imagedata r:id="rId115" o:title=""/>
          </v:shape>
          <w:control r:id="rId116" w:name="DefaultOcxName82" w:shapeid="_x0000_i1232"/>
        </w:object>
      </w:r>
    </w:p>
    <w:p w14:paraId="2DF40BA1"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Reference</w:t>
      </w:r>
    </w:p>
    <w:p w14:paraId="066ED9C9" w14:textId="4D67FE43"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76357C68">
          <v:shape id="_x0000_i1231" type="#_x0000_t75" style="width:20.25pt;height:18pt" o:ole="">
            <v:imagedata r:id="rId117" o:title=""/>
          </v:shape>
          <w:control r:id="rId118" w:name="DefaultOcxName92" w:shapeid="_x0000_i1231"/>
        </w:object>
      </w:r>
    </w:p>
    <w:p w14:paraId="65A5B3A2"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Division</w:t>
      </w:r>
    </w:p>
    <w:p w14:paraId="20E92FDC" w14:textId="78AA3F73"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7CF29252">
          <v:shape id="_x0000_i1230" type="#_x0000_t75" style="width:20.25pt;height:18pt" o:ole="">
            <v:imagedata r:id="rId119" o:title=""/>
          </v:shape>
          <w:control r:id="rId120" w:name="DefaultOcxName102" w:shapeid="_x0000_i1230"/>
        </w:object>
      </w:r>
    </w:p>
    <w:p w14:paraId="2CDDD4E1"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Percentage</w:t>
      </w:r>
    </w:p>
    <w:p w14:paraId="553C79EE" w14:textId="1CF4254A"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00E44D67">
          <v:shape id="_x0000_i1229" type="#_x0000_t75" style="width:20.25pt;height:18pt" o:ole="">
            <v:imagedata r:id="rId121" o:title=""/>
          </v:shape>
          <w:control r:id="rId122" w:name="DefaultOcxName112" w:shapeid="_x0000_i1229"/>
        </w:object>
      </w:r>
    </w:p>
    <w:p w14:paraId="0C1E702A"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lastRenderedPageBreak/>
        <w:t>Calculation</w:t>
      </w:r>
    </w:p>
    <w:p w14:paraId="06C1A06D"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Fonts w:ascii="Arial" w:hAnsi="Arial" w:cs="Arial"/>
          <w:color w:val="333333"/>
          <w:sz w:val="21"/>
          <w:szCs w:val="21"/>
        </w:rPr>
        <w:t>Correct</w:t>
      </w:r>
    </w:p>
    <w:p w14:paraId="4D342CAB"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While you can use division and percentages in your calculations in a formula, of these options, only Reference is a key component of a typical formula</w:t>
      </w:r>
    </w:p>
    <w:p w14:paraId="65A2895D" w14:textId="77777777" w:rsidR="00887E50" w:rsidRDefault="00887E50" w:rsidP="00887E5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4.</w:t>
      </w:r>
    </w:p>
    <w:p w14:paraId="277CAE8C"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screenreader-only"/>
          <w:rFonts w:ascii="Arial" w:hAnsi="Arial" w:cs="Arial"/>
          <w:color w:val="333333"/>
          <w:sz w:val="21"/>
          <w:szCs w:val="21"/>
          <w:bdr w:val="none" w:sz="0" w:space="0" w:color="auto" w:frame="1"/>
        </w:rPr>
        <w:t>Question 4</w:t>
      </w:r>
    </w:p>
    <w:p w14:paraId="7540EAB3"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What happens when you use the median calculation but select an even number of values in a range?</w:t>
      </w:r>
    </w:p>
    <w:p w14:paraId="5678DDEC"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cds-1849"/>
          <w:rFonts w:ascii="Arial" w:hAnsi="Arial" w:cs="Arial"/>
          <w:color w:val="333333"/>
          <w:sz w:val="21"/>
          <w:szCs w:val="21"/>
        </w:rPr>
        <w:t>1 / 1 point</w:t>
      </w:r>
    </w:p>
    <w:p w14:paraId="75E67B2D" w14:textId="2EF39E1A"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517A1466">
          <v:shape id="_x0000_i1228" type="#_x0000_t75" style="width:20.25pt;height:18pt" o:ole="">
            <v:imagedata r:id="rId123" o:title=""/>
          </v:shape>
          <w:control r:id="rId124" w:name="DefaultOcxName121" w:shapeid="_x0000_i1228"/>
        </w:object>
      </w:r>
    </w:p>
    <w:p w14:paraId="26106263"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Returns one of the middle value of the selected range</w:t>
      </w:r>
    </w:p>
    <w:p w14:paraId="5D9B3F50" w14:textId="2E2D5831"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536D7ECC">
          <v:shape id="_x0000_i1227" type="#_x0000_t75" style="width:20.25pt;height:18pt" o:ole="">
            <v:imagedata r:id="rId125" o:title=""/>
          </v:shape>
          <w:control r:id="rId126" w:name="DefaultOcxName131" w:shapeid="_x0000_i1227"/>
        </w:object>
      </w:r>
    </w:p>
    <w:p w14:paraId="27D8C79D"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Returns both of the middle values of the selected range </w:t>
      </w:r>
    </w:p>
    <w:p w14:paraId="426EACEC" w14:textId="380FC439"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2AA63313">
          <v:shape id="_x0000_i1226" type="#_x0000_t75" style="width:20.25pt;height:18pt" o:ole="">
            <v:imagedata r:id="rId127" o:title=""/>
          </v:shape>
          <w:control r:id="rId128" w:name="DefaultOcxName14" w:shapeid="_x0000_i1226"/>
        </w:object>
      </w:r>
    </w:p>
    <w:p w14:paraId="2AECC03D"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Returns middle figure between the two middle values in the selected range</w:t>
      </w:r>
    </w:p>
    <w:p w14:paraId="5797AA38" w14:textId="3C6F71E0"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lastRenderedPageBreak/>
        <w:object w:dxaOrig="225" w:dyaOrig="225" w14:anchorId="45022702">
          <v:shape id="_x0000_i1225" type="#_x0000_t75" style="width:20.25pt;height:18pt" o:ole="">
            <v:imagedata r:id="rId115" o:title=""/>
          </v:shape>
          <w:control r:id="rId129" w:name="DefaultOcxName15" w:shapeid="_x0000_i1225"/>
        </w:object>
      </w:r>
    </w:p>
    <w:p w14:paraId="7069F9D0"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 xml:space="preserve">Divides the selected range in half  </w:t>
      </w:r>
    </w:p>
    <w:p w14:paraId="2CA187BE"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Fonts w:ascii="Arial" w:hAnsi="Arial" w:cs="Arial"/>
          <w:color w:val="333333"/>
          <w:sz w:val="21"/>
          <w:szCs w:val="21"/>
        </w:rPr>
        <w:t>Correct</w:t>
      </w:r>
    </w:p>
    <w:p w14:paraId="4BE13C25"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The median is a midway point between a range of values, so if you select an odd number of values, it uses the middle value, but when you select an even number of values, the median is the midway point between the two middle values</w:t>
      </w:r>
    </w:p>
    <w:p w14:paraId="1ACD3328" w14:textId="77777777" w:rsidR="00887E50" w:rsidRDefault="00887E50" w:rsidP="00887E5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5.</w:t>
      </w:r>
    </w:p>
    <w:p w14:paraId="4D304598"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screenreader-only"/>
          <w:rFonts w:ascii="Arial" w:hAnsi="Arial" w:cs="Arial"/>
          <w:color w:val="333333"/>
          <w:sz w:val="21"/>
          <w:szCs w:val="21"/>
          <w:bdr w:val="none" w:sz="0" w:space="0" w:color="auto" w:frame="1"/>
        </w:rPr>
        <w:t>Question 5</w:t>
      </w:r>
    </w:p>
    <w:p w14:paraId="4FEABDAC"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What are Excel cell references by default?</w:t>
      </w:r>
    </w:p>
    <w:p w14:paraId="7B7B4712"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cds-1849"/>
          <w:rFonts w:ascii="Arial" w:hAnsi="Arial" w:cs="Arial"/>
          <w:color w:val="333333"/>
          <w:sz w:val="21"/>
          <w:szCs w:val="21"/>
        </w:rPr>
        <w:t>1 / 1 point</w:t>
      </w:r>
    </w:p>
    <w:p w14:paraId="43628AB4" w14:textId="770555B6"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7E9F6006">
          <v:shape id="_x0000_i1224" type="#_x0000_t75" style="width:20.25pt;height:18pt" o:ole="">
            <v:imagedata r:id="rId130" o:title=""/>
          </v:shape>
          <w:control r:id="rId131" w:name="DefaultOcxName16" w:shapeid="_x0000_i1224"/>
        </w:object>
      </w:r>
    </w:p>
    <w:p w14:paraId="366FFD53"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Cell references must be assigned </w:t>
      </w:r>
    </w:p>
    <w:p w14:paraId="01561C24" w14:textId="0000C1A1"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4333C063">
          <v:shape id="_x0000_i1223" type="#_x0000_t75" style="width:20.25pt;height:18pt" o:ole="">
            <v:imagedata r:id="rId132" o:title=""/>
          </v:shape>
          <w:control r:id="rId133" w:name="DefaultOcxName17" w:shapeid="_x0000_i1223"/>
        </w:object>
      </w:r>
    </w:p>
    <w:p w14:paraId="5F825363"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Mixed references </w:t>
      </w:r>
    </w:p>
    <w:p w14:paraId="25C5F3A8" w14:textId="347FF86B"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336879B2">
          <v:shape id="_x0000_i1222" type="#_x0000_t75" style="width:20.25pt;height:18pt" o:ole="">
            <v:imagedata r:id="rId134" o:title=""/>
          </v:shape>
          <w:control r:id="rId135" w:name="DefaultOcxName18" w:shapeid="_x0000_i1222"/>
        </w:object>
      </w:r>
    </w:p>
    <w:p w14:paraId="3621282F"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lastRenderedPageBreak/>
        <w:t>Relative references</w:t>
      </w:r>
    </w:p>
    <w:p w14:paraId="310F56BC" w14:textId="5C0B403C"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4A117270">
          <v:shape id="_x0000_i1221" type="#_x0000_t75" style="width:20.25pt;height:18pt" o:ole="">
            <v:imagedata r:id="rId136" o:title=""/>
          </v:shape>
          <w:control r:id="rId137" w:name="DefaultOcxName19" w:shapeid="_x0000_i1221"/>
        </w:object>
      </w:r>
    </w:p>
    <w:p w14:paraId="347F44F6"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Absolute references</w:t>
      </w:r>
    </w:p>
    <w:p w14:paraId="118562F8"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Fonts w:ascii="Arial" w:hAnsi="Arial" w:cs="Arial"/>
          <w:color w:val="333333"/>
          <w:sz w:val="21"/>
          <w:szCs w:val="21"/>
        </w:rPr>
        <w:t>Correct</w:t>
      </w:r>
    </w:p>
    <w:p w14:paraId="45327027"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By default in Excel, cell references are always relative, and you must manually configure a cell reference to be absolute or mixed</w:t>
      </w:r>
    </w:p>
    <w:p w14:paraId="3B055A84" w14:textId="77777777" w:rsidR="00887E50" w:rsidRDefault="00887E50" w:rsidP="00887E5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6.</w:t>
      </w:r>
    </w:p>
    <w:p w14:paraId="576E4554"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screenreader-only"/>
          <w:rFonts w:ascii="Arial" w:hAnsi="Arial" w:cs="Arial"/>
          <w:color w:val="333333"/>
          <w:sz w:val="21"/>
          <w:szCs w:val="21"/>
          <w:bdr w:val="none" w:sz="0" w:space="0" w:color="auto" w:frame="1"/>
        </w:rPr>
        <w:t>Question 6</w:t>
      </w:r>
    </w:p>
    <w:p w14:paraId="3C669D61"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When creating formulas, what is a mixed reference? </w:t>
      </w:r>
    </w:p>
    <w:p w14:paraId="47B0615D"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Style w:val="cds-1849"/>
          <w:rFonts w:ascii="Arial" w:hAnsi="Arial" w:cs="Arial"/>
          <w:color w:val="333333"/>
          <w:sz w:val="21"/>
          <w:szCs w:val="21"/>
        </w:rPr>
        <w:t>1 / 1 point</w:t>
      </w:r>
    </w:p>
    <w:p w14:paraId="5493FF6E" w14:textId="7A3AC54B"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1A600530">
          <v:shape id="_x0000_i1220" type="#_x0000_t75" style="width:20.25pt;height:18pt" o:ole="">
            <v:imagedata r:id="rId138" o:title=""/>
          </v:shape>
          <w:control r:id="rId139" w:name="DefaultOcxName20" w:shapeid="_x0000_i1220"/>
        </w:object>
      </w:r>
    </w:p>
    <w:p w14:paraId="4CBB0636"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Both cell references are manually assigned </w:t>
      </w:r>
    </w:p>
    <w:p w14:paraId="3DEA2AFF" w14:textId="30ACC191"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70B3B563">
          <v:shape id="_x0000_i1219" type="#_x0000_t75" style="width:20.25pt;height:18pt" o:ole="">
            <v:imagedata r:id="rId140" o:title=""/>
          </v:shape>
          <w:control r:id="rId141" w:name="DefaultOcxName211" w:shapeid="_x0000_i1219"/>
        </w:object>
      </w:r>
    </w:p>
    <w:p w14:paraId="5B804942"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 xml:space="preserve">One cell reference is absolute, the other one is relative  </w:t>
      </w:r>
    </w:p>
    <w:p w14:paraId="638753E6" w14:textId="60C5FA9A"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lastRenderedPageBreak/>
        <w:object w:dxaOrig="225" w:dyaOrig="225" w14:anchorId="39428496">
          <v:shape id="_x0000_i1218" type="#_x0000_t75" style="width:20.25pt;height:18pt" o:ole="">
            <v:imagedata r:id="rId127" o:title=""/>
          </v:shape>
          <w:control r:id="rId142" w:name="DefaultOcxName22" w:shapeid="_x0000_i1218"/>
        </w:object>
      </w:r>
    </w:p>
    <w:p w14:paraId="59AA801C"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Both cell references are either absolute, or relative </w:t>
      </w:r>
    </w:p>
    <w:p w14:paraId="7D019F0A" w14:textId="027BE633" w:rsidR="00887E50" w:rsidRDefault="00887E50" w:rsidP="00887E50">
      <w:pPr>
        <w:pStyle w:val="ListParagraph"/>
        <w:numPr>
          <w:ilvl w:val="0"/>
          <w:numId w:val="41"/>
        </w:numPr>
        <w:shd w:val="clear" w:color="auto" w:fill="FFFFFF"/>
        <w:spacing w:before="990" w:after="720"/>
        <w:rPr>
          <w:rStyle w:val="bc4egv"/>
        </w:rPr>
      </w:pPr>
      <w:r w:rsidRPr="00887E50">
        <w:rPr>
          <w:rFonts w:ascii="Arial" w:hAnsi="Arial" w:cs="Arial"/>
          <w:color w:val="333333"/>
          <w:sz w:val="21"/>
          <w:szCs w:val="21"/>
        </w:rPr>
        <w:object w:dxaOrig="225" w:dyaOrig="225" w14:anchorId="47E53E71">
          <v:shape id="_x0000_i1217" type="#_x0000_t75" style="width:20.25pt;height:18pt" o:ole="">
            <v:imagedata r:id="rId143" o:title=""/>
          </v:shape>
          <w:control r:id="rId144" w:name="DefaultOcxName23" w:shapeid="_x0000_i1217"/>
        </w:object>
      </w:r>
    </w:p>
    <w:p w14:paraId="423F3FEA" w14:textId="77777777" w:rsidR="00887E50" w:rsidRDefault="00887E50" w:rsidP="00887E50">
      <w:pPr>
        <w:pStyle w:val="NormalWeb"/>
        <w:numPr>
          <w:ilvl w:val="0"/>
          <w:numId w:val="41"/>
        </w:numPr>
        <w:shd w:val="clear" w:color="auto" w:fill="FFFFFF"/>
        <w:spacing w:before="0" w:beforeAutospacing="0"/>
      </w:pPr>
      <w:r>
        <w:rPr>
          <w:rFonts w:ascii="Arial" w:hAnsi="Arial" w:cs="Arial"/>
          <w:color w:val="333333"/>
          <w:sz w:val="21"/>
          <w:szCs w:val="21"/>
        </w:rPr>
        <w:t>One cell reference is absolute, the other must be manually assigned </w:t>
      </w:r>
    </w:p>
    <w:p w14:paraId="0F83C276" w14:textId="77777777" w:rsidR="00887E50" w:rsidRPr="00887E50" w:rsidRDefault="00887E50" w:rsidP="00887E50">
      <w:pPr>
        <w:pStyle w:val="ListParagraph"/>
        <w:numPr>
          <w:ilvl w:val="0"/>
          <w:numId w:val="41"/>
        </w:numPr>
        <w:shd w:val="clear" w:color="auto" w:fill="FFFFFF"/>
        <w:spacing w:before="990" w:after="720"/>
        <w:rPr>
          <w:rFonts w:ascii="Arial" w:hAnsi="Arial" w:cs="Arial"/>
          <w:color w:val="333333"/>
          <w:sz w:val="21"/>
          <w:szCs w:val="21"/>
        </w:rPr>
      </w:pPr>
      <w:r w:rsidRPr="00887E50">
        <w:rPr>
          <w:rFonts w:ascii="Arial" w:hAnsi="Arial" w:cs="Arial"/>
          <w:color w:val="333333"/>
          <w:sz w:val="21"/>
          <w:szCs w:val="21"/>
        </w:rPr>
        <w:t>Correct</w:t>
      </w:r>
    </w:p>
    <w:p w14:paraId="4CC7E329" w14:textId="77777777" w:rsidR="00887E50" w:rsidRDefault="00887E50" w:rsidP="00887E5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 mixed reference has at least one relative cell reference and at least one absolute cell reference</w:t>
      </w:r>
    </w:p>
    <w:p w14:paraId="0AB93371" w14:textId="77777777" w:rsidR="00303B40" w:rsidRPr="00303B40" w:rsidRDefault="00303B40" w:rsidP="00303B40">
      <w:pPr>
        <w:pStyle w:val="ListParagraph"/>
        <w:numPr>
          <w:ilvl w:val="0"/>
          <w:numId w:val="41"/>
        </w:numPr>
        <w:shd w:val="clear" w:color="auto" w:fill="FFFFFF"/>
        <w:spacing w:before="720" w:after="720"/>
        <w:rPr>
          <w:rFonts w:ascii="Arial" w:hAnsi="Arial" w:cs="Arial"/>
          <w:color w:val="333333"/>
          <w:sz w:val="21"/>
          <w:szCs w:val="21"/>
        </w:rPr>
      </w:pPr>
      <w:r w:rsidRPr="00303B40">
        <w:rPr>
          <w:rFonts w:ascii="Arial" w:hAnsi="Arial" w:cs="Arial"/>
          <w:color w:val="333333"/>
          <w:sz w:val="21"/>
          <w:szCs w:val="21"/>
          <w:bdr w:val="none" w:sz="0" w:space="0" w:color="auto" w:frame="1"/>
        </w:rPr>
        <w:br/>
      </w:r>
      <w:r w:rsidRPr="00303B40">
        <w:rPr>
          <w:rStyle w:val="screenreader-only"/>
          <w:rFonts w:ascii="Arial" w:hAnsi="Arial" w:cs="Arial"/>
          <w:color w:val="333333"/>
          <w:sz w:val="21"/>
          <w:szCs w:val="21"/>
          <w:bdr w:val="none" w:sz="0" w:space="0" w:color="auto" w:frame="1"/>
        </w:rPr>
        <w:t>Question 1</w:t>
      </w:r>
    </w:p>
    <w:p w14:paraId="7DF731D7"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Which of the following is a valid way of editing existing data in a cell? </w:t>
      </w:r>
      <w:r>
        <w:rPr>
          <w:rStyle w:val="Strong"/>
          <w:rFonts w:ascii="unset" w:hAnsi="unset" w:cs="Arial"/>
          <w:color w:val="333333"/>
          <w:sz w:val="21"/>
          <w:szCs w:val="21"/>
        </w:rPr>
        <w:t>Select all that apply</w:t>
      </w:r>
    </w:p>
    <w:p w14:paraId="0F40035D" w14:textId="77777777" w:rsidR="00303B40" w:rsidRPr="00303B40" w:rsidRDefault="00303B40" w:rsidP="00303B40">
      <w:pPr>
        <w:pStyle w:val="ListParagraph"/>
        <w:numPr>
          <w:ilvl w:val="0"/>
          <w:numId w:val="41"/>
        </w:numPr>
        <w:shd w:val="clear" w:color="auto" w:fill="FFFFFF"/>
        <w:spacing w:before="720" w:after="720"/>
        <w:rPr>
          <w:rFonts w:ascii="Arial" w:hAnsi="Arial" w:cs="Arial"/>
          <w:color w:val="333333"/>
          <w:sz w:val="21"/>
          <w:szCs w:val="21"/>
        </w:rPr>
      </w:pPr>
      <w:r w:rsidRPr="00303B40">
        <w:rPr>
          <w:rStyle w:val="cds-3145"/>
          <w:rFonts w:ascii="Arial" w:hAnsi="Arial" w:cs="Arial"/>
          <w:color w:val="333333"/>
          <w:sz w:val="21"/>
          <w:szCs w:val="21"/>
        </w:rPr>
        <w:t>1 / 1 point</w:t>
      </w:r>
    </w:p>
    <w:p w14:paraId="25CDBCCF" w14:textId="05111EC2" w:rsidR="00303B40" w:rsidRDefault="00303B40" w:rsidP="00303B40">
      <w:pPr>
        <w:pStyle w:val="ListParagraph"/>
        <w:numPr>
          <w:ilvl w:val="0"/>
          <w:numId w:val="41"/>
        </w:numPr>
        <w:shd w:val="clear" w:color="auto" w:fill="FFFFFF"/>
        <w:spacing w:before="720" w:after="720"/>
        <w:rPr>
          <w:rStyle w:val="bc4egv"/>
        </w:rPr>
      </w:pPr>
      <w:r w:rsidRPr="00303B40">
        <w:rPr>
          <w:rFonts w:ascii="Arial" w:hAnsi="Arial" w:cs="Arial"/>
          <w:color w:val="333333"/>
          <w:sz w:val="21"/>
          <w:szCs w:val="21"/>
        </w:rPr>
        <w:object w:dxaOrig="225" w:dyaOrig="225" w14:anchorId="4E534F48">
          <v:shape id="_x0000_i1324" type="#_x0000_t75" style="width:20.25pt;height:18pt" o:ole="">
            <v:imagedata r:id="rId145" o:title=""/>
          </v:shape>
          <w:control r:id="rId146" w:name="DefaultOcxName29" w:shapeid="_x0000_i1324"/>
        </w:object>
      </w:r>
    </w:p>
    <w:p w14:paraId="60D1299D"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Press F2 </w:t>
      </w:r>
    </w:p>
    <w:p w14:paraId="533652C3" w14:textId="77777777" w:rsidR="00303B40" w:rsidRPr="00303B40" w:rsidRDefault="00303B40" w:rsidP="00303B40">
      <w:pPr>
        <w:pStyle w:val="ListParagraph"/>
        <w:numPr>
          <w:ilvl w:val="0"/>
          <w:numId w:val="41"/>
        </w:numPr>
        <w:shd w:val="clear" w:color="auto" w:fill="FFFFFF"/>
        <w:spacing w:before="720" w:after="720"/>
        <w:rPr>
          <w:rFonts w:ascii="Arial" w:hAnsi="Arial" w:cs="Arial"/>
          <w:color w:val="333333"/>
          <w:sz w:val="21"/>
          <w:szCs w:val="21"/>
        </w:rPr>
      </w:pPr>
      <w:r w:rsidRPr="00303B40">
        <w:rPr>
          <w:rFonts w:ascii="Arial" w:hAnsi="Arial" w:cs="Arial"/>
          <w:color w:val="333333"/>
          <w:sz w:val="21"/>
          <w:szCs w:val="21"/>
        </w:rPr>
        <w:t>Correct</w:t>
      </w:r>
    </w:p>
    <w:p w14:paraId="6611DDCD"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This is a valid way of editing the existing data in a cell</w:t>
      </w:r>
    </w:p>
    <w:p w14:paraId="5676EEF1" w14:textId="0F9786B4" w:rsidR="00303B40" w:rsidRDefault="00303B40" w:rsidP="00303B40">
      <w:pPr>
        <w:pStyle w:val="ListParagraph"/>
        <w:numPr>
          <w:ilvl w:val="0"/>
          <w:numId w:val="41"/>
        </w:numPr>
        <w:shd w:val="clear" w:color="auto" w:fill="FFFFFF"/>
        <w:spacing w:before="720" w:after="720"/>
        <w:rPr>
          <w:rStyle w:val="bc4egv"/>
        </w:rPr>
      </w:pPr>
      <w:r w:rsidRPr="00303B40">
        <w:rPr>
          <w:rFonts w:ascii="Arial" w:hAnsi="Arial" w:cs="Arial"/>
          <w:color w:val="333333"/>
          <w:sz w:val="21"/>
          <w:szCs w:val="21"/>
        </w:rPr>
        <w:lastRenderedPageBreak/>
        <w:object w:dxaOrig="225" w:dyaOrig="225" w14:anchorId="6D1561A2">
          <v:shape id="_x0000_i1323" type="#_x0000_t75" style="width:20.25pt;height:18pt" o:ole="">
            <v:imagedata r:id="rId147" o:title=""/>
          </v:shape>
          <w:control r:id="rId148" w:name="DefaultOcxName114" w:shapeid="_x0000_i1323"/>
        </w:object>
      </w:r>
    </w:p>
    <w:p w14:paraId="2BB97BDA"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Select the cell you want to edit and then click in the formula bar </w:t>
      </w:r>
    </w:p>
    <w:p w14:paraId="05D12E0B" w14:textId="77777777" w:rsidR="00303B40" w:rsidRPr="00303B40" w:rsidRDefault="00303B40" w:rsidP="00303B40">
      <w:pPr>
        <w:pStyle w:val="ListParagraph"/>
        <w:numPr>
          <w:ilvl w:val="0"/>
          <w:numId w:val="41"/>
        </w:numPr>
        <w:shd w:val="clear" w:color="auto" w:fill="FFFFFF"/>
        <w:spacing w:before="720" w:after="720"/>
        <w:rPr>
          <w:rFonts w:ascii="Arial" w:hAnsi="Arial" w:cs="Arial"/>
          <w:color w:val="333333"/>
          <w:sz w:val="21"/>
          <w:szCs w:val="21"/>
        </w:rPr>
      </w:pPr>
      <w:r w:rsidRPr="00303B40">
        <w:rPr>
          <w:rFonts w:ascii="Arial" w:hAnsi="Arial" w:cs="Arial"/>
          <w:color w:val="333333"/>
          <w:sz w:val="21"/>
          <w:szCs w:val="21"/>
        </w:rPr>
        <w:t>Correct</w:t>
      </w:r>
    </w:p>
    <w:p w14:paraId="44E0194A"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This is a valid way of editing the existing data in a cell</w:t>
      </w:r>
    </w:p>
    <w:p w14:paraId="6436F5AF" w14:textId="00066AEF" w:rsidR="00303B40" w:rsidRDefault="00303B40" w:rsidP="00303B40">
      <w:pPr>
        <w:pStyle w:val="ListParagraph"/>
        <w:numPr>
          <w:ilvl w:val="0"/>
          <w:numId w:val="41"/>
        </w:numPr>
        <w:shd w:val="clear" w:color="auto" w:fill="FFFFFF"/>
        <w:spacing w:before="720" w:after="720"/>
        <w:rPr>
          <w:rStyle w:val="bc4egv"/>
        </w:rPr>
      </w:pPr>
      <w:r w:rsidRPr="00303B40">
        <w:rPr>
          <w:rFonts w:ascii="Arial" w:hAnsi="Arial" w:cs="Arial"/>
          <w:color w:val="333333"/>
          <w:sz w:val="21"/>
          <w:szCs w:val="21"/>
        </w:rPr>
        <w:object w:dxaOrig="225" w:dyaOrig="225" w14:anchorId="684F73F1">
          <v:shape id="_x0000_i1322" type="#_x0000_t75" style="width:20.25pt;height:18pt" o:ole="">
            <v:imagedata r:id="rId149" o:title=""/>
          </v:shape>
          <w:control r:id="rId150" w:name="DefaultOcxName28" w:shapeid="_x0000_i1322"/>
        </w:object>
      </w:r>
    </w:p>
    <w:p w14:paraId="2B7C378E"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Select the cell you want to edit and press Enter </w:t>
      </w:r>
    </w:p>
    <w:p w14:paraId="576C1B86" w14:textId="4425172E" w:rsidR="00303B40" w:rsidRDefault="00303B40" w:rsidP="00303B40">
      <w:pPr>
        <w:pStyle w:val="ListParagraph"/>
        <w:numPr>
          <w:ilvl w:val="0"/>
          <w:numId w:val="41"/>
        </w:numPr>
        <w:shd w:val="clear" w:color="auto" w:fill="FFFFFF"/>
        <w:spacing w:before="720" w:after="720"/>
        <w:rPr>
          <w:rStyle w:val="bc4egv"/>
        </w:rPr>
      </w:pPr>
      <w:r w:rsidRPr="00303B40">
        <w:rPr>
          <w:rFonts w:ascii="Arial" w:hAnsi="Arial" w:cs="Arial"/>
          <w:color w:val="333333"/>
          <w:sz w:val="21"/>
          <w:szCs w:val="21"/>
        </w:rPr>
        <w:object w:dxaOrig="225" w:dyaOrig="225" w14:anchorId="4B1FDA90">
          <v:shape id="_x0000_i1321" type="#_x0000_t75" style="width:20.25pt;height:18pt" o:ole="">
            <v:imagedata r:id="rId151" o:title=""/>
          </v:shape>
          <w:control r:id="rId152" w:name="DefaultOcxName33" w:shapeid="_x0000_i1321"/>
        </w:object>
      </w:r>
    </w:p>
    <w:p w14:paraId="6968D4D2"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Press CTRL+N </w:t>
      </w:r>
    </w:p>
    <w:p w14:paraId="75B960C4" w14:textId="77777777" w:rsidR="00303B40" w:rsidRDefault="00303B40" w:rsidP="00303B4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2.</w:t>
      </w:r>
    </w:p>
    <w:p w14:paraId="63C22F4B"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screenreader-only"/>
          <w:rFonts w:ascii="Arial" w:hAnsi="Arial" w:cs="Arial"/>
          <w:color w:val="333333"/>
          <w:sz w:val="21"/>
          <w:szCs w:val="21"/>
          <w:bdr w:val="none" w:sz="0" w:space="0" w:color="auto" w:frame="1"/>
        </w:rPr>
        <w:t>Question 2</w:t>
      </w:r>
    </w:p>
    <w:p w14:paraId="2B9D4642"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In Excel for the web, how can you format data in cells to use a currency? </w:t>
      </w:r>
      <w:r>
        <w:rPr>
          <w:rStyle w:val="Strong"/>
          <w:rFonts w:ascii="unset" w:hAnsi="unset" w:cs="Arial"/>
          <w:color w:val="333333"/>
          <w:sz w:val="21"/>
          <w:szCs w:val="21"/>
        </w:rPr>
        <w:t>Select all that apply</w:t>
      </w:r>
    </w:p>
    <w:p w14:paraId="4B9D2F0A"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cds-3145"/>
          <w:rFonts w:ascii="Arial" w:hAnsi="Arial" w:cs="Arial"/>
          <w:color w:val="333333"/>
          <w:sz w:val="21"/>
          <w:szCs w:val="21"/>
        </w:rPr>
        <w:t>1 / 1 point</w:t>
      </w:r>
    </w:p>
    <w:p w14:paraId="68225D09" w14:textId="3872A243"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2010A360">
          <v:shape id="_x0000_i1320" type="#_x0000_t75" style="width:20.25pt;height:18pt" o:ole="">
            <v:imagedata r:id="rId75" o:title=""/>
          </v:shape>
          <w:control r:id="rId153" w:name="DefaultOcxName43" w:shapeid="_x0000_i1320"/>
        </w:object>
      </w:r>
    </w:p>
    <w:p w14:paraId="09580A46"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Right-click on a cell and select Number Format </w:t>
      </w:r>
    </w:p>
    <w:p w14:paraId="118ED767"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Fonts w:ascii="Arial" w:hAnsi="Arial" w:cs="Arial"/>
          <w:color w:val="333333"/>
          <w:sz w:val="21"/>
          <w:szCs w:val="21"/>
        </w:rPr>
        <w:lastRenderedPageBreak/>
        <w:t>Correct</w:t>
      </w:r>
    </w:p>
    <w:p w14:paraId="2FEA5832" w14:textId="5B987529"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39586448">
          <v:shape id="_x0000_i1319" type="#_x0000_t75" style="width:20.25pt;height:18pt" o:ole="">
            <v:imagedata r:id="rId154" o:title=""/>
          </v:shape>
          <w:control r:id="rId155" w:name="DefaultOcxName53" w:shapeid="_x0000_i1319"/>
        </w:object>
      </w:r>
    </w:p>
    <w:p w14:paraId="4C463E78"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Select "More Number Formats" from the Number Format drop-down list in the Number group</w:t>
      </w:r>
    </w:p>
    <w:p w14:paraId="3DD7664C"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Fonts w:ascii="Arial" w:hAnsi="Arial" w:cs="Arial"/>
          <w:color w:val="333333"/>
          <w:sz w:val="21"/>
          <w:szCs w:val="21"/>
        </w:rPr>
        <w:t>Correct</w:t>
      </w:r>
    </w:p>
    <w:p w14:paraId="0B7C503F"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This will enable you to format your data as a currency.</w:t>
      </w:r>
    </w:p>
    <w:p w14:paraId="3B1F442C" w14:textId="482DA374"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0F0BDFCC">
          <v:shape id="_x0000_i1318" type="#_x0000_t75" style="width:20.25pt;height:18pt" o:ole="">
            <v:imagedata r:id="rId69" o:title=""/>
          </v:shape>
          <w:control r:id="rId156" w:name="DefaultOcxName63" w:shapeid="_x0000_i1318"/>
        </w:object>
      </w:r>
    </w:p>
    <w:p w14:paraId="39872A2C"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Select the data and click the Decrease Decimal button </w:t>
      </w:r>
    </w:p>
    <w:p w14:paraId="116999D4" w14:textId="106BF12B"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55954D14">
          <v:shape id="_x0000_i1317" type="#_x0000_t75" style="width:20.25pt;height:18pt" o:ole="">
            <v:imagedata r:id="rId157" o:title=""/>
          </v:shape>
          <w:control r:id="rId158" w:name="DefaultOcxName73" w:shapeid="_x0000_i1317"/>
        </w:object>
      </w:r>
    </w:p>
    <w:p w14:paraId="1B3F0434"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Select "Format cells" from the Format drop-down list in the Cells group </w:t>
      </w:r>
    </w:p>
    <w:p w14:paraId="5B90FC7B" w14:textId="77777777" w:rsidR="00303B40" w:rsidRDefault="00303B40" w:rsidP="00303B4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3.</w:t>
      </w:r>
    </w:p>
    <w:p w14:paraId="6432E05C"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screenreader-only"/>
          <w:rFonts w:ascii="Arial" w:hAnsi="Arial" w:cs="Arial"/>
          <w:color w:val="333333"/>
          <w:sz w:val="21"/>
          <w:szCs w:val="21"/>
          <w:bdr w:val="none" w:sz="0" w:space="0" w:color="auto" w:frame="1"/>
        </w:rPr>
        <w:t>Question 3</w:t>
      </w:r>
    </w:p>
    <w:p w14:paraId="0ED615EC"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What character do you type first when you want to start writing a formula?</w:t>
      </w:r>
    </w:p>
    <w:p w14:paraId="4613B2CF"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cds-3145"/>
          <w:rFonts w:ascii="Arial" w:hAnsi="Arial" w:cs="Arial"/>
          <w:color w:val="333333"/>
          <w:sz w:val="21"/>
          <w:szCs w:val="21"/>
        </w:rPr>
        <w:t>1 / 1 point</w:t>
      </w:r>
    </w:p>
    <w:p w14:paraId="7CBF9240" w14:textId="3334CDA1"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5BBAEC67">
          <v:shape id="_x0000_i1316" type="#_x0000_t75" style="width:20.25pt;height:18pt" o:ole="">
            <v:imagedata r:id="rId159" o:title=""/>
          </v:shape>
          <w:control r:id="rId160" w:name="DefaultOcxName83" w:shapeid="_x0000_i1316"/>
        </w:object>
      </w:r>
    </w:p>
    <w:p w14:paraId="5C5AA665"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lastRenderedPageBreak/>
        <w:t xml:space="preserve">Equal sign '=' </w:t>
      </w:r>
    </w:p>
    <w:p w14:paraId="1CAE685B" w14:textId="4DE85676"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2D0C1A17">
          <v:shape id="_x0000_i1315" type="#_x0000_t75" style="width:20.25pt;height:18pt" o:ole="">
            <v:imagedata r:id="rId161" o:title=""/>
          </v:shape>
          <w:control r:id="rId162" w:name="DefaultOcxName93" w:shapeid="_x0000_i1315"/>
        </w:object>
      </w:r>
    </w:p>
    <w:p w14:paraId="69E6219B"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Percentage sign '%' </w:t>
      </w:r>
    </w:p>
    <w:p w14:paraId="3CA41A24" w14:textId="6C6AE6BB"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4451A2B2">
          <v:shape id="_x0000_i1314" type="#_x0000_t75" style="width:20.25pt;height:18pt" o:ole="">
            <v:imagedata r:id="rId163" o:title=""/>
          </v:shape>
          <w:control r:id="rId164" w:name="DefaultOcxName103" w:shapeid="_x0000_i1314"/>
        </w:object>
      </w:r>
    </w:p>
    <w:p w14:paraId="7E8BA0F4"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Plus sign '+' </w:t>
      </w:r>
    </w:p>
    <w:p w14:paraId="4DAAB497" w14:textId="158B6DC1"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0ADB654D">
          <v:shape id="_x0000_i1313" type="#_x0000_t75" style="width:20.25pt;height:18pt" o:ole="">
            <v:imagedata r:id="rId165" o:title=""/>
          </v:shape>
          <w:control r:id="rId166" w:name="DefaultOcxName113" w:shapeid="_x0000_i1313"/>
        </w:object>
      </w:r>
    </w:p>
    <w:p w14:paraId="28DED9C0"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Division sign '/' </w:t>
      </w:r>
    </w:p>
    <w:p w14:paraId="08546CE0"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Fonts w:ascii="Arial" w:hAnsi="Arial" w:cs="Arial"/>
          <w:color w:val="333333"/>
          <w:sz w:val="21"/>
          <w:szCs w:val="21"/>
        </w:rPr>
        <w:t>Correct</w:t>
      </w:r>
    </w:p>
    <w:p w14:paraId="29E183D9"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You type the '=' character first when you want to start writing a formula</w:t>
      </w:r>
    </w:p>
    <w:p w14:paraId="4B8BF7B2" w14:textId="77777777" w:rsidR="00303B40" w:rsidRDefault="00303B40" w:rsidP="00303B4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4.</w:t>
      </w:r>
    </w:p>
    <w:p w14:paraId="53AA35AA"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screenreader-only"/>
          <w:rFonts w:ascii="Arial" w:hAnsi="Arial" w:cs="Arial"/>
          <w:color w:val="333333"/>
          <w:sz w:val="21"/>
          <w:szCs w:val="21"/>
          <w:bdr w:val="none" w:sz="0" w:space="0" w:color="auto" w:frame="1"/>
        </w:rPr>
        <w:t>Question 4</w:t>
      </w:r>
    </w:p>
    <w:p w14:paraId="43D997F8"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What is one of the functions found in the AutoSum drop-down list?</w:t>
      </w:r>
    </w:p>
    <w:p w14:paraId="0DA7DD70"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cds-3145"/>
          <w:rFonts w:ascii="Arial" w:hAnsi="Arial" w:cs="Arial"/>
          <w:color w:val="333333"/>
          <w:sz w:val="21"/>
          <w:szCs w:val="21"/>
        </w:rPr>
        <w:lastRenderedPageBreak/>
        <w:t>1 / 1 point</w:t>
      </w:r>
    </w:p>
    <w:p w14:paraId="7BE6CB14" w14:textId="130009BD"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1DC9FE43">
          <v:shape id="_x0000_i1312" type="#_x0000_t75" style="width:20.25pt;height:18pt" o:ole="">
            <v:imagedata r:id="rId32" o:title=""/>
          </v:shape>
          <w:control r:id="rId167" w:name="DefaultOcxName122" w:shapeid="_x0000_i1312"/>
        </w:object>
      </w:r>
    </w:p>
    <w:p w14:paraId="6009C3B6"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Count Numbers </w:t>
      </w:r>
    </w:p>
    <w:p w14:paraId="71A60A49" w14:textId="5A697A27"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692C0829">
          <v:shape id="_x0000_i1311" type="#_x0000_t75" style="width:20.25pt;height:18pt" o:ole="">
            <v:imagedata r:id="rId168" o:title=""/>
          </v:shape>
          <w:control r:id="rId169" w:name="DefaultOcxName132" w:shapeid="_x0000_i1311"/>
        </w:object>
      </w:r>
    </w:p>
    <w:p w14:paraId="09E58550"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General </w:t>
      </w:r>
    </w:p>
    <w:p w14:paraId="45380C07" w14:textId="75B5CD58"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5941F318">
          <v:shape id="_x0000_i1310" type="#_x0000_t75" style="width:20.25pt;height:18pt" o:ole="">
            <v:imagedata r:id="rId168" o:title=""/>
          </v:shape>
          <w:control r:id="rId170" w:name="DefaultOcxName141" w:shapeid="_x0000_i1310"/>
        </w:object>
      </w:r>
    </w:p>
    <w:p w14:paraId="12324AB4"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Accounting </w:t>
      </w:r>
    </w:p>
    <w:p w14:paraId="2E688CEB" w14:textId="1BE917A3"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5217D6A1">
          <v:shape id="_x0000_i1309" type="#_x0000_t75" style="width:20.25pt;height:18pt" o:ole="">
            <v:imagedata r:id="rId171" o:title=""/>
          </v:shape>
          <w:control r:id="rId172" w:name="DefaultOcxName151" w:shapeid="_x0000_i1309"/>
        </w:object>
      </w:r>
    </w:p>
    <w:p w14:paraId="7BF2EFAE"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Number </w:t>
      </w:r>
    </w:p>
    <w:p w14:paraId="31E1DE06"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Fonts w:ascii="Arial" w:hAnsi="Arial" w:cs="Arial"/>
          <w:color w:val="333333"/>
          <w:sz w:val="21"/>
          <w:szCs w:val="21"/>
        </w:rPr>
        <w:t>Correct</w:t>
      </w:r>
    </w:p>
    <w:p w14:paraId="410F50BD"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Count Numbers is one of the functions found in the AutoSum drop-down list, The other options are Sum, Average, Max and Min</w:t>
      </w:r>
    </w:p>
    <w:p w14:paraId="03994439" w14:textId="77777777" w:rsidR="00303B40" w:rsidRDefault="00303B40" w:rsidP="00303B4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5.</w:t>
      </w:r>
    </w:p>
    <w:p w14:paraId="29DADEDA"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screenreader-only"/>
          <w:rFonts w:ascii="Arial" w:hAnsi="Arial" w:cs="Arial"/>
          <w:color w:val="333333"/>
          <w:sz w:val="21"/>
          <w:szCs w:val="21"/>
          <w:bdr w:val="none" w:sz="0" w:space="0" w:color="auto" w:frame="1"/>
        </w:rPr>
        <w:t>Question 5</w:t>
      </w:r>
    </w:p>
    <w:p w14:paraId="4CA4281D"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In Excel Desktop, what is one of the function categories on the Formulas tab, in the Function Library group?</w:t>
      </w:r>
    </w:p>
    <w:p w14:paraId="50A3AEFC"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cds-3145"/>
          <w:rFonts w:ascii="Arial" w:hAnsi="Arial" w:cs="Arial"/>
          <w:color w:val="333333"/>
          <w:sz w:val="21"/>
          <w:szCs w:val="21"/>
        </w:rPr>
        <w:t>1 / 1 point</w:t>
      </w:r>
    </w:p>
    <w:p w14:paraId="327CDA35" w14:textId="1534F701"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7791C271">
          <v:shape id="_x0000_i1308" type="#_x0000_t75" style="width:20.25pt;height:18pt" o:ole="">
            <v:imagedata r:id="rId173" o:title=""/>
          </v:shape>
          <w:control r:id="rId174" w:name="DefaultOcxName161" w:shapeid="_x0000_i1308"/>
        </w:object>
      </w:r>
    </w:p>
    <w:p w14:paraId="7ACBE2DD"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Lookup &amp; Reference </w:t>
      </w:r>
    </w:p>
    <w:p w14:paraId="7ACB40A7" w14:textId="32CB9F8C"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2DDD4EBB">
          <v:shape id="_x0000_i1307" type="#_x0000_t75" style="width:20.25pt;height:18pt" o:ole="">
            <v:imagedata r:id="rId175" o:title=""/>
          </v:shape>
          <w:control r:id="rId176" w:name="DefaultOcxName171" w:shapeid="_x0000_i1307"/>
        </w:object>
      </w:r>
    </w:p>
    <w:p w14:paraId="627C36FC"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Functional</w:t>
      </w:r>
    </w:p>
    <w:p w14:paraId="5256462D" w14:textId="2B36BAC4"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1E222225">
          <v:shape id="_x0000_i1306" type="#_x0000_t75" style="width:20.25pt;height:18pt" o:ole="">
            <v:imagedata r:id="rId177" o:title=""/>
          </v:shape>
          <w:control r:id="rId178" w:name="DefaultOcxName181" w:shapeid="_x0000_i1306"/>
        </w:object>
      </w:r>
    </w:p>
    <w:p w14:paraId="52CF0403"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Medical</w:t>
      </w:r>
    </w:p>
    <w:p w14:paraId="6AD9D4DC" w14:textId="09C66FB8"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1E84A07D">
          <v:shape id="_x0000_i1305" type="#_x0000_t75" style="width:20.25pt;height:18pt" o:ole="">
            <v:imagedata r:id="rId179" o:title=""/>
          </v:shape>
          <w:control r:id="rId180" w:name="DefaultOcxName191" w:shapeid="_x0000_i1305"/>
        </w:object>
      </w:r>
    </w:p>
    <w:p w14:paraId="41C7D9BB"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Analytical</w:t>
      </w:r>
    </w:p>
    <w:p w14:paraId="2AF8C4A9"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Fonts w:ascii="Arial" w:hAnsi="Arial" w:cs="Arial"/>
          <w:color w:val="333333"/>
          <w:sz w:val="21"/>
          <w:szCs w:val="21"/>
        </w:rPr>
        <w:t>Correct</w:t>
      </w:r>
    </w:p>
    <w:p w14:paraId="249D4630"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Lookup &amp; Reference is one of the function categories on the Formulas tab, in the Function Library group</w:t>
      </w:r>
    </w:p>
    <w:p w14:paraId="409A5B28" w14:textId="77777777" w:rsidR="00303B40" w:rsidRDefault="00303B40" w:rsidP="00303B4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lastRenderedPageBreak/>
        <w:t>6.</w:t>
      </w:r>
    </w:p>
    <w:p w14:paraId="7CA7DE73"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screenreader-only"/>
          <w:rFonts w:ascii="Arial" w:hAnsi="Arial" w:cs="Arial"/>
          <w:color w:val="333333"/>
          <w:sz w:val="21"/>
          <w:szCs w:val="21"/>
          <w:bdr w:val="none" w:sz="0" w:space="0" w:color="auto" w:frame="1"/>
        </w:rPr>
        <w:t>Question 6</w:t>
      </w:r>
    </w:p>
    <w:p w14:paraId="4F0DE893"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How do you make a cell reference absolute in a formula?</w:t>
      </w:r>
    </w:p>
    <w:p w14:paraId="63A0208C"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cds-3145"/>
          <w:rFonts w:ascii="Arial" w:hAnsi="Arial" w:cs="Arial"/>
          <w:color w:val="333333"/>
          <w:sz w:val="21"/>
          <w:szCs w:val="21"/>
        </w:rPr>
        <w:t>1 / 1 point</w:t>
      </w:r>
    </w:p>
    <w:p w14:paraId="110D9033" w14:textId="4C804623"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610D93FB">
          <v:shape id="_x0000_i1304" type="#_x0000_t75" style="width:20.25pt;height:18pt" o:ole="">
            <v:imagedata r:id="rId181" o:title=""/>
          </v:shape>
          <w:control r:id="rId182" w:name="DefaultOcxName201" w:shapeid="_x0000_i1304"/>
        </w:object>
      </w:r>
    </w:p>
    <w:p w14:paraId="5061B93C"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Put a plus sign (+) between the column and row identifiers in the formula </w:t>
      </w:r>
    </w:p>
    <w:p w14:paraId="500C224A" w14:textId="4F5CC1DF"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60F2E357">
          <v:shape id="_x0000_i1303" type="#_x0000_t75" style="width:20.25pt;height:18pt" o:ole="">
            <v:imagedata r:id="rId183" o:title=""/>
          </v:shape>
          <w:control r:id="rId184" w:name="DefaultOcxName212" w:shapeid="_x0000_i1303"/>
        </w:object>
      </w:r>
    </w:p>
    <w:p w14:paraId="7C8C5582"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Put a dollar sign ($) in front of the column and/or row identifiers in the formula </w:t>
      </w:r>
    </w:p>
    <w:p w14:paraId="2EB95A42" w14:textId="5FDC27DE"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610874AB">
          <v:shape id="_x0000_i1302" type="#_x0000_t75" style="width:20.25pt;height:18pt" o:ole="">
            <v:imagedata r:id="rId185" o:title=""/>
          </v:shape>
          <w:control r:id="rId186" w:name="DefaultOcxName221" w:shapeid="_x0000_i1302"/>
        </w:object>
      </w:r>
    </w:p>
    <w:p w14:paraId="17C85D89"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Put an asterisk (*) in front of the column or behind the row identifiers in the formula </w:t>
      </w:r>
    </w:p>
    <w:p w14:paraId="7CB91626" w14:textId="5CC9A53E"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1C70ABD3">
          <v:shape id="_x0000_i1301" type="#_x0000_t75" style="width:20.25pt;height:18pt" o:ole="">
            <v:imagedata r:id="rId187" o:title=""/>
          </v:shape>
          <w:control r:id="rId188" w:name="DefaultOcxName231" w:shapeid="_x0000_i1301"/>
        </w:object>
      </w:r>
    </w:p>
    <w:p w14:paraId="6393B7A6"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Put a percentage sign (%) behind the column or row identifiers in the formula </w:t>
      </w:r>
    </w:p>
    <w:p w14:paraId="34F94148"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Fonts w:ascii="Arial" w:hAnsi="Arial" w:cs="Arial"/>
          <w:color w:val="333333"/>
          <w:sz w:val="21"/>
          <w:szCs w:val="21"/>
        </w:rPr>
        <w:lastRenderedPageBreak/>
        <w:t>Correct</w:t>
      </w:r>
    </w:p>
    <w:p w14:paraId="594A4929"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Putting a dollar sign ($) in front of the column and/or row identifiers is how you make a cell reference absolute in a formula</w:t>
      </w:r>
    </w:p>
    <w:p w14:paraId="11E59A37" w14:textId="77777777" w:rsidR="00303B40" w:rsidRDefault="00303B40" w:rsidP="00303B40">
      <w:pPr>
        <w:pStyle w:val="Heading3"/>
        <w:numPr>
          <w:ilvl w:val="0"/>
          <w:numId w:val="41"/>
        </w:numPr>
        <w:shd w:val="clear" w:color="auto" w:fill="FFFFFF"/>
        <w:spacing w:before="0"/>
        <w:rPr>
          <w:rFonts w:ascii="Arial" w:hAnsi="Arial" w:cs="Arial"/>
          <w:color w:val="333333"/>
          <w:sz w:val="27"/>
          <w:szCs w:val="27"/>
        </w:rPr>
      </w:pPr>
      <w:r>
        <w:rPr>
          <w:rFonts w:ascii="Arial" w:hAnsi="Arial" w:cs="Arial"/>
          <w:color w:val="333333"/>
        </w:rPr>
        <w:t>7.</w:t>
      </w:r>
    </w:p>
    <w:p w14:paraId="3059EE2C"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screenreader-only"/>
          <w:rFonts w:ascii="Arial" w:hAnsi="Arial" w:cs="Arial"/>
          <w:color w:val="333333"/>
          <w:sz w:val="21"/>
          <w:szCs w:val="21"/>
          <w:bdr w:val="none" w:sz="0" w:space="0" w:color="auto" w:frame="1"/>
        </w:rPr>
        <w:t>Question 7</w:t>
      </w:r>
    </w:p>
    <w:p w14:paraId="0512DEB0"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Formula errors in Excel are preceded by a hash symbol (#). What does it mean when multiple hash symbols exist in a cell? </w:t>
      </w:r>
    </w:p>
    <w:p w14:paraId="3FF5AB1A"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Style w:val="cds-3145"/>
          <w:rFonts w:ascii="Arial" w:hAnsi="Arial" w:cs="Arial"/>
          <w:color w:val="333333"/>
          <w:sz w:val="21"/>
          <w:szCs w:val="21"/>
        </w:rPr>
        <w:t>1 / 1 point</w:t>
      </w:r>
    </w:p>
    <w:p w14:paraId="4EB1E1E1" w14:textId="46E77EFC"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297C801E">
          <v:shape id="_x0000_i1300" type="#_x0000_t75" style="width:20.25pt;height:18pt" o:ole="">
            <v:imagedata r:id="rId189" o:title=""/>
          </v:shape>
          <w:control r:id="rId190" w:name="DefaultOcxName241" w:shapeid="_x0000_i1300"/>
        </w:object>
      </w:r>
    </w:p>
    <w:p w14:paraId="193361FD"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Formula is missing a cell reference </w:t>
      </w:r>
    </w:p>
    <w:p w14:paraId="6342D3F1" w14:textId="27336485"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284BB6CC">
          <v:shape id="_x0000_i1299" type="#_x0000_t75" style="width:20.25pt;height:18pt" o:ole="">
            <v:imagedata r:id="rId191" o:title=""/>
          </v:shape>
          <w:control r:id="rId192" w:name="DefaultOcxName251" w:shapeid="_x0000_i1299"/>
        </w:object>
      </w:r>
    </w:p>
    <w:p w14:paraId="15C9A4C3"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Column isn't wide enough or it contains negative date or time values </w:t>
      </w:r>
    </w:p>
    <w:p w14:paraId="73C28901" w14:textId="3F9F79A0"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7BB076EA">
          <v:shape id="_x0000_i1298" type="#_x0000_t75" style="width:20.25pt;height:18pt" o:ole="">
            <v:imagedata r:id="rId193" o:title=""/>
          </v:shape>
          <w:control r:id="rId194" w:name="DefaultOcxName26" w:shapeid="_x0000_i1298"/>
        </w:object>
      </w:r>
    </w:p>
    <w:p w14:paraId="090EE619"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t xml:space="preserve">Formula contains unrecognized text </w:t>
      </w:r>
    </w:p>
    <w:p w14:paraId="1B9E14F1" w14:textId="1C9C503F" w:rsidR="00303B40" w:rsidRDefault="00303B40" w:rsidP="00303B40">
      <w:pPr>
        <w:pStyle w:val="ListParagraph"/>
        <w:numPr>
          <w:ilvl w:val="0"/>
          <w:numId w:val="41"/>
        </w:numPr>
        <w:shd w:val="clear" w:color="auto" w:fill="FFFFFF"/>
        <w:spacing w:before="990" w:after="720"/>
        <w:rPr>
          <w:rStyle w:val="bc4egv"/>
        </w:rPr>
      </w:pPr>
      <w:r w:rsidRPr="00303B40">
        <w:rPr>
          <w:rFonts w:ascii="Arial" w:hAnsi="Arial" w:cs="Arial"/>
          <w:color w:val="333333"/>
          <w:sz w:val="21"/>
          <w:szCs w:val="21"/>
        </w:rPr>
        <w:object w:dxaOrig="225" w:dyaOrig="225" w14:anchorId="3BCEE1CC">
          <v:shape id="_x0000_i1297" type="#_x0000_t75" style="width:20.25pt;height:18pt" o:ole="">
            <v:imagedata r:id="rId138" o:title=""/>
          </v:shape>
          <w:control r:id="rId195" w:name="DefaultOcxName27" w:shapeid="_x0000_i1297"/>
        </w:object>
      </w:r>
    </w:p>
    <w:p w14:paraId="1A961C72" w14:textId="77777777" w:rsidR="00303B40" w:rsidRDefault="00303B40" w:rsidP="00303B40">
      <w:pPr>
        <w:pStyle w:val="NormalWeb"/>
        <w:numPr>
          <w:ilvl w:val="0"/>
          <w:numId w:val="41"/>
        </w:numPr>
        <w:shd w:val="clear" w:color="auto" w:fill="FFFFFF"/>
        <w:spacing w:before="0" w:beforeAutospacing="0"/>
      </w:pPr>
      <w:r>
        <w:rPr>
          <w:rFonts w:ascii="Arial" w:hAnsi="Arial" w:cs="Arial"/>
          <w:color w:val="333333"/>
          <w:sz w:val="21"/>
          <w:szCs w:val="21"/>
        </w:rPr>
        <w:lastRenderedPageBreak/>
        <w:t xml:space="preserve">Formula contains multiple errors </w:t>
      </w:r>
    </w:p>
    <w:p w14:paraId="0BCE126A" w14:textId="77777777" w:rsidR="00303B40" w:rsidRPr="00303B40" w:rsidRDefault="00303B40" w:rsidP="00303B40">
      <w:pPr>
        <w:pStyle w:val="ListParagraph"/>
        <w:numPr>
          <w:ilvl w:val="0"/>
          <w:numId w:val="41"/>
        </w:numPr>
        <w:shd w:val="clear" w:color="auto" w:fill="FFFFFF"/>
        <w:spacing w:before="990" w:after="720"/>
        <w:rPr>
          <w:rFonts w:ascii="Arial" w:hAnsi="Arial" w:cs="Arial"/>
          <w:color w:val="333333"/>
          <w:sz w:val="21"/>
          <w:szCs w:val="21"/>
        </w:rPr>
      </w:pPr>
      <w:r w:rsidRPr="00303B40">
        <w:rPr>
          <w:rFonts w:ascii="Arial" w:hAnsi="Arial" w:cs="Arial"/>
          <w:color w:val="333333"/>
          <w:sz w:val="21"/>
          <w:szCs w:val="21"/>
        </w:rPr>
        <w:t>Correct</w:t>
      </w:r>
    </w:p>
    <w:p w14:paraId="7BA52D8B" w14:textId="77777777" w:rsidR="00303B40" w:rsidRDefault="00303B40" w:rsidP="00303B40">
      <w:pPr>
        <w:pStyle w:val="NormalWeb"/>
        <w:numPr>
          <w:ilvl w:val="0"/>
          <w:numId w:val="4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When you see multiple hash symbols in a cell it means that either the column isn't wide enough to display the full data, or it contains negative date or time values </w:t>
      </w:r>
    </w:p>
    <w:p w14:paraId="282CF8E4" w14:textId="77777777" w:rsidR="00444E33" w:rsidRDefault="00444E33" w:rsidP="00444E33">
      <w:pPr>
        <w:pStyle w:val="Heading1"/>
        <w:spacing w:before="0" w:beforeAutospacing="0" w:after="0" w:afterAutospacing="0"/>
        <w:rPr>
          <w:rFonts w:ascii="Arial" w:hAnsi="Arial" w:cs="Arial"/>
          <w:color w:val="333333"/>
        </w:rPr>
      </w:pPr>
      <w:r>
        <w:rPr>
          <w:rFonts w:ascii="Arial" w:hAnsi="Arial" w:cs="Arial"/>
          <w:color w:val="333333"/>
        </w:rPr>
        <w:t>Introduction to Data Quality</w:t>
      </w:r>
    </w:p>
    <w:p w14:paraId="605507D6" w14:textId="77777777" w:rsidR="00444E33" w:rsidRDefault="00444E33" w:rsidP="00444E33">
      <w:pPr>
        <w:rPr>
          <w:rFonts w:ascii="Arial" w:hAnsi="Arial" w:cs="Arial"/>
          <w:color w:val="333333"/>
          <w:sz w:val="21"/>
          <w:szCs w:val="21"/>
        </w:rPr>
      </w:pPr>
      <w:r>
        <w:rPr>
          <w:rStyle w:val="cds-button-label"/>
          <w:rFonts w:ascii="Arial" w:hAnsi="Arial" w:cs="Arial"/>
          <w:color w:val="333333"/>
          <w:sz w:val="21"/>
          <w:szCs w:val="21"/>
        </w:rPr>
        <w:t>Save note</w:t>
      </w:r>
    </w:p>
    <w:p w14:paraId="209FC9CB"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Data analysis can play a pivotal role in business decisions and processes. </w:t>
      </w:r>
    </w:p>
    <w:p w14:paraId="2D0D3FCC"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In order to use the data to make confident decisions, we must have the right information </w:t>
      </w:r>
    </w:p>
    <w:p w14:paraId="705540C9"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for the project and the data must be free from errors. </w:t>
      </w:r>
    </w:p>
    <w:p w14:paraId="11A34A65"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In this video we will learn how to profile data to discover inconsistencies. </w:t>
      </w:r>
    </w:p>
    <w:p w14:paraId="4069C368"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Whether we are working with small sets of data or analyzing a spreadsheet with thousands </w:t>
      </w:r>
    </w:p>
    <w:p w14:paraId="347A47E5"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of rows, one of the most difficult parts of the data analysis is finding and keeping clean data.</w:t>
      </w:r>
    </w:p>
    <w:p w14:paraId="5224F13C"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bdr w:val="none" w:sz="0" w:space="0" w:color="auto" w:frame="1"/>
          <w:lang w:val="en-CA" w:eastAsia="en-CA"/>
        </w:rPr>
        <w:t>Play video starting at ::41 and follow transcript</w:t>
      </w:r>
      <w:r w:rsidRPr="00444E33">
        <w:rPr>
          <w:rFonts w:ascii="Arial" w:eastAsia="Times New Roman" w:hAnsi="Arial" w:cs="Arial"/>
          <w:color w:val="333333"/>
          <w:sz w:val="21"/>
          <w:szCs w:val="21"/>
          <w:lang w:val="en-CA" w:eastAsia="en-CA"/>
        </w:rPr>
        <w:t>0:41</w:t>
      </w:r>
    </w:p>
    <w:p w14:paraId="6E476ADA"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To help with this process and qualify the data, look for these five traits: Accuracy, </w:t>
      </w:r>
    </w:p>
    <w:p w14:paraId="44DB2827"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Completeness, Reliability, Relevance and Timeliness. </w:t>
      </w:r>
    </w:p>
    <w:p w14:paraId="26A03CDB"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Accuracy is the first and most significant aspect to data quality. </w:t>
      </w:r>
    </w:p>
    <w:p w14:paraId="6C4B6B7B"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A data analyst must clean the data set by removing duplicates, correcting formatting </w:t>
      </w:r>
    </w:p>
    <w:p w14:paraId="24674A4B"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errors, and removing blank rows. </w:t>
      </w:r>
    </w:p>
    <w:p w14:paraId="2999D56C"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Another important aspect of data quality is determining if the information required to </w:t>
      </w:r>
    </w:p>
    <w:p w14:paraId="0D9D503A"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complete the data set is readily available. </w:t>
      </w:r>
    </w:p>
    <w:p w14:paraId="671B7931"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Why does this matter as a trait for quality data? </w:t>
      </w:r>
    </w:p>
    <w:p w14:paraId="24052884"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Let’s say we are given the task to calculate the revenues of all sales per region. </w:t>
      </w:r>
    </w:p>
    <w:p w14:paraId="74F01004"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After collecting the data, we discover that no regions were specified. </w:t>
      </w:r>
    </w:p>
    <w:p w14:paraId="38A34EE8"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This data would then be considered incomplete and other sources would have to be considered </w:t>
      </w:r>
    </w:p>
    <w:p w14:paraId="6C16F205"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to obtain the data required. </w:t>
      </w:r>
    </w:p>
    <w:p w14:paraId="474F9E8E"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Reliability is another vital factor in determining the quality of the data. </w:t>
      </w:r>
    </w:p>
    <w:p w14:paraId="5482876D"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For instance, let’s say we are given the task to determine the agent revenue by customer. </w:t>
      </w:r>
    </w:p>
    <w:p w14:paraId="2E923245"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When gathering the data, we find the agents keep their own records and do not always update </w:t>
      </w:r>
    </w:p>
    <w:p w14:paraId="399F5A75"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the information in the shared company database. </w:t>
      </w:r>
    </w:p>
    <w:p w14:paraId="315E08BB"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With those factors in mind, we would then determine that the data in the shared company </w:t>
      </w:r>
    </w:p>
    <w:p w14:paraId="7F81B9AF"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database was unreliable and new processes would need to be established to ensure reliable data.</w:t>
      </w:r>
    </w:p>
    <w:p w14:paraId="2EBD60EB"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bdr w:val="none" w:sz="0" w:space="0" w:color="auto" w:frame="1"/>
          <w:lang w:val="en-CA" w:eastAsia="en-CA"/>
        </w:rPr>
        <w:t>Play video starting at :2:7 and follow transcript</w:t>
      </w:r>
      <w:r w:rsidRPr="00444E33">
        <w:rPr>
          <w:rFonts w:ascii="Arial" w:eastAsia="Times New Roman" w:hAnsi="Arial" w:cs="Arial"/>
          <w:color w:val="333333"/>
          <w:sz w:val="21"/>
          <w:szCs w:val="21"/>
          <w:lang w:val="en-CA" w:eastAsia="en-CA"/>
        </w:rPr>
        <w:t>2:07</w:t>
      </w:r>
    </w:p>
    <w:p w14:paraId="323BD20B"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Relevance is another trait of quality data. </w:t>
      </w:r>
    </w:p>
    <w:p w14:paraId="3BF5AC17"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When collecting information, a data analyst must consider if the data being assembled </w:t>
      </w:r>
    </w:p>
    <w:p w14:paraId="5AD7BBC1"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is really necessary for the project. </w:t>
      </w:r>
    </w:p>
    <w:p w14:paraId="214ACD4E"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For example, when reviewing the data related to the sales revenue per customer, information </w:t>
      </w:r>
    </w:p>
    <w:p w14:paraId="4DB2FC48"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such as customer birthdays and other personal information is also included. </w:t>
      </w:r>
    </w:p>
    <w:p w14:paraId="668532EA"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By making the determination early to exclude the personal information from the data set, </w:t>
      </w:r>
    </w:p>
    <w:p w14:paraId="1EFF3644"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the analyst would save themselves from having to review unnecessary information. </w:t>
      </w:r>
    </w:p>
    <w:p w14:paraId="3FD1A0D3"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The last factor in determining the quality of the data is timeliness. </w:t>
      </w:r>
    </w:p>
    <w:p w14:paraId="68139B7D"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This trait refers to the availability and accessibility of the selected data. </w:t>
      </w:r>
    </w:p>
    <w:p w14:paraId="5340E645"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Let’s say our sales report is going to be used for weekly employee reviews, but our </w:t>
      </w:r>
    </w:p>
    <w:p w14:paraId="7BCED96D"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report is only refreshed once a month. </w:t>
      </w:r>
    </w:p>
    <w:p w14:paraId="49782E2C"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lastRenderedPageBreak/>
        <w:t>This error in refreshing the data would cause our report to become outdated, and would have </w:t>
      </w:r>
    </w:p>
    <w:p w14:paraId="22902654"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serious consequences for employee reviews. </w:t>
      </w:r>
    </w:p>
    <w:p w14:paraId="0F1B1DEA"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In this video we learned the important role of a data analyst in qualifying data. </w:t>
      </w:r>
    </w:p>
    <w:p w14:paraId="1E5752BB"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By considering the five traits of good quality data, an analyst can save time, avoid serious </w:t>
      </w:r>
    </w:p>
    <w:p w14:paraId="170D96AB"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issues, and have data that is free from errors. </w:t>
      </w:r>
    </w:p>
    <w:p w14:paraId="7F59E393" w14:textId="77777777" w:rsidR="00444E33" w:rsidRPr="00444E33" w:rsidRDefault="00444E33" w:rsidP="00444E33">
      <w:pPr>
        <w:shd w:val="clear" w:color="auto" w:fill="FFFFFF"/>
        <w:spacing w:after="0" w:line="240" w:lineRule="auto"/>
        <w:rPr>
          <w:rFonts w:ascii="Arial" w:eastAsia="Times New Roman" w:hAnsi="Arial" w:cs="Arial"/>
          <w:color w:val="333333"/>
          <w:sz w:val="21"/>
          <w:szCs w:val="21"/>
          <w:lang w:val="en-CA" w:eastAsia="en-CA"/>
        </w:rPr>
      </w:pPr>
      <w:r w:rsidRPr="00444E33">
        <w:rPr>
          <w:rFonts w:ascii="Arial" w:eastAsia="Times New Roman" w:hAnsi="Arial" w:cs="Arial"/>
          <w:color w:val="333333"/>
          <w:sz w:val="21"/>
          <w:szCs w:val="21"/>
          <w:lang w:val="en-CA" w:eastAsia="en-CA"/>
        </w:rPr>
        <w:t>In the next video we will take the collected data and learn how to import it to our spreadsheet.</w:t>
      </w:r>
    </w:p>
    <w:p w14:paraId="057C3AEE" w14:textId="77777777" w:rsidR="005A6E2A" w:rsidRDefault="005A6E2A" w:rsidP="005A6E2A">
      <w:pPr>
        <w:pStyle w:val="Heading1"/>
        <w:spacing w:before="0" w:beforeAutospacing="0" w:after="0" w:afterAutospacing="0"/>
        <w:rPr>
          <w:rFonts w:ascii="Arial" w:hAnsi="Arial" w:cs="Arial"/>
          <w:color w:val="333333"/>
        </w:rPr>
      </w:pPr>
      <w:r>
        <w:rPr>
          <w:rFonts w:ascii="Arial" w:hAnsi="Arial" w:cs="Arial"/>
          <w:color w:val="333333"/>
        </w:rPr>
        <w:t>Importing File Data</w:t>
      </w:r>
    </w:p>
    <w:p w14:paraId="09ED7FD3" w14:textId="77777777" w:rsidR="005A6E2A" w:rsidRDefault="005A6E2A" w:rsidP="005A6E2A">
      <w:pPr>
        <w:rPr>
          <w:rFonts w:ascii="Arial" w:hAnsi="Arial" w:cs="Arial"/>
          <w:color w:val="333333"/>
          <w:sz w:val="21"/>
          <w:szCs w:val="21"/>
        </w:rPr>
      </w:pPr>
      <w:r>
        <w:rPr>
          <w:rStyle w:val="cds-button-label"/>
          <w:rFonts w:ascii="Arial" w:hAnsi="Arial" w:cs="Arial"/>
          <w:color w:val="333333"/>
          <w:sz w:val="21"/>
          <w:szCs w:val="21"/>
        </w:rPr>
        <w:t>Save note</w:t>
      </w:r>
    </w:p>
    <w:p w14:paraId="0823C1A9"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Now that you have learned about the importance of data quality, in this video you will learn </w:t>
      </w:r>
    </w:p>
    <w:p w14:paraId="5EC927FD"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how to import data from a text file using the Text Import Wizard, learn how to adjust </w:t>
      </w:r>
    </w:p>
    <w:p w14:paraId="66100C92"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column widths, and learn how to add and remove columns and rows. </w:t>
      </w:r>
    </w:p>
    <w:p w14:paraId="10BF19F4" w14:textId="77777777" w:rsidR="005A6E2A" w:rsidRPr="005A6E2A" w:rsidRDefault="005A6E2A" w:rsidP="005A6E2A">
      <w:pPr>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As you know, by default Excel works with .xlsx or .</w:t>
      </w:r>
      <w:proofErr w:type="spellStart"/>
      <w:r w:rsidRPr="005A6E2A">
        <w:rPr>
          <w:rFonts w:ascii="Arial" w:eastAsia="Times New Roman" w:hAnsi="Arial" w:cs="Arial"/>
          <w:color w:val="333333"/>
          <w:sz w:val="21"/>
          <w:szCs w:val="21"/>
          <w:lang w:val="en-CA" w:eastAsia="en-CA"/>
        </w:rPr>
        <w:t>xls</w:t>
      </w:r>
      <w:proofErr w:type="spellEnd"/>
      <w:r w:rsidRPr="005A6E2A">
        <w:rPr>
          <w:rFonts w:ascii="Arial" w:eastAsia="Times New Roman" w:hAnsi="Arial" w:cs="Arial"/>
          <w:color w:val="333333"/>
          <w:sz w:val="21"/>
          <w:szCs w:val="21"/>
          <w:lang w:val="en-CA" w:eastAsia="en-CA"/>
        </w:rPr>
        <w:t xml:space="preserve"> files and opens them as workbooks. </w:t>
      </w:r>
    </w:p>
    <w:p w14:paraId="0E53621C"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But Excel can also use data that is in other formats, such as plain text, or data that </w:t>
      </w:r>
    </w:p>
    <w:p w14:paraId="2FE7960D"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has been comma-separated and tab-separated. </w:t>
      </w:r>
    </w:p>
    <w:p w14:paraId="62744E4E"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Sometimes, these source files will be saved with a .txt extension and referred to as ‘text’ </w:t>
      </w:r>
    </w:p>
    <w:p w14:paraId="22ED0185"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files, but others might be saved with a .CSV file extension, and are typically referred </w:t>
      </w:r>
    </w:p>
    <w:p w14:paraId="79601677"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to as CSV files. </w:t>
      </w:r>
    </w:p>
    <w:p w14:paraId="764ADA8C"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Here in Notepad, I have opened a text file that contains data about car sales, and it </w:t>
      </w:r>
    </w:p>
    <w:p w14:paraId="30AF2EDC"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uses comma separated values (or CSVs) to separate each bit of data in a record. </w:t>
      </w:r>
    </w:p>
    <w:p w14:paraId="4BA58D74"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 xml:space="preserve">Notice that the top line holds headings, such as Manufacturer, Model, </w:t>
      </w:r>
      <w:proofErr w:type="spellStart"/>
      <w:r w:rsidRPr="005A6E2A">
        <w:rPr>
          <w:rFonts w:ascii="Arial" w:eastAsia="Times New Roman" w:hAnsi="Arial" w:cs="Arial"/>
          <w:color w:val="333333"/>
          <w:sz w:val="21"/>
          <w:szCs w:val="21"/>
          <w:lang w:val="en-CA" w:eastAsia="en-CA"/>
        </w:rPr>
        <w:t>Engine_size</w:t>
      </w:r>
      <w:proofErr w:type="spellEnd"/>
      <w:r w:rsidRPr="005A6E2A">
        <w:rPr>
          <w:rFonts w:ascii="Arial" w:eastAsia="Times New Roman" w:hAnsi="Arial" w:cs="Arial"/>
          <w:color w:val="333333"/>
          <w:sz w:val="21"/>
          <w:szCs w:val="21"/>
          <w:lang w:val="en-CA" w:eastAsia="en-CA"/>
        </w:rPr>
        <w:t>, and so </w:t>
      </w:r>
    </w:p>
    <w:p w14:paraId="29308BAF"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on, and each one is separated by a comma. </w:t>
      </w:r>
    </w:p>
    <w:p w14:paraId="466B8BAB"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We want these to become our headers when we import the file into Excel. </w:t>
      </w:r>
    </w:p>
    <w:p w14:paraId="26DA09D2"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The line below these headings is the first line of real data, and again you can see that </w:t>
      </w:r>
    </w:p>
    <w:p w14:paraId="15B789F2"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each piece of data is also separated by a comma. </w:t>
      </w:r>
    </w:p>
    <w:p w14:paraId="3D33B56C"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There are 16 headings and there are also 16 pieces of data on each of the lines below </w:t>
      </w:r>
    </w:p>
    <w:p w14:paraId="03C3C608"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the headings. </w:t>
      </w:r>
    </w:p>
    <w:p w14:paraId="0890D390"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If we scroll to the bottom, we can see that last data record is for the Volvo S80. </w:t>
      </w:r>
    </w:p>
    <w:p w14:paraId="3710E6B2"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Now, to open the file in Excel, we choose File, Open, and then either select the file </w:t>
      </w:r>
    </w:p>
    <w:p w14:paraId="1E6F1B06"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from the recently used list, or click Browse to find the file we want to import. </w:t>
      </w:r>
    </w:p>
    <w:p w14:paraId="276C7F49"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When we open the file, the Text Import Wizard launches automatically, and it will start </w:t>
      </w:r>
    </w:p>
    <w:p w14:paraId="085BDFA7"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to try and determine what your file is. </w:t>
      </w:r>
    </w:p>
    <w:p w14:paraId="479FABC3"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Note that it has been detected as being a delimited file; that is, one that has its </w:t>
      </w:r>
    </w:p>
    <w:p w14:paraId="538D241E"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data fields separated by a character such as a comma or a tab. </w:t>
      </w:r>
    </w:p>
    <w:p w14:paraId="68AF694A"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As we want the headings to become headers in Excel, we need to ensure that we select </w:t>
      </w:r>
    </w:p>
    <w:p w14:paraId="2C672648"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the option ‘My data has headers’. </w:t>
      </w:r>
    </w:p>
    <w:p w14:paraId="0C346F4D"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We can see a mini preview of the data in the preview box below. </w:t>
      </w:r>
    </w:p>
    <w:p w14:paraId="529E99F7"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Then we click Next to proceed in the wizard. </w:t>
      </w:r>
    </w:p>
    <w:p w14:paraId="29856D07"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In step 2 of the wizard, we need to select our delimiter; that is, which character is </w:t>
      </w:r>
    </w:p>
    <w:p w14:paraId="7EB46647"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separating our pieces of data; so we select Comma, and deselect any others. </w:t>
      </w:r>
    </w:p>
    <w:p w14:paraId="69C4AF98"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Note the data preview now starts to show us what the imported data will look like. </w:t>
      </w:r>
    </w:p>
    <w:p w14:paraId="39915986"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You can scroll down and across this preview window to ensure that the data is going to </w:t>
      </w:r>
    </w:p>
    <w:p w14:paraId="18243476"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look as you want and expect. </w:t>
      </w:r>
    </w:p>
    <w:p w14:paraId="3FFD50FC"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It all looks OK, so we’ll continue with the wizard. </w:t>
      </w:r>
    </w:p>
    <w:p w14:paraId="74189D46"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In step 3 of the wizard, we can set the data format for each column. </w:t>
      </w:r>
    </w:p>
    <w:p w14:paraId="6F567C70"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For example, you might want to change a column to Text or Date format. </w:t>
      </w:r>
    </w:p>
    <w:p w14:paraId="63F0D82F"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In this case we can just accept the default General format, and finish the import wizard. </w:t>
      </w:r>
    </w:p>
    <w:p w14:paraId="29A27AE3"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In Excel we can see that the headings in the text file have been imported as a header row. </w:t>
      </w:r>
    </w:p>
    <w:p w14:paraId="59511AF3"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But also notice that some of the columns are not showing all the data; some of the headings </w:t>
      </w:r>
    </w:p>
    <w:p w14:paraId="1783B6DE"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are not showing in full and some of the data is not shown either; all you can see are a </w:t>
      </w:r>
    </w:p>
    <w:p w14:paraId="330B2D47"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number of hashes in the cells. </w:t>
      </w:r>
    </w:p>
    <w:p w14:paraId="4ED4D356"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This is because the column widths are too narrow in some cases. </w:t>
      </w:r>
    </w:p>
    <w:p w14:paraId="55BC5C36"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lastRenderedPageBreak/>
        <w:t>If you remember, we can manually adjust a column’s width by dragging the divider across. </w:t>
      </w:r>
    </w:p>
    <w:p w14:paraId="362A78E2"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But to change them all in one go, we select all the columns first, then double-click one </w:t>
      </w:r>
    </w:p>
    <w:p w14:paraId="166C33D8"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of the selected column dividers. </w:t>
      </w:r>
    </w:p>
    <w:p w14:paraId="500DB2B8"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We can do a similar thing with rows by dragging to make them bigger or smaller, or double-clicking </w:t>
      </w:r>
    </w:p>
    <w:p w14:paraId="388E2119"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 xml:space="preserve">a row divider to </w:t>
      </w:r>
      <w:proofErr w:type="spellStart"/>
      <w:r w:rsidRPr="005A6E2A">
        <w:rPr>
          <w:rFonts w:ascii="Arial" w:eastAsia="Times New Roman" w:hAnsi="Arial" w:cs="Arial"/>
          <w:color w:val="333333"/>
          <w:sz w:val="21"/>
          <w:szCs w:val="21"/>
          <w:lang w:val="en-CA" w:eastAsia="en-CA"/>
        </w:rPr>
        <w:t>autosize</w:t>
      </w:r>
      <w:proofErr w:type="spellEnd"/>
      <w:r w:rsidRPr="005A6E2A">
        <w:rPr>
          <w:rFonts w:ascii="Arial" w:eastAsia="Times New Roman" w:hAnsi="Arial" w:cs="Arial"/>
          <w:color w:val="333333"/>
          <w:sz w:val="21"/>
          <w:szCs w:val="21"/>
          <w:lang w:val="en-CA" w:eastAsia="en-CA"/>
        </w:rPr>
        <w:t xml:space="preserve"> it. </w:t>
      </w:r>
    </w:p>
    <w:p w14:paraId="3F989745"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 xml:space="preserve">There are some columns that we have decided we don’t really need; namely </w:t>
      </w:r>
      <w:proofErr w:type="spellStart"/>
      <w:r w:rsidRPr="005A6E2A">
        <w:rPr>
          <w:rFonts w:ascii="Arial" w:eastAsia="Times New Roman" w:hAnsi="Arial" w:cs="Arial"/>
          <w:color w:val="333333"/>
          <w:sz w:val="21"/>
          <w:szCs w:val="21"/>
          <w:lang w:val="en-CA" w:eastAsia="en-CA"/>
        </w:rPr>
        <w:t>Vehicle_type</w:t>
      </w:r>
      <w:proofErr w:type="spellEnd"/>
      <w:r w:rsidRPr="005A6E2A">
        <w:rPr>
          <w:rFonts w:ascii="Arial" w:eastAsia="Times New Roman" w:hAnsi="Arial" w:cs="Arial"/>
          <w:color w:val="333333"/>
          <w:sz w:val="21"/>
          <w:szCs w:val="21"/>
          <w:lang w:val="en-CA" w:eastAsia="en-CA"/>
        </w:rPr>
        <w:t> </w:t>
      </w:r>
    </w:p>
    <w:p w14:paraId="5BF00E14"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 xml:space="preserve">and </w:t>
      </w:r>
      <w:proofErr w:type="spellStart"/>
      <w:r w:rsidRPr="005A6E2A">
        <w:rPr>
          <w:rFonts w:ascii="Arial" w:eastAsia="Times New Roman" w:hAnsi="Arial" w:cs="Arial"/>
          <w:color w:val="333333"/>
          <w:sz w:val="21"/>
          <w:szCs w:val="21"/>
          <w:lang w:val="en-CA" w:eastAsia="en-CA"/>
        </w:rPr>
        <w:t>Latest_Launch</w:t>
      </w:r>
      <w:proofErr w:type="spellEnd"/>
      <w:r w:rsidRPr="005A6E2A">
        <w:rPr>
          <w:rFonts w:ascii="Arial" w:eastAsia="Times New Roman" w:hAnsi="Arial" w:cs="Arial"/>
          <w:color w:val="333333"/>
          <w:sz w:val="21"/>
          <w:szCs w:val="21"/>
          <w:lang w:val="en-CA" w:eastAsia="en-CA"/>
        </w:rPr>
        <w:t>, so let’s remove those. </w:t>
      </w:r>
    </w:p>
    <w:p w14:paraId="2358F134"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This can either be done using the Delete drop-down menu in the Cells group on the Home tab, and </w:t>
      </w:r>
    </w:p>
    <w:p w14:paraId="262A2CDC"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select Delete Sheet Columns, or by selecting and right-clicking a column and deleting it </w:t>
      </w:r>
    </w:p>
    <w:p w14:paraId="3B07CD03"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that way. </w:t>
      </w:r>
    </w:p>
    <w:p w14:paraId="3550C4CE"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To add another column, you simply select the column to right of where you want your new </w:t>
      </w:r>
    </w:p>
    <w:p w14:paraId="769AEF12"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column to be, then right-click the column and choose Insert. </w:t>
      </w:r>
    </w:p>
    <w:p w14:paraId="30D27662"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And let’s give the header a name, such as Year. </w:t>
      </w:r>
    </w:p>
    <w:p w14:paraId="1514565C"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To delete a row you don’t need, select the row, right-click it, and choose Delete. </w:t>
      </w:r>
    </w:p>
    <w:p w14:paraId="4841C935"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And to add a row, select the row below the place you want to add your new row, right-click </w:t>
      </w:r>
    </w:p>
    <w:p w14:paraId="1ED0E287"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the row, and choose Insert. </w:t>
      </w:r>
    </w:p>
    <w:p w14:paraId="4E8F1A93"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If you want to save the file as an Excel file, you can either choose File, Save As, or you </w:t>
      </w:r>
    </w:p>
    <w:p w14:paraId="62FB68D2"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can click Save As in the yellow tooltip that appeared at the top of the worksheet when </w:t>
      </w:r>
    </w:p>
    <w:p w14:paraId="61F11DF3"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we imported the file, and then you would choose ‘Excel Workbook (*.xlsx)’ in the ‘Save </w:t>
      </w:r>
    </w:p>
    <w:p w14:paraId="7A16CF10"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as type’ box. </w:t>
      </w:r>
    </w:p>
    <w:p w14:paraId="58128635"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In this video, we learned how to import data using the Text Import Wizard, we learned how </w:t>
      </w:r>
    </w:p>
    <w:p w14:paraId="59B38096"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to adjust column widths, and we learned how to add and remove columns and rows. </w:t>
      </w:r>
    </w:p>
    <w:p w14:paraId="5658D275"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In the next video, we will discuss the importance of data privacy, including sensitive information, </w:t>
      </w:r>
    </w:p>
    <w:p w14:paraId="288EB5C9" w14:textId="77777777" w:rsidR="005A6E2A" w:rsidRPr="005A6E2A" w:rsidRDefault="005A6E2A" w:rsidP="005A6E2A">
      <w:pPr>
        <w:shd w:val="clear" w:color="auto" w:fill="FFFFFF"/>
        <w:spacing w:after="0" w:line="240" w:lineRule="auto"/>
        <w:rPr>
          <w:rFonts w:ascii="Arial" w:eastAsia="Times New Roman" w:hAnsi="Arial" w:cs="Arial"/>
          <w:color w:val="333333"/>
          <w:sz w:val="21"/>
          <w:szCs w:val="21"/>
          <w:lang w:val="en-CA" w:eastAsia="en-CA"/>
        </w:rPr>
      </w:pPr>
      <w:r w:rsidRPr="005A6E2A">
        <w:rPr>
          <w:rFonts w:ascii="Arial" w:eastAsia="Times New Roman" w:hAnsi="Arial" w:cs="Arial"/>
          <w:color w:val="333333"/>
          <w:sz w:val="21"/>
          <w:szCs w:val="21"/>
          <w:lang w:val="en-CA" w:eastAsia="en-CA"/>
        </w:rPr>
        <w:t>and personally identifiable data.</w:t>
      </w:r>
    </w:p>
    <w:p w14:paraId="24FE340A" w14:textId="77777777" w:rsidR="00626950" w:rsidRDefault="00626950" w:rsidP="00626950">
      <w:pPr>
        <w:pStyle w:val="Heading1"/>
        <w:spacing w:before="0" w:beforeAutospacing="0" w:after="0" w:afterAutospacing="0"/>
        <w:rPr>
          <w:rFonts w:ascii="Arial" w:hAnsi="Arial" w:cs="Arial"/>
          <w:color w:val="333333"/>
        </w:rPr>
      </w:pPr>
      <w:r>
        <w:rPr>
          <w:rFonts w:ascii="Arial" w:hAnsi="Arial" w:cs="Arial"/>
          <w:color w:val="333333"/>
        </w:rPr>
        <w:t>Basics of Data Privacy</w:t>
      </w:r>
    </w:p>
    <w:p w14:paraId="471F2C9D" w14:textId="77777777" w:rsidR="00626950" w:rsidRDefault="00626950" w:rsidP="00626950">
      <w:pPr>
        <w:rPr>
          <w:rFonts w:ascii="Arial" w:hAnsi="Arial" w:cs="Arial"/>
          <w:color w:val="333333"/>
          <w:sz w:val="21"/>
          <w:szCs w:val="21"/>
        </w:rPr>
      </w:pPr>
      <w:r>
        <w:rPr>
          <w:rStyle w:val="cds-button-label"/>
          <w:rFonts w:ascii="Arial" w:hAnsi="Arial" w:cs="Arial"/>
          <w:color w:val="333333"/>
          <w:sz w:val="21"/>
          <w:szCs w:val="21"/>
        </w:rPr>
        <w:t>Save note</w:t>
      </w:r>
    </w:p>
    <w:p w14:paraId="5FC87DC6"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In this video, we will learn about data privacy and the regulations that govern the collected </w:t>
      </w:r>
    </w:p>
    <w:p w14:paraId="298E0600"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data. When collecting customer data, specific regulations </w:t>
      </w:r>
    </w:p>
    <w:p w14:paraId="4888E526"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apply to how that data can used. By understanding data privacy regulations and getting familiar </w:t>
      </w:r>
    </w:p>
    <w:p w14:paraId="46CBB0A8"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with the following three fundamentals, you can eliminate the risk of financial penalties </w:t>
      </w:r>
    </w:p>
    <w:p w14:paraId="0F44EC4F"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and keep the trust of your customers. Confidentiality, Collection and Use, and Compliance. </w:t>
      </w:r>
    </w:p>
    <w:p w14:paraId="622A4CEB"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Confidentiality is an important element in data privacy and it acknowledges that the </w:t>
      </w:r>
    </w:p>
    <w:p w14:paraId="0BD5B262"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customer’s personal information belongs to them. The types of information that can </w:t>
      </w:r>
    </w:p>
    <w:p w14:paraId="2029195E" w14:textId="77777777" w:rsidR="00626950" w:rsidRPr="00626950" w:rsidRDefault="00626950" w:rsidP="00626950">
      <w:pPr>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be accessed by a data analyst can range from sales forecasts, to employee information, </w:t>
      </w:r>
    </w:p>
    <w:p w14:paraId="63BEF4BA"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or even patient records. When accessing these types of records the analyst must be able </w:t>
      </w:r>
    </w:p>
    <w:p w14:paraId="2FBF6BA6"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to recognize the different types of personal data. </w:t>
      </w:r>
    </w:p>
    <w:p w14:paraId="5D917E3E"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Personal Information or PI is any type of information that can be traced back to a specific </w:t>
      </w:r>
    </w:p>
    <w:p w14:paraId="31A5008B"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individual. This type of information can include anything from emails to images. </w:t>
      </w:r>
    </w:p>
    <w:p w14:paraId="22129D2E"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Personally Identifiable Information or PII is specific information that could be used </w:t>
      </w:r>
    </w:p>
    <w:p w14:paraId="3F24A888"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to identify an individual. This type of information could include a social security number or </w:t>
      </w:r>
    </w:p>
    <w:p w14:paraId="7C62336F"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a driver’s license number. And lastly , Sensitive Personal Information </w:t>
      </w:r>
    </w:p>
    <w:p w14:paraId="5E5C14D8"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or SPI, may not necessarily identify a specific individual, but contains private information </w:t>
      </w:r>
    </w:p>
    <w:p w14:paraId="0D98957D"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that needs to be protected because if made public it could possibly be use to harm the </w:t>
      </w:r>
    </w:p>
    <w:p w14:paraId="31AB88EB"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individual . The type of information can include data about race, sexual orientation, biometric </w:t>
      </w:r>
    </w:p>
    <w:p w14:paraId="1CB0752B"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or genetic information. By understanding personal data and the associated </w:t>
      </w:r>
    </w:p>
    <w:p w14:paraId="388BA546"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regulations, we can efficiently anonymize our data by removing unnecessary information. </w:t>
      </w:r>
    </w:p>
    <w:p w14:paraId="6050402D"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This type of action can help build consumer confidence and continue to develop the free </w:t>
      </w:r>
    </w:p>
    <w:p w14:paraId="01BADEB6"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flow of information. When searching through data, the analyst must </w:t>
      </w:r>
    </w:p>
    <w:p w14:paraId="78FE8FDB"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know the location of the company collecting the data and the location of the respondent. </w:t>
      </w:r>
    </w:p>
    <w:p w14:paraId="58E1B70D"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Knowing where the data was collected is an essential element of data privacy and what </w:t>
      </w:r>
    </w:p>
    <w:p w14:paraId="66384D41"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 xml:space="preserve">regulations must be </w:t>
      </w:r>
      <w:proofErr w:type="spellStart"/>
      <w:r w:rsidRPr="00626950">
        <w:rPr>
          <w:rFonts w:ascii="Arial" w:eastAsia="Times New Roman" w:hAnsi="Arial" w:cs="Arial"/>
          <w:color w:val="333333"/>
          <w:sz w:val="21"/>
          <w:szCs w:val="21"/>
          <w:lang w:val="en-CA" w:eastAsia="en-CA"/>
        </w:rPr>
        <w:t>applied.The</w:t>
      </w:r>
      <w:proofErr w:type="spellEnd"/>
      <w:r w:rsidRPr="00626950">
        <w:rPr>
          <w:rFonts w:ascii="Arial" w:eastAsia="Times New Roman" w:hAnsi="Arial" w:cs="Arial"/>
          <w:color w:val="333333"/>
          <w:sz w:val="21"/>
          <w:szCs w:val="21"/>
          <w:lang w:val="en-CA" w:eastAsia="en-CA"/>
        </w:rPr>
        <w:t xml:space="preserve"> General Data Protection Regulation or </w:t>
      </w:r>
    </w:p>
    <w:p w14:paraId="18F8A729"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lastRenderedPageBreak/>
        <w:t>GDPR is a regulation specific to the European Union, and only applies to the jurisdiction </w:t>
      </w:r>
    </w:p>
    <w:p w14:paraId="16317CA1"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of the individual. A new law created in Brazil, the LGPD, will </w:t>
      </w:r>
    </w:p>
    <w:p w14:paraId="0386F0D4"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take effect in August 2020. These new data policy regulations apply to individuals within </w:t>
      </w:r>
    </w:p>
    <w:p w14:paraId="6AD19B4D"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Brazil, and ignores the location of the data processor. </w:t>
      </w:r>
    </w:p>
    <w:p w14:paraId="063FD236"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While the United States does not have one country-wide principle law for data privacy. </w:t>
      </w:r>
    </w:p>
    <w:p w14:paraId="59701132"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Because of this individual states began to make their own regulations. For instance, </w:t>
      </w:r>
    </w:p>
    <w:p w14:paraId="3B50921E"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California created the California Consumer Privacy Act (CCPA) to better protect customer </w:t>
      </w:r>
    </w:p>
    <w:p w14:paraId="1D025268"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data. There are also industry specific regulations </w:t>
      </w:r>
    </w:p>
    <w:p w14:paraId="7D201A86"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that govern the collection and use of sensitive and personal data. For example, in Healthcare, </w:t>
      </w:r>
    </w:p>
    <w:p w14:paraId="53A6701A"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HIPAA privacy rules govern the collection and disclosure of protected health information. </w:t>
      </w:r>
    </w:p>
    <w:p w14:paraId="3327852A"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In retail, the PCI standards govern credit card data, and failure to safeguard cardholder </w:t>
      </w:r>
    </w:p>
    <w:p w14:paraId="0E2C6F6E"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information can result in hefty fines. With a basic understanding of these policies, </w:t>
      </w:r>
    </w:p>
    <w:p w14:paraId="59BB9A43"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we are able to remain compliant when handling any sensitive information. </w:t>
      </w:r>
    </w:p>
    <w:p w14:paraId="0D19EB3D"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Unfortunately, breeches in customer data is an all too common occurrence and understanding </w:t>
      </w:r>
    </w:p>
    <w:p w14:paraId="3662300B"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how to remain compliant is essential. Understanding the data privacy regulations of the European </w:t>
      </w:r>
    </w:p>
    <w:p w14:paraId="6FD9E844"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Union, the United States, and other countries as well as industries is key to keeping data </w:t>
      </w:r>
    </w:p>
    <w:p w14:paraId="15B0637B"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safe. Companies must comply with these privacy regulations at all times and also make sure </w:t>
      </w:r>
    </w:p>
    <w:p w14:paraId="2AE51304"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policies are readily accessible to employees. For example, let’s say a data analyst downloads </w:t>
      </w:r>
    </w:p>
    <w:p w14:paraId="3117562C"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a spreadsheet of sensitive information. In order to complete the report by Monday morning, </w:t>
      </w:r>
    </w:p>
    <w:p w14:paraId="6751A807"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the analyst decided to take their work laptop home for the weekend. After driving home, </w:t>
      </w:r>
    </w:p>
    <w:p w14:paraId="42A810C6"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the analyst accidently left the laptop in their car. The next morning, they found their </w:t>
      </w:r>
    </w:p>
    <w:p w14:paraId="44985BEA"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car had been stolen along with the laptop. Because it is the responsibility of the company </w:t>
      </w:r>
    </w:p>
    <w:p w14:paraId="240AEDA3"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to keep customer data safe, this was a breach of privacy when the data left company property. </w:t>
      </w:r>
    </w:p>
    <w:p w14:paraId="524B4095"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This type of action could not only cost the company large amounts of money in fines and </w:t>
      </w:r>
    </w:p>
    <w:p w14:paraId="2BF98114"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penalties, but could also reduce consumer confidence causing a significant impact to </w:t>
      </w:r>
    </w:p>
    <w:p w14:paraId="1DD993CA"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revenue. While data privacy applies to most data that </w:t>
      </w:r>
    </w:p>
    <w:p w14:paraId="3F0776B6"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is collected, there are some instances where these regulations do not apply. In order for </w:t>
      </w:r>
    </w:p>
    <w:p w14:paraId="1C620527"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these laws and regulations not to apply, the particular collection of data must be completely </w:t>
      </w:r>
    </w:p>
    <w:p w14:paraId="776C6542"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anonymous. To make data anonymous means to exclude all data which ties it back to a particular </w:t>
      </w:r>
    </w:p>
    <w:p w14:paraId="147588BE"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individual. While this approach might not be practical in all circumstances, collecting </w:t>
      </w:r>
    </w:p>
    <w:p w14:paraId="7C0BACEC"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data with privacy in mind could remove privacy limitations and make data collections more </w:t>
      </w:r>
    </w:p>
    <w:p w14:paraId="66F5DA02"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accessible. In this video we learned about the importance </w:t>
      </w:r>
    </w:p>
    <w:p w14:paraId="00B97DBC"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of data privacy and the challenges that a data analyst can face when collecting and </w:t>
      </w:r>
    </w:p>
    <w:p w14:paraId="67194433"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sorting through data. In the videos in the next lesson, we will learn about different </w:t>
      </w:r>
    </w:p>
    <w:p w14:paraId="4F5A4D7E" w14:textId="77777777" w:rsidR="00626950" w:rsidRPr="00626950" w:rsidRDefault="00626950" w:rsidP="00626950">
      <w:pPr>
        <w:shd w:val="clear" w:color="auto" w:fill="FFFFFF"/>
        <w:spacing w:after="0" w:line="240" w:lineRule="auto"/>
        <w:rPr>
          <w:rFonts w:ascii="Arial" w:eastAsia="Times New Roman" w:hAnsi="Arial" w:cs="Arial"/>
          <w:color w:val="333333"/>
          <w:sz w:val="21"/>
          <w:szCs w:val="21"/>
          <w:lang w:val="en-CA" w:eastAsia="en-CA"/>
        </w:rPr>
      </w:pPr>
      <w:r w:rsidRPr="00626950">
        <w:rPr>
          <w:rFonts w:ascii="Arial" w:eastAsia="Times New Roman" w:hAnsi="Arial" w:cs="Arial"/>
          <w:color w:val="333333"/>
          <w:sz w:val="21"/>
          <w:szCs w:val="21"/>
          <w:lang w:val="en-CA" w:eastAsia="en-CA"/>
        </w:rPr>
        <w:t>methods for cleaning data in a spreadsheet.</w:t>
      </w:r>
    </w:p>
    <w:p w14:paraId="696E876E" w14:textId="77777777" w:rsidR="00E864A4" w:rsidRDefault="00E864A4" w:rsidP="00E864A4">
      <w:pPr>
        <w:pStyle w:val="Heading1"/>
        <w:spacing w:before="0" w:beforeAutospacing="0" w:after="0" w:afterAutospacing="0"/>
        <w:rPr>
          <w:rFonts w:ascii="Arial" w:hAnsi="Arial" w:cs="Arial"/>
          <w:color w:val="333333"/>
        </w:rPr>
      </w:pPr>
      <w:r>
        <w:rPr>
          <w:rFonts w:ascii="Arial" w:hAnsi="Arial" w:cs="Arial"/>
          <w:color w:val="333333"/>
        </w:rPr>
        <w:t>Viewpoints: Data Quality and Privacy</w:t>
      </w:r>
    </w:p>
    <w:p w14:paraId="504E8178" w14:textId="77777777" w:rsidR="00E864A4" w:rsidRDefault="00E864A4" w:rsidP="00E864A4">
      <w:pPr>
        <w:rPr>
          <w:rFonts w:ascii="Arial" w:hAnsi="Arial" w:cs="Arial"/>
          <w:color w:val="333333"/>
          <w:sz w:val="21"/>
          <w:szCs w:val="21"/>
        </w:rPr>
      </w:pPr>
      <w:r>
        <w:rPr>
          <w:rStyle w:val="cds-button-label"/>
          <w:rFonts w:ascii="Arial" w:hAnsi="Arial" w:cs="Arial"/>
          <w:color w:val="333333"/>
          <w:sz w:val="21"/>
          <w:szCs w:val="21"/>
        </w:rPr>
        <w:t>Save note</w:t>
      </w:r>
    </w:p>
    <w:p w14:paraId="47B756D7"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In this video, we will listen to several data professionals discuss the importance of data </w:t>
      </w:r>
    </w:p>
    <w:p w14:paraId="5F8B53D7"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quality and data privacy as they relate to data analysis. </w:t>
      </w:r>
    </w:p>
    <w:p w14:paraId="7F1C41DC"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Let us start with, “What is the importance of data quality as it relates to data analysis?” </w:t>
      </w:r>
    </w:p>
    <w:p w14:paraId="7A177E31"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Data quality is of the utmost importance in terms of data and analytics, but the reason </w:t>
      </w:r>
    </w:p>
    <w:p w14:paraId="725125F1"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behind this is because as soon as what you're presenting does not align with what someone </w:t>
      </w:r>
    </w:p>
    <w:p w14:paraId="2E299067"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expects, that's the first thing that they tend to go after. </w:t>
      </w:r>
    </w:p>
    <w:p w14:paraId="0B959105"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Where did you get the data? </w:t>
      </w:r>
    </w:p>
    <w:p w14:paraId="03E918E1"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What's happened to the data? </w:t>
      </w:r>
    </w:p>
    <w:p w14:paraId="206C1BB9"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How's it been transformed? </w:t>
      </w:r>
    </w:p>
    <w:p w14:paraId="6E705395"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Because people like to think that they know and understand their, their business. </w:t>
      </w:r>
    </w:p>
    <w:p w14:paraId="664370FD"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And when you start to challenge that if you don't have the ground to stand on of the data </w:t>
      </w:r>
    </w:p>
    <w:p w14:paraId="44528F79"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that it's quality that it's clean and then it is from a trusted source, that's when you </w:t>
      </w:r>
    </w:p>
    <w:p w14:paraId="2E56EE93"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start to get into a lot of discussions. </w:t>
      </w:r>
    </w:p>
    <w:p w14:paraId="580B3A2B"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A lot of debate. </w:t>
      </w:r>
    </w:p>
    <w:p w14:paraId="41C36960"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lastRenderedPageBreak/>
        <w:t>And ultimately, the plot of what you're trying to present gets lost. </w:t>
      </w:r>
    </w:p>
    <w:p w14:paraId="00AE54FB"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The backbone of any successful data analysis project is good quality data. </w:t>
      </w:r>
    </w:p>
    <w:p w14:paraId="3AFED123"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There is a common term in computer science called garbage in garbage out, which is essentially </w:t>
      </w:r>
    </w:p>
    <w:p w14:paraId="5CAA0F25"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if you read in bad quality data, you can expect to get bad quality results. </w:t>
      </w:r>
    </w:p>
    <w:p w14:paraId="0313E52C"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So, there's really nothing more important when doing a data analysis than making sure </w:t>
      </w:r>
    </w:p>
    <w:p w14:paraId="2D4B7D96"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that you're working with good quality data, and it's really important to sense-check the </w:t>
      </w:r>
    </w:p>
    <w:p w14:paraId="441DAA9A"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data yourself and really feel comfortable that the data you're using is of a really </w:t>
      </w:r>
    </w:p>
    <w:p w14:paraId="4126AEE3"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high quality. </w:t>
      </w:r>
    </w:p>
    <w:p w14:paraId="0410053F"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Data accuracy is above all: garbage in garbage out. </w:t>
      </w:r>
    </w:p>
    <w:p w14:paraId="75A60000"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It's a waste of time to analyze data of poor quality, and it might mislead the business </w:t>
      </w:r>
    </w:p>
    <w:p w14:paraId="7C5AF017"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direction. </w:t>
      </w:r>
    </w:p>
    <w:p w14:paraId="47B9985E"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The integrity of the data that you're using or providing for someone else to use is of </w:t>
      </w:r>
    </w:p>
    <w:p w14:paraId="36172B49"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the utmost importance. </w:t>
      </w:r>
    </w:p>
    <w:p w14:paraId="31E460E5"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Data is used determine, when or where to launch a product, if a division is profitable or </w:t>
      </w:r>
    </w:p>
    <w:p w14:paraId="2165EEB6"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not and it's easy to get things confused if you're not paying attention to the details. </w:t>
      </w:r>
    </w:p>
    <w:p w14:paraId="5E837476"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Using inventory as an example, if you're looking at inventory at a SKU level and you accidentally </w:t>
      </w:r>
    </w:p>
    <w:p w14:paraId="7417C37B"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pick the wrong SKU to analyze and then you draw these conclusions that this particular </w:t>
      </w:r>
    </w:p>
    <w:p w14:paraId="4EB3461C"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item isn't profitable when in fact it is. </w:t>
      </w:r>
    </w:p>
    <w:p w14:paraId="4E9586E6"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So, that's a major, major decision for a company to make obviously, so the expectation is that </w:t>
      </w:r>
    </w:p>
    <w:p w14:paraId="59650084"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there will be lots of due diligence, but in the beginning if you start off with that data </w:t>
      </w:r>
    </w:p>
    <w:p w14:paraId="12D1B56D"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and then you build on that only to later realized that it wasn't a good idea, you've lost time, </w:t>
      </w:r>
    </w:p>
    <w:p w14:paraId="1229D88A"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energy, effort, and in some cases, trust. </w:t>
      </w:r>
    </w:p>
    <w:p w14:paraId="6A64D39D"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Thank you for those viewpoints. </w:t>
      </w:r>
    </w:p>
    <w:p w14:paraId="391711B1"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What about the importance of data privacy as it relates to data analysis? </w:t>
      </w:r>
    </w:p>
    <w:p w14:paraId="450E7D1B"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Data privacy is incredibly important, especially when you're working in industries like pharmaceuticals </w:t>
      </w:r>
    </w:p>
    <w:p w14:paraId="57E24B6D"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or healthcare, but that's not where it stops. </w:t>
      </w:r>
    </w:p>
    <w:p w14:paraId="1F746D8A"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We have to have the ability to make sure that the users are getting the appropriate level </w:t>
      </w:r>
    </w:p>
    <w:p w14:paraId="509B11E9"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of data based on their roles and their permissions. </w:t>
      </w:r>
    </w:p>
    <w:p w14:paraId="680AFC1F"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Now we can do this through a number of cuts of the data specific to each geography or </w:t>
      </w:r>
    </w:p>
    <w:p w14:paraId="0877215C"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each function, or in some tools such as Cognos Analytics, we can start to build out that </w:t>
      </w:r>
    </w:p>
    <w:p w14:paraId="5D476FB5"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as part of our model. </w:t>
      </w:r>
    </w:p>
    <w:p w14:paraId="18954FD1"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Within there you can say who has access to what, whether it's at a granular level of </w:t>
      </w:r>
    </w:p>
    <w:p w14:paraId="3323CF55"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this person can see data in Canada or the US or whether it's simply this person can </w:t>
      </w:r>
    </w:p>
    <w:p w14:paraId="7FD5B183"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see this report in its entirely or not. </w:t>
      </w:r>
    </w:p>
    <w:p w14:paraId="4407F34A"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There's lots of different ways to handle this, but data privacy is of the utmost important </w:t>
      </w:r>
    </w:p>
    <w:p w14:paraId="000D2BBD"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across all industries. </w:t>
      </w:r>
    </w:p>
    <w:p w14:paraId="14539A93"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In today's world, data privacy is a huge thing on the tax side, especially of our business </w:t>
      </w:r>
    </w:p>
    <w:p w14:paraId="665DB39F"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we have what we have what we call PII: personal, identifiable information. </w:t>
      </w:r>
    </w:p>
    <w:p w14:paraId="33C0C76D"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We have to protect that and so we can't just send things through email. </w:t>
      </w:r>
    </w:p>
    <w:p w14:paraId="05AF811C"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We don't send tax returns or even actually in our business. </w:t>
      </w:r>
    </w:p>
    <w:p w14:paraId="38F8C0DA"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We don't send things through email. </w:t>
      </w:r>
    </w:p>
    <w:p w14:paraId="3A0B2F15"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They have sensitive PII data in it. </w:t>
      </w:r>
    </w:p>
    <w:p w14:paraId="5A1A01D5"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We encrypt it. </w:t>
      </w:r>
    </w:p>
    <w:p w14:paraId="32C533FA"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We make sure the email is encrypted or we use software. </w:t>
      </w:r>
    </w:p>
    <w:p w14:paraId="5267D15D"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 xml:space="preserve">Some certain </w:t>
      </w:r>
      <w:proofErr w:type="spellStart"/>
      <w:r w:rsidRPr="00E864A4">
        <w:rPr>
          <w:rFonts w:ascii="Arial" w:eastAsia="Times New Roman" w:hAnsi="Arial" w:cs="Arial"/>
          <w:color w:val="333333"/>
          <w:sz w:val="21"/>
          <w:szCs w:val="21"/>
          <w:lang w:val="en-CA" w:eastAsia="en-CA"/>
        </w:rPr>
        <w:t>softwares</w:t>
      </w:r>
      <w:proofErr w:type="spellEnd"/>
      <w:r w:rsidRPr="00E864A4">
        <w:rPr>
          <w:rFonts w:ascii="Arial" w:eastAsia="Times New Roman" w:hAnsi="Arial" w:cs="Arial"/>
          <w:color w:val="333333"/>
          <w:sz w:val="21"/>
          <w:szCs w:val="21"/>
          <w:lang w:val="en-CA" w:eastAsia="en-CA"/>
        </w:rPr>
        <w:t xml:space="preserve"> that will allow us to not show the social security numbers or </w:t>
      </w:r>
    </w:p>
    <w:p w14:paraId="73D7CAED"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the names or the date of birth and what will happen is it has a certain sequence, and we share </w:t>
      </w:r>
    </w:p>
    <w:p w14:paraId="3890E6C0"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that with the client by calling them. </w:t>
      </w:r>
    </w:p>
    <w:p w14:paraId="29F128F2"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We don't put that in an email and we certainly don't put that in the same email with the </w:t>
      </w:r>
    </w:p>
    <w:p w14:paraId="23BC938C"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encrypted information because we want to make sure that you are always safe. </w:t>
      </w:r>
    </w:p>
    <w:p w14:paraId="14752E37"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So, we have to make sure we're protecting it. </w:t>
      </w:r>
    </w:p>
    <w:p w14:paraId="6E7AAAFA" w14:textId="77777777" w:rsidR="00E864A4" w:rsidRPr="00E864A4" w:rsidRDefault="00E864A4" w:rsidP="00E864A4">
      <w:pPr>
        <w:shd w:val="clear" w:color="auto" w:fill="FFFFFF"/>
        <w:spacing w:after="0" w:line="240" w:lineRule="auto"/>
        <w:rPr>
          <w:rFonts w:ascii="Arial" w:eastAsia="Times New Roman" w:hAnsi="Arial" w:cs="Arial"/>
          <w:color w:val="333333"/>
          <w:sz w:val="21"/>
          <w:szCs w:val="21"/>
          <w:lang w:val="en-CA" w:eastAsia="en-CA"/>
        </w:rPr>
      </w:pPr>
      <w:r w:rsidRPr="00E864A4">
        <w:rPr>
          <w:rFonts w:ascii="Arial" w:eastAsia="Times New Roman" w:hAnsi="Arial" w:cs="Arial"/>
          <w:color w:val="333333"/>
          <w:sz w:val="21"/>
          <w:szCs w:val="21"/>
          <w:lang w:val="en-CA" w:eastAsia="en-CA"/>
        </w:rPr>
        <w:t>At all costs.</w:t>
      </w:r>
    </w:p>
    <w:p w14:paraId="18007BD5" w14:textId="77777777" w:rsidR="001163A3" w:rsidRDefault="001163A3" w:rsidP="001163A3">
      <w:pPr>
        <w:pStyle w:val="Heading1"/>
        <w:spacing w:before="0" w:beforeAutospacing="0" w:after="0" w:afterAutospacing="0"/>
      </w:pPr>
      <w:r>
        <w:lastRenderedPageBreak/>
        <w:t>Summary and Highlights</w:t>
      </w:r>
    </w:p>
    <w:p w14:paraId="659B508D" w14:textId="77777777" w:rsidR="001163A3" w:rsidRDefault="001163A3" w:rsidP="001163A3">
      <w:pPr>
        <w:pStyle w:val="NormalWeb"/>
        <w:shd w:val="clear" w:color="auto" w:fill="FFFFFF"/>
        <w:spacing w:before="0" w:beforeAutospacing="0"/>
        <w:rPr>
          <w:color w:val="1F1F1F"/>
        </w:rPr>
      </w:pPr>
      <w:r>
        <w:rPr>
          <w:color w:val="1F1F1F"/>
        </w:rPr>
        <w:t>In this lesson, you have learned the following information:</w:t>
      </w:r>
    </w:p>
    <w:p w14:paraId="126E1794" w14:textId="77777777" w:rsidR="001163A3" w:rsidRDefault="001163A3" w:rsidP="001163A3">
      <w:pPr>
        <w:pStyle w:val="NormalWeb"/>
        <w:shd w:val="clear" w:color="auto" w:fill="FFFFFF"/>
        <w:spacing w:before="0" w:beforeAutospacing="0"/>
        <w:rPr>
          <w:color w:val="1F1F1F"/>
        </w:rPr>
      </w:pPr>
      <w:r>
        <w:rPr>
          <w:color w:val="1F1F1F"/>
        </w:rPr>
        <w:t>The Five Traits of Data Quality: </w:t>
      </w:r>
    </w:p>
    <w:p w14:paraId="248B40E4" w14:textId="77777777" w:rsidR="001163A3" w:rsidRDefault="001163A3" w:rsidP="001163A3">
      <w:pPr>
        <w:pStyle w:val="NormalWeb"/>
        <w:numPr>
          <w:ilvl w:val="0"/>
          <w:numId w:val="42"/>
        </w:numPr>
        <w:shd w:val="clear" w:color="auto" w:fill="FFFFFF"/>
        <w:spacing w:before="0" w:beforeAutospacing="0" w:after="0" w:afterAutospacing="0"/>
        <w:rPr>
          <w:color w:val="1F1F1F"/>
        </w:rPr>
      </w:pPr>
      <w:r>
        <w:rPr>
          <w:color w:val="1F1F1F"/>
        </w:rPr>
        <w:t>Accuracy </w:t>
      </w:r>
    </w:p>
    <w:p w14:paraId="0D45202E" w14:textId="77777777" w:rsidR="001163A3" w:rsidRDefault="001163A3" w:rsidP="001163A3">
      <w:pPr>
        <w:pStyle w:val="NormalWeb"/>
        <w:numPr>
          <w:ilvl w:val="0"/>
          <w:numId w:val="42"/>
        </w:numPr>
        <w:shd w:val="clear" w:color="auto" w:fill="FFFFFF"/>
        <w:spacing w:before="0" w:beforeAutospacing="0" w:after="0" w:afterAutospacing="0"/>
        <w:rPr>
          <w:color w:val="1F1F1F"/>
        </w:rPr>
      </w:pPr>
      <w:r>
        <w:rPr>
          <w:color w:val="1F1F1F"/>
        </w:rPr>
        <w:t>Completeness </w:t>
      </w:r>
    </w:p>
    <w:p w14:paraId="2FF044C7" w14:textId="77777777" w:rsidR="001163A3" w:rsidRDefault="001163A3" w:rsidP="001163A3">
      <w:pPr>
        <w:pStyle w:val="NormalWeb"/>
        <w:numPr>
          <w:ilvl w:val="0"/>
          <w:numId w:val="42"/>
        </w:numPr>
        <w:shd w:val="clear" w:color="auto" w:fill="FFFFFF"/>
        <w:spacing w:before="0" w:beforeAutospacing="0" w:after="0" w:afterAutospacing="0"/>
        <w:rPr>
          <w:color w:val="1F1F1F"/>
        </w:rPr>
      </w:pPr>
      <w:r>
        <w:rPr>
          <w:color w:val="1F1F1F"/>
        </w:rPr>
        <w:t>Reliability </w:t>
      </w:r>
    </w:p>
    <w:p w14:paraId="2F8B4562" w14:textId="77777777" w:rsidR="001163A3" w:rsidRDefault="001163A3" w:rsidP="001163A3">
      <w:pPr>
        <w:pStyle w:val="NormalWeb"/>
        <w:numPr>
          <w:ilvl w:val="0"/>
          <w:numId w:val="42"/>
        </w:numPr>
        <w:shd w:val="clear" w:color="auto" w:fill="FFFFFF"/>
        <w:spacing w:before="0" w:beforeAutospacing="0" w:after="0" w:afterAutospacing="0"/>
        <w:rPr>
          <w:color w:val="1F1F1F"/>
        </w:rPr>
      </w:pPr>
      <w:r>
        <w:rPr>
          <w:color w:val="1F1F1F"/>
        </w:rPr>
        <w:t>Relevance </w:t>
      </w:r>
    </w:p>
    <w:p w14:paraId="0CF19832" w14:textId="77777777" w:rsidR="001163A3" w:rsidRDefault="001163A3" w:rsidP="001163A3">
      <w:pPr>
        <w:pStyle w:val="NormalWeb"/>
        <w:numPr>
          <w:ilvl w:val="0"/>
          <w:numId w:val="42"/>
        </w:numPr>
        <w:shd w:val="clear" w:color="auto" w:fill="FFFFFF"/>
        <w:spacing w:before="0" w:beforeAutospacing="0" w:after="0" w:afterAutospacing="0"/>
        <w:rPr>
          <w:color w:val="1F1F1F"/>
        </w:rPr>
      </w:pPr>
      <w:r>
        <w:rPr>
          <w:color w:val="1F1F1F"/>
        </w:rPr>
        <w:t>Timeliness </w:t>
      </w:r>
    </w:p>
    <w:p w14:paraId="2B68769B" w14:textId="77777777" w:rsidR="001163A3" w:rsidRDefault="001163A3" w:rsidP="001163A3">
      <w:pPr>
        <w:pStyle w:val="NormalWeb"/>
        <w:shd w:val="clear" w:color="auto" w:fill="FFFFFF"/>
        <w:spacing w:before="0" w:beforeAutospacing="0"/>
        <w:rPr>
          <w:color w:val="1F1F1F"/>
        </w:rPr>
      </w:pPr>
      <w:r>
        <w:rPr>
          <w:color w:val="1F1F1F"/>
        </w:rPr>
        <w:t>Importing Text:</w:t>
      </w:r>
    </w:p>
    <w:p w14:paraId="619AD3E0" w14:textId="77777777" w:rsidR="001163A3" w:rsidRDefault="001163A3" w:rsidP="001163A3">
      <w:pPr>
        <w:pStyle w:val="NormalWeb"/>
        <w:numPr>
          <w:ilvl w:val="0"/>
          <w:numId w:val="43"/>
        </w:numPr>
        <w:shd w:val="clear" w:color="auto" w:fill="FFFFFF"/>
        <w:spacing w:before="0" w:beforeAutospacing="0" w:after="0" w:afterAutospacing="0"/>
        <w:rPr>
          <w:color w:val="1F1F1F"/>
        </w:rPr>
      </w:pPr>
      <w:r>
        <w:rPr>
          <w:color w:val="1F1F1F"/>
        </w:rPr>
        <w:t>You can use the ‘Text Import Wizard’ to import data from other formats, such as plain text, or comma-separated value files. </w:t>
      </w:r>
    </w:p>
    <w:p w14:paraId="0BBF21BA" w14:textId="77777777" w:rsidR="001163A3" w:rsidRDefault="001163A3" w:rsidP="001163A3">
      <w:pPr>
        <w:pStyle w:val="NormalWeb"/>
        <w:shd w:val="clear" w:color="auto" w:fill="FFFFFF"/>
        <w:spacing w:before="0" w:beforeAutospacing="0"/>
        <w:rPr>
          <w:color w:val="1F1F1F"/>
        </w:rPr>
      </w:pPr>
      <w:r>
        <w:rPr>
          <w:color w:val="1F1F1F"/>
        </w:rPr>
        <w:t>The Three Fundamentals of Data Privacy: </w:t>
      </w:r>
    </w:p>
    <w:p w14:paraId="3E7D9EE2" w14:textId="77777777" w:rsidR="001163A3" w:rsidRDefault="001163A3" w:rsidP="001163A3">
      <w:pPr>
        <w:pStyle w:val="NormalWeb"/>
        <w:numPr>
          <w:ilvl w:val="0"/>
          <w:numId w:val="44"/>
        </w:numPr>
        <w:shd w:val="clear" w:color="auto" w:fill="FFFFFF"/>
        <w:spacing w:before="0" w:beforeAutospacing="0" w:after="0" w:afterAutospacing="0"/>
        <w:rPr>
          <w:color w:val="1F1F1F"/>
        </w:rPr>
      </w:pPr>
      <w:r>
        <w:rPr>
          <w:color w:val="1F1F1F"/>
        </w:rPr>
        <w:t>Confidentiality </w:t>
      </w:r>
    </w:p>
    <w:p w14:paraId="7445146C" w14:textId="77777777" w:rsidR="001163A3" w:rsidRDefault="001163A3" w:rsidP="001163A3">
      <w:pPr>
        <w:pStyle w:val="NormalWeb"/>
        <w:numPr>
          <w:ilvl w:val="0"/>
          <w:numId w:val="44"/>
        </w:numPr>
        <w:shd w:val="clear" w:color="auto" w:fill="FFFFFF"/>
        <w:spacing w:before="0" w:beforeAutospacing="0" w:after="0" w:afterAutospacing="0"/>
        <w:rPr>
          <w:color w:val="1F1F1F"/>
        </w:rPr>
      </w:pPr>
      <w:r>
        <w:rPr>
          <w:color w:val="1F1F1F"/>
        </w:rPr>
        <w:t>Collection and Use </w:t>
      </w:r>
    </w:p>
    <w:p w14:paraId="192D68A6" w14:textId="77777777" w:rsidR="001163A3" w:rsidRDefault="001163A3" w:rsidP="001163A3">
      <w:pPr>
        <w:pStyle w:val="NormalWeb"/>
        <w:numPr>
          <w:ilvl w:val="0"/>
          <w:numId w:val="44"/>
        </w:numPr>
        <w:shd w:val="clear" w:color="auto" w:fill="FFFFFF"/>
        <w:spacing w:before="0" w:beforeAutospacing="0" w:after="0" w:afterAutospacing="0"/>
        <w:rPr>
          <w:color w:val="1F1F1F"/>
        </w:rPr>
      </w:pPr>
      <w:r>
        <w:rPr>
          <w:color w:val="1F1F1F"/>
        </w:rPr>
        <w:t>Compliance </w:t>
      </w:r>
    </w:p>
    <w:p w14:paraId="04FCCE84" w14:textId="77777777" w:rsidR="00380180" w:rsidRDefault="00380180" w:rsidP="00380180">
      <w:pPr>
        <w:pStyle w:val="Heading3"/>
        <w:shd w:val="clear" w:color="auto" w:fill="FFFFFF"/>
        <w:spacing w:before="0"/>
        <w:rPr>
          <w:rFonts w:ascii="Arial" w:hAnsi="Arial" w:cs="Arial"/>
          <w:color w:val="333333"/>
        </w:rPr>
      </w:pPr>
      <w:r>
        <w:rPr>
          <w:rFonts w:ascii="Arial" w:hAnsi="Arial" w:cs="Arial"/>
          <w:color w:val="333333"/>
        </w:rPr>
        <w:t>1.</w:t>
      </w:r>
    </w:p>
    <w:p w14:paraId="718B5E17" w14:textId="77777777" w:rsidR="00380180" w:rsidRDefault="00380180" w:rsidP="0038018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AA584C8" w14:textId="77777777" w:rsidR="00380180" w:rsidRDefault="00380180" w:rsidP="0038018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is the first and most significant part of data quality?</w:t>
      </w:r>
    </w:p>
    <w:p w14:paraId="0AE399D7" w14:textId="77777777" w:rsidR="00380180" w:rsidRDefault="00380180" w:rsidP="00380180">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589194E3" w14:textId="01A805D7" w:rsidR="00380180" w:rsidRDefault="00380180" w:rsidP="00380180">
      <w:pPr>
        <w:shd w:val="clear" w:color="auto" w:fill="FFFFFF"/>
        <w:rPr>
          <w:rStyle w:val="bc4egv"/>
        </w:rPr>
      </w:pPr>
      <w:r>
        <w:rPr>
          <w:rFonts w:ascii="Arial" w:hAnsi="Arial" w:cs="Arial"/>
          <w:color w:val="333333"/>
          <w:sz w:val="21"/>
          <w:szCs w:val="21"/>
        </w:rPr>
        <w:object w:dxaOrig="225" w:dyaOrig="225" w14:anchorId="2D18489E">
          <v:shape id="_x0000_i1360" type="#_x0000_t75" style="width:20.25pt;height:18pt" o:ole="">
            <v:imagedata r:id="rId196" o:title=""/>
          </v:shape>
          <w:control r:id="rId197" w:name="DefaultOcxName30" w:shapeid="_x0000_i1360"/>
        </w:object>
      </w:r>
    </w:p>
    <w:p w14:paraId="6409A2C0" w14:textId="77777777" w:rsidR="00380180" w:rsidRDefault="00380180" w:rsidP="00380180">
      <w:pPr>
        <w:pStyle w:val="NormalWeb"/>
        <w:shd w:val="clear" w:color="auto" w:fill="FFFFFF"/>
        <w:spacing w:before="0" w:beforeAutospacing="0"/>
      </w:pPr>
      <w:r>
        <w:rPr>
          <w:rFonts w:ascii="Arial" w:hAnsi="Arial" w:cs="Arial"/>
          <w:color w:val="333333"/>
          <w:sz w:val="21"/>
          <w:szCs w:val="21"/>
        </w:rPr>
        <w:t>Relevance</w:t>
      </w:r>
    </w:p>
    <w:p w14:paraId="60B59B3B" w14:textId="3DCE3C0D" w:rsidR="00380180" w:rsidRDefault="00380180" w:rsidP="00380180">
      <w:pPr>
        <w:shd w:val="clear" w:color="auto" w:fill="FFFFFF"/>
        <w:rPr>
          <w:rStyle w:val="bc4egv"/>
        </w:rPr>
      </w:pPr>
      <w:r>
        <w:rPr>
          <w:rFonts w:ascii="Arial" w:hAnsi="Arial" w:cs="Arial"/>
          <w:color w:val="333333"/>
          <w:sz w:val="21"/>
          <w:szCs w:val="21"/>
        </w:rPr>
        <w:object w:dxaOrig="225" w:dyaOrig="225" w14:anchorId="17A694CB">
          <v:shape id="_x0000_i1359" type="#_x0000_t75" style="width:20.25pt;height:18pt" o:ole="">
            <v:imagedata r:id="rId198" o:title=""/>
          </v:shape>
          <w:control r:id="rId199" w:name="DefaultOcxName116" w:shapeid="_x0000_i1359"/>
        </w:object>
      </w:r>
    </w:p>
    <w:p w14:paraId="32110D76" w14:textId="77777777" w:rsidR="00380180" w:rsidRDefault="00380180" w:rsidP="00380180">
      <w:pPr>
        <w:pStyle w:val="NormalWeb"/>
        <w:shd w:val="clear" w:color="auto" w:fill="FFFFFF"/>
        <w:spacing w:before="0" w:beforeAutospacing="0"/>
      </w:pPr>
      <w:r>
        <w:rPr>
          <w:rFonts w:ascii="Arial" w:hAnsi="Arial" w:cs="Arial"/>
          <w:color w:val="333333"/>
          <w:sz w:val="21"/>
          <w:szCs w:val="21"/>
        </w:rPr>
        <w:t>Reliability</w:t>
      </w:r>
    </w:p>
    <w:p w14:paraId="533E3857" w14:textId="72D18330" w:rsidR="00380180" w:rsidRDefault="00380180" w:rsidP="00380180">
      <w:pPr>
        <w:shd w:val="clear" w:color="auto" w:fill="FFFFFF"/>
        <w:rPr>
          <w:rStyle w:val="bc4egv"/>
        </w:rPr>
      </w:pPr>
      <w:r>
        <w:rPr>
          <w:rFonts w:ascii="Arial" w:hAnsi="Arial" w:cs="Arial"/>
          <w:color w:val="333333"/>
          <w:sz w:val="21"/>
          <w:szCs w:val="21"/>
        </w:rPr>
        <w:object w:dxaOrig="225" w:dyaOrig="225" w14:anchorId="6CA6E1FC">
          <v:shape id="_x0000_i1358" type="#_x0000_t75" style="width:20.25pt;height:18pt" o:ole="">
            <v:imagedata r:id="rId200" o:title=""/>
          </v:shape>
          <w:control r:id="rId201" w:name="DefaultOcxName210" w:shapeid="_x0000_i1358"/>
        </w:object>
      </w:r>
    </w:p>
    <w:p w14:paraId="15043E98" w14:textId="77777777" w:rsidR="00380180" w:rsidRDefault="00380180" w:rsidP="00380180">
      <w:pPr>
        <w:pStyle w:val="NormalWeb"/>
        <w:shd w:val="clear" w:color="auto" w:fill="FFFFFF"/>
        <w:spacing w:before="0" w:beforeAutospacing="0"/>
      </w:pPr>
      <w:r>
        <w:rPr>
          <w:rFonts w:ascii="Arial" w:hAnsi="Arial" w:cs="Arial"/>
          <w:color w:val="333333"/>
          <w:sz w:val="21"/>
          <w:szCs w:val="21"/>
        </w:rPr>
        <w:t>Accuracy</w:t>
      </w:r>
    </w:p>
    <w:p w14:paraId="5EE210A7" w14:textId="429A0A65" w:rsidR="00380180" w:rsidRDefault="00380180" w:rsidP="00380180">
      <w:pPr>
        <w:shd w:val="clear" w:color="auto" w:fill="FFFFFF"/>
        <w:rPr>
          <w:rStyle w:val="bc4egv"/>
        </w:rPr>
      </w:pPr>
      <w:r>
        <w:rPr>
          <w:rFonts w:ascii="Arial" w:hAnsi="Arial" w:cs="Arial"/>
          <w:color w:val="333333"/>
          <w:sz w:val="21"/>
          <w:szCs w:val="21"/>
        </w:rPr>
        <w:object w:dxaOrig="225" w:dyaOrig="225" w14:anchorId="59386583">
          <v:shape id="_x0000_i1357" type="#_x0000_t75" style="width:20.25pt;height:18pt" o:ole="">
            <v:imagedata r:id="rId202" o:title=""/>
          </v:shape>
          <w:control r:id="rId203" w:name="DefaultOcxName34" w:shapeid="_x0000_i1357"/>
        </w:object>
      </w:r>
    </w:p>
    <w:p w14:paraId="21A5C2CB" w14:textId="77777777" w:rsidR="00380180" w:rsidRDefault="00380180" w:rsidP="00380180">
      <w:pPr>
        <w:pStyle w:val="NormalWeb"/>
        <w:shd w:val="clear" w:color="auto" w:fill="FFFFFF"/>
        <w:spacing w:before="0" w:beforeAutospacing="0"/>
      </w:pPr>
      <w:r>
        <w:rPr>
          <w:rFonts w:ascii="Arial" w:hAnsi="Arial" w:cs="Arial"/>
          <w:color w:val="333333"/>
          <w:sz w:val="21"/>
          <w:szCs w:val="21"/>
        </w:rPr>
        <w:t>Completeness</w:t>
      </w:r>
    </w:p>
    <w:p w14:paraId="6F2E9D57" w14:textId="77777777" w:rsidR="00380180" w:rsidRDefault="00380180" w:rsidP="00380180">
      <w:pPr>
        <w:shd w:val="clear" w:color="auto" w:fill="FFFFFF"/>
        <w:rPr>
          <w:rFonts w:ascii="Arial" w:hAnsi="Arial" w:cs="Arial"/>
          <w:color w:val="333333"/>
          <w:sz w:val="21"/>
          <w:szCs w:val="21"/>
        </w:rPr>
      </w:pPr>
      <w:r>
        <w:rPr>
          <w:rFonts w:ascii="Arial" w:hAnsi="Arial" w:cs="Arial"/>
          <w:color w:val="333333"/>
          <w:sz w:val="21"/>
          <w:szCs w:val="21"/>
        </w:rPr>
        <w:t>Correct</w:t>
      </w:r>
    </w:p>
    <w:p w14:paraId="6A570A44" w14:textId="77777777" w:rsidR="00380180" w:rsidRDefault="00380180" w:rsidP="0038018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While all the options are traits of data quality, accuracy is the first and most significant aspect to data quality</w:t>
      </w:r>
    </w:p>
    <w:p w14:paraId="2831AFB1" w14:textId="77777777" w:rsidR="00380180" w:rsidRDefault="00380180" w:rsidP="00380180">
      <w:pPr>
        <w:pStyle w:val="Heading3"/>
        <w:shd w:val="clear" w:color="auto" w:fill="FFFFFF"/>
        <w:spacing w:before="0"/>
        <w:rPr>
          <w:rFonts w:ascii="Arial" w:hAnsi="Arial" w:cs="Arial"/>
          <w:color w:val="333333"/>
          <w:sz w:val="27"/>
          <w:szCs w:val="27"/>
        </w:rPr>
      </w:pPr>
      <w:r>
        <w:rPr>
          <w:rFonts w:ascii="Arial" w:hAnsi="Arial" w:cs="Arial"/>
          <w:color w:val="333333"/>
        </w:rPr>
        <w:lastRenderedPageBreak/>
        <w:t>2.</w:t>
      </w:r>
    </w:p>
    <w:p w14:paraId="152DDCBD" w14:textId="77777777" w:rsidR="00380180" w:rsidRDefault="00380180" w:rsidP="0038018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B7A046C" w14:textId="77777777" w:rsidR="00380180" w:rsidRDefault="00380180" w:rsidP="0038018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Which data quality trait refers to the availability and accessibility of the data?</w:t>
      </w:r>
    </w:p>
    <w:p w14:paraId="33085AD5" w14:textId="77777777" w:rsidR="00380180" w:rsidRDefault="00380180" w:rsidP="00380180">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62916EAD" w14:textId="7BF5CB3B" w:rsidR="00380180" w:rsidRDefault="00380180" w:rsidP="00380180">
      <w:pPr>
        <w:shd w:val="clear" w:color="auto" w:fill="FFFFFF"/>
        <w:rPr>
          <w:rStyle w:val="bc4egv"/>
        </w:rPr>
      </w:pPr>
      <w:r>
        <w:rPr>
          <w:rFonts w:ascii="Arial" w:hAnsi="Arial" w:cs="Arial"/>
          <w:color w:val="333333"/>
          <w:sz w:val="21"/>
          <w:szCs w:val="21"/>
        </w:rPr>
        <w:object w:dxaOrig="225" w:dyaOrig="225" w14:anchorId="639B3678">
          <v:shape id="_x0000_i1356" type="#_x0000_t75" style="width:20.25pt;height:18pt" o:ole="">
            <v:imagedata r:id="rId204" o:title=""/>
          </v:shape>
          <w:control r:id="rId205" w:name="DefaultOcxName44" w:shapeid="_x0000_i1356"/>
        </w:object>
      </w:r>
    </w:p>
    <w:p w14:paraId="004FBFC3" w14:textId="77777777" w:rsidR="00380180" w:rsidRDefault="00380180" w:rsidP="00380180">
      <w:pPr>
        <w:pStyle w:val="NormalWeb"/>
        <w:shd w:val="clear" w:color="auto" w:fill="FFFFFF"/>
        <w:spacing w:before="0" w:beforeAutospacing="0"/>
      </w:pPr>
      <w:r>
        <w:rPr>
          <w:rFonts w:ascii="Arial" w:hAnsi="Arial" w:cs="Arial"/>
          <w:color w:val="333333"/>
          <w:sz w:val="21"/>
          <w:szCs w:val="21"/>
        </w:rPr>
        <w:t xml:space="preserve">Reliability </w:t>
      </w:r>
    </w:p>
    <w:p w14:paraId="0E7C584F" w14:textId="52C15C62" w:rsidR="00380180" w:rsidRDefault="00380180" w:rsidP="00380180">
      <w:pPr>
        <w:shd w:val="clear" w:color="auto" w:fill="FFFFFF"/>
        <w:rPr>
          <w:rStyle w:val="bc4egv"/>
        </w:rPr>
      </w:pPr>
      <w:r>
        <w:rPr>
          <w:rFonts w:ascii="Arial" w:hAnsi="Arial" w:cs="Arial"/>
          <w:color w:val="333333"/>
          <w:sz w:val="21"/>
          <w:szCs w:val="21"/>
        </w:rPr>
        <w:object w:dxaOrig="225" w:dyaOrig="225" w14:anchorId="5485784D">
          <v:shape id="_x0000_i1355" type="#_x0000_t75" style="width:20.25pt;height:18pt" o:ole="">
            <v:imagedata r:id="rId206" o:title=""/>
          </v:shape>
          <w:control r:id="rId207" w:name="DefaultOcxName54" w:shapeid="_x0000_i1355"/>
        </w:object>
      </w:r>
    </w:p>
    <w:p w14:paraId="53549894" w14:textId="77777777" w:rsidR="00380180" w:rsidRDefault="00380180" w:rsidP="00380180">
      <w:pPr>
        <w:pStyle w:val="NormalWeb"/>
        <w:shd w:val="clear" w:color="auto" w:fill="FFFFFF"/>
        <w:spacing w:before="0" w:beforeAutospacing="0"/>
      </w:pPr>
      <w:r>
        <w:rPr>
          <w:rFonts w:ascii="Arial" w:hAnsi="Arial" w:cs="Arial"/>
          <w:color w:val="333333"/>
          <w:sz w:val="21"/>
          <w:szCs w:val="21"/>
        </w:rPr>
        <w:t>Timeliness</w:t>
      </w:r>
    </w:p>
    <w:p w14:paraId="6F6E51B7" w14:textId="7DACC358" w:rsidR="00380180" w:rsidRDefault="00380180" w:rsidP="00380180">
      <w:pPr>
        <w:shd w:val="clear" w:color="auto" w:fill="FFFFFF"/>
        <w:rPr>
          <w:rStyle w:val="bc4egv"/>
        </w:rPr>
      </w:pPr>
      <w:r>
        <w:rPr>
          <w:rFonts w:ascii="Arial" w:hAnsi="Arial" w:cs="Arial"/>
          <w:color w:val="333333"/>
          <w:sz w:val="21"/>
          <w:szCs w:val="21"/>
        </w:rPr>
        <w:object w:dxaOrig="225" w:dyaOrig="225" w14:anchorId="1F651298">
          <v:shape id="_x0000_i1354" type="#_x0000_t75" style="width:20.25pt;height:18pt" o:ole="">
            <v:imagedata r:id="rId208" o:title=""/>
          </v:shape>
          <w:control r:id="rId209" w:name="DefaultOcxName64" w:shapeid="_x0000_i1354"/>
        </w:object>
      </w:r>
    </w:p>
    <w:p w14:paraId="7641D7BB" w14:textId="77777777" w:rsidR="00380180" w:rsidRDefault="00380180" w:rsidP="00380180">
      <w:pPr>
        <w:pStyle w:val="NormalWeb"/>
        <w:shd w:val="clear" w:color="auto" w:fill="FFFFFF"/>
        <w:spacing w:before="0" w:beforeAutospacing="0"/>
      </w:pPr>
      <w:r>
        <w:rPr>
          <w:rFonts w:ascii="Arial" w:hAnsi="Arial" w:cs="Arial"/>
          <w:color w:val="333333"/>
          <w:sz w:val="21"/>
          <w:szCs w:val="21"/>
        </w:rPr>
        <w:t>Completeness</w:t>
      </w:r>
    </w:p>
    <w:p w14:paraId="56FE23AF" w14:textId="14CAFE8D" w:rsidR="00380180" w:rsidRDefault="00380180" w:rsidP="00380180">
      <w:pPr>
        <w:shd w:val="clear" w:color="auto" w:fill="FFFFFF"/>
        <w:rPr>
          <w:rStyle w:val="bc4egv"/>
        </w:rPr>
      </w:pPr>
      <w:r>
        <w:rPr>
          <w:rFonts w:ascii="Arial" w:hAnsi="Arial" w:cs="Arial"/>
          <w:color w:val="333333"/>
          <w:sz w:val="21"/>
          <w:szCs w:val="21"/>
        </w:rPr>
        <w:object w:dxaOrig="225" w:dyaOrig="225" w14:anchorId="038704EC">
          <v:shape id="_x0000_i1353" type="#_x0000_t75" style="width:20.25pt;height:18pt" o:ole="">
            <v:imagedata r:id="rId113" o:title=""/>
          </v:shape>
          <w:control r:id="rId210" w:name="DefaultOcxName74" w:shapeid="_x0000_i1353"/>
        </w:object>
      </w:r>
    </w:p>
    <w:p w14:paraId="6EABC910" w14:textId="77777777" w:rsidR="00380180" w:rsidRDefault="00380180" w:rsidP="00380180">
      <w:pPr>
        <w:pStyle w:val="NormalWeb"/>
        <w:shd w:val="clear" w:color="auto" w:fill="FFFFFF"/>
        <w:spacing w:before="0" w:beforeAutospacing="0"/>
      </w:pPr>
      <w:r>
        <w:rPr>
          <w:rFonts w:ascii="Arial" w:hAnsi="Arial" w:cs="Arial"/>
          <w:color w:val="333333"/>
          <w:sz w:val="21"/>
          <w:szCs w:val="21"/>
        </w:rPr>
        <w:t>Accuracy</w:t>
      </w:r>
    </w:p>
    <w:p w14:paraId="4F4D5882" w14:textId="77777777" w:rsidR="00380180" w:rsidRDefault="00380180" w:rsidP="00380180">
      <w:pPr>
        <w:shd w:val="clear" w:color="auto" w:fill="FFFFFF"/>
        <w:rPr>
          <w:rFonts w:ascii="Arial" w:hAnsi="Arial" w:cs="Arial"/>
          <w:color w:val="333333"/>
          <w:sz w:val="21"/>
          <w:szCs w:val="21"/>
        </w:rPr>
      </w:pPr>
      <w:r>
        <w:rPr>
          <w:rFonts w:ascii="Arial" w:hAnsi="Arial" w:cs="Arial"/>
          <w:color w:val="333333"/>
          <w:sz w:val="21"/>
          <w:szCs w:val="21"/>
        </w:rPr>
        <w:t>Correct</w:t>
      </w:r>
    </w:p>
    <w:p w14:paraId="65494A11" w14:textId="77777777" w:rsidR="00380180" w:rsidRDefault="00380180" w:rsidP="0038018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Timeliness refers to the availability and accessibility of the selected data</w:t>
      </w:r>
    </w:p>
    <w:p w14:paraId="47AB5C05" w14:textId="77777777" w:rsidR="00380180" w:rsidRDefault="00380180" w:rsidP="00380180">
      <w:pPr>
        <w:pStyle w:val="Heading3"/>
        <w:shd w:val="clear" w:color="auto" w:fill="FFFFFF"/>
        <w:spacing w:before="0"/>
        <w:rPr>
          <w:rFonts w:ascii="Arial" w:hAnsi="Arial" w:cs="Arial"/>
          <w:color w:val="333333"/>
          <w:sz w:val="27"/>
          <w:szCs w:val="27"/>
        </w:rPr>
      </w:pPr>
      <w:r>
        <w:rPr>
          <w:rFonts w:ascii="Arial" w:hAnsi="Arial" w:cs="Arial"/>
          <w:color w:val="333333"/>
        </w:rPr>
        <w:t>3.</w:t>
      </w:r>
    </w:p>
    <w:p w14:paraId="13F61099" w14:textId="77777777" w:rsidR="00380180" w:rsidRDefault="00380180" w:rsidP="0038018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1E77CD2" w14:textId="77777777" w:rsidR="00380180" w:rsidRDefault="00380180" w:rsidP="0038018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is a delimited file? </w:t>
      </w:r>
    </w:p>
    <w:p w14:paraId="08AC69D2" w14:textId="77777777" w:rsidR="00380180" w:rsidRDefault="00380180" w:rsidP="00380180">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5964557C" w14:textId="60981A9B" w:rsidR="00380180" w:rsidRDefault="00380180" w:rsidP="00380180">
      <w:pPr>
        <w:shd w:val="clear" w:color="auto" w:fill="FFFFFF"/>
        <w:rPr>
          <w:rStyle w:val="bc4egv"/>
        </w:rPr>
      </w:pPr>
      <w:r>
        <w:rPr>
          <w:rFonts w:ascii="Arial" w:hAnsi="Arial" w:cs="Arial"/>
          <w:color w:val="333333"/>
          <w:sz w:val="21"/>
          <w:szCs w:val="21"/>
        </w:rPr>
        <w:object w:dxaOrig="225" w:dyaOrig="225" w14:anchorId="6DD491F2">
          <v:shape id="_x0000_i1352" type="#_x0000_t75" style="width:20.25pt;height:18pt" o:ole="">
            <v:imagedata r:id="rId211" o:title=""/>
          </v:shape>
          <w:control r:id="rId212" w:name="DefaultOcxName84" w:shapeid="_x0000_i1352"/>
        </w:object>
      </w:r>
    </w:p>
    <w:p w14:paraId="793058B9" w14:textId="77777777" w:rsidR="00380180" w:rsidRDefault="00380180" w:rsidP="00380180">
      <w:pPr>
        <w:pStyle w:val="NormalWeb"/>
        <w:shd w:val="clear" w:color="auto" w:fill="FFFFFF"/>
        <w:spacing w:before="0" w:beforeAutospacing="0"/>
      </w:pPr>
      <w:r>
        <w:rPr>
          <w:rFonts w:ascii="Arial" w:hAnsi="Arial" w:cs="Arial"/>
          <w:color w:val="333333"/>
          <w:sz w:val="21"/>
          <w:szCs w:val="21"/>
        </w:rPr>
        <w:t>file with text qualifiers between data fields </w:t>
      </w:r>
    </w:p>
    <w:p w14:paraId="4EC8B9E0" w14:textId="163EA4B1" w:rsidR="00380180" w:rsidRDefault="00380180" w:rsidP="00380180">
      <w:pPr>
        <w:shd w:val="clear" w:color="auto" w:fill="FFFFFF"/>
        <w:rPr>
          <w:rStyle w:val="bc4egv"/>
        </w:rPr>
      </w:pPr>
      <w:r>
        <w:rPr>
          <w:rFonts w:ascii="Arial" w:hAnsi="Arial" w:cs="Arial"/>
          <w:color w:val="333333"/>
          <w:sz w:val="21"/>
          <w:szCs w:val="21"/>
        </w:rPr>
        <w:object w:dxaOrig="225" w:dyaOrig="225" w14:anchorId="0EEFE44F">
          <v:shape id="_x0000_i1351" type="#_x0000_t75" style="width:20.25pt;height:18pt" o:ole="">
            <v:imagedata r:id="rId213" o:title=""/>
          </v:shape>
          <w:control r:id="rId214" w:name="DefaultOcxName94" w:shapeid="_x0000_i1351"/>
        </w:object>
      </w:r>
    </w:p>
    <w:p w14:paraId="058FAC35" w14:textId="77777777" w:rsidR="00380180" w:rsidRDefault="00380180" w:rsidP="00380180">
      <w:pPr>
        <w:pStyle w:val="NormalWeb"/>
        <w:shd w:val="clear" w:color="auto" w:fill="FFFFFF"/>
        <w:spacing w:before="0" w:beforeAutospacing="0"/>
      </w:pPr>
      <w:r>
        <w:rPr>
          <w:rFonts w:ascii="Arial" w:hAnsi="Arial" w:cs="Arial"/>
          <w:color w:val="333333"/>
          <w:sz w:val="21"/>
          <w:szCs w:val="21"/>
        </w:rPr>
        <w:t>file with data fields separated by characters like commas or tabs </w:t>
      </w:r>
    </w:p>
    <w:p w14:paraId="73CE1AF5" w14:textId="3978CB9D" w:rsidR="00380180" w:rsidRDefault="00380180" w:rsidP="00380180">
      <w:pPr>
        <w:shd w:val="clear" w:color="auto" w:fill="FFFFFF"/>
        <w:rPr>
          <w:rStyle w:val="bc4egv"/>
        </w:rPr>
      </w:pPr>
      <w:r>
        <w:rPr>
          <w:rFonts w:ascii="Arial" w:hAnsi="Arial" w:cs="Arial"/>
          <w:color w:val="333333"/>
          <w:sz w:val="21"/>
          <w:szCs w:val="21"/>
        </w:rPr>
        <w:object w:dxaOrig="225" w:dyaOrig="225" w14:anchorId="241653B0">
          <v:shape id="_x0000_i1350" type="#_x0000_t75" style="width:20.25pt;height:18pt" o:ole="">
            <v:imagedata r:id="rId67" o:title=""/>
          </v:shape>
          <w:control r:id="rId215" w:name="DefaultOcxName104" w:shapeid="_x0000_i1350"/>
        </w:object>
      </w:r>
    </w:p>
    <w:p w14:paraId="44ED2190" w14:textId="77777777" w:rsidR="00380180" w:rsidRDefault="00380180" w:rsidP="00380180">
      <w:pPr>
        <w:pStyle w:val="NormalWeb"/>
        <w:shd w:val="clear" w:color="auto" w:fill="FFFFFF"/>
        <w:spacing w:before="0" w:beforeAutospacing="0"/>
      </w:pPr>
      <w:r>
        <w:rPr>
          <w:rFonts w:ascii="Arial" w:hAnsi="Arial" w:cs="Arial"/>
          <w:color w:val="333333"/>
          <w:sz w:val="21"/>
          <w:szCs w:val="21"/>
        </w:rPr>
        <w:t xml:space="preserve">file with no spaces between data fields  </w:t>
      </w:r>
    </w:p>
    <w:p w14:paraId="582D7531" w14:textId="03CEF999" w:rsidR="00380180" w:rsidRDefault="00380180" w:rsidP="00380180">
      <w:pPr>
        <w:shd w:val="clear" w:color="auto" w:fill="FFFFFF"/>
        <w:rPr>
          <w:rStyle w:val="bc4egv"/>
        </w:rPr>
      </w:pPr>
      <w:r>
        <w:rPr>
          <w:rFonts w:ascii="Arial" w:hAnsi="Arial" w:cs="Arial"/>
          <w:color w:val="333333"/>
          <w:sz w:val="21"/>
          <w:szCs w:val="21"/>
        </w:rPr>
        <w:object w:dxaOrig="225" w:dyaOrig="225" w14:anchorId="07954821">
          <v:shape id="_x0000_i1349" type="#_x0000_t75" style="width:20.25pt;height:18pt" o:ole="">
            <v:imagedata r:id="rId216" o:title=""/>
          </v:shape>
          <w:control r:id="rId217" w:name="DefaultOcxName115" w:shapeid="_x0000_i1349"/>
        </w:object>
      </w:r>
    </w:p>
    <w:p w14:paraId="62F5B782" w14:textId="77777777" w:rsidR="00380180" w:rsidRDefault="00380180" w:rsidP="00380180">
      <w:pPr>
        <w:pStyle w:val="NormalWeb"/>
        <w:shd w:val="clear" w:color="auto" w:fill="FFFFFF"/>
        <w:spacing w:before="0" w:beforeAutospacing="0"/>
      </w:pPr>
      <w:r>
        <w:rPr>
          <w:rFonts w:ascii="Arial" w:hAnsi="Arial" w:cs="Arial"/>
          <w:color w:val="333333"/>
          <w:sz w:val="21"/>
          <w:szCs w:val="21"/>
        </w:rPr>
        <w:t>file with data fields separated by fixed-widths </w:t>
      </w:r>
    </w:p>
    <w:p w14:paraId="078DE6D9" w14:textId="77777777" w:rsidR="00380180" w:rsidRDefault="00380180" w:rsidP="00380180">
      <w:pPr>
        <w:shd w:val="clear" w:color="auto" w:fill="FFFFFF"/>
        <w:rPr>
          <w:rFonts w:ascii="Arial" w:hAnsi="Arial" w:cs="Arial"/>
          <w:color w:val="333333"/>
          <w:sz w:val="21"/>
          <w:szCs w:val="21"/>
        </w:rPr>
      </w:pPr>
      <w:r>
        <w:rPr>
          <w:rFonts w:ascii="Arial" w:hAnsi="Arial" w:cs="Arial"/>
          <w:color w:val="333333"/>
          <w:sz w:val="21"/>
          <w:szCs w:val="21"/>
        </w:rPr>
        <w:lastRenderedPageBreak/>
        <w:t>Correct</w:t>
      </w:r>
    </w:p>
    <w:p w14:paraId="69DDC688" w14:textId="77777777" w:rsidR="00380180" w:rsidRDefault="00380180" w:rsidP="0038018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 delimited file is a file that has data fields separated by characters, the most common of which are comma and tab</w:t>
      </w:r>
    </w:p>
    <w:p w14:paraId="744E13BE" w14:textId="77777777" w:rsidR="009E5858" w:rsidRDefault="009E5858" w:rsidP="009E5858">
      <w:pPr>
        <w:shd w:val="clear" w:color="auto" w:fill="FFFFFF"/>
        <w:rPr>
          <w:rFonts w:ascii="Arial" w:hAnsi="Arial" w:cs="Arial"/>
          <w:color w:val="333333"/>
          <w:sz w:val="21"/>
          <w:szCs w:val="21"/>
        </w:rPr>
      </w:pPr>
      <w:r>
        <w:rPr>
          <w:rFonts w:ascii="Arial" w:hAnsi="Arial" w:cs="Arial"/>
          <w:color w:val="333333"/>
          <w:sz w:val="21"/>
          <w:szCs w:val="21"/>
          <w:bdr w:val="none" w:sz="0" w:space="0" w:color="auto" w:frame="1"/>
        </w:rPr>
        <w:br/>
      </w:r>
      <w:r>
        <w:rPr>
          <w:rStyle w:val="screenreader-only"/>
          <w:rFonts w:ascii="Arial" w:hAnsi="Arial" w:cs="Arial"/>
          <w:color w:val="333333"/>
          <w:sz w:val="21"/>
          <w:szCs w:val="21"/>
          <w:bdr w:val="none" w:sz="0" w:space="0" w:color="auto" w:frame="1"/>
        </w:rPr>
        <w:t>Question 1</w:t>
      </w:r>
    </w:p>
    <w:p w14:paraId="725865D8" w14:textId="77777777" w:rsidR="009E5858" w:rsidRDefault="009E5858" w:rsidP="009E585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Which data quality trait can be summarized by asking if the data is really necessary? </w:t>
      </w:r>
    </w:p>
    <w:p w14:paraId="4447F931" w14:textId="77777777" w:rsidR="009E5858" w:rsidRDefault="009E5858" w:rsidP="009E5858">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182FB208" w14:textId="2B690027" w:rsidR="009E5858" w:rsidRDefault="009E5858" w:rsidP="009E5858">
      <w:pPr>
        <w:shd w:val="clear" w:color="auto" w:fill="FFFFFF"/>
        <w:rPr>
          <w:rStyle w:val="bc4egv"/>
        </w:rPr>
      </w:pPr>
      <w:r>
        <w:rPr>
          <w:rFonts w:ascii="Arial" w:hAnsi="Arial" w:cs="Arial"/>
          <w:color w:val="333333"/>
          <w:sz w:val="21"/>
          <w:szCs w:val="21"/>
        </w:rPr>
        <w:object w:dxaOrig="225" w:dyaOrig="225" w14:anchorId="2CFF4997">
          <v:shape id="_x0000_i1396" type="#_x0000_t75" style="width:20.25pt;height:18pt" o:ole="">
            <v:imagedata r:id="rId130" o:title=""/>
          </v:shape>
          <w:control r:id="rId218" w:name="DefaultOcxName36" w:shapeid="_x0000_i1396"/>
        </w:object>
      </w:r>
    </w:p>
    <w:p w14:paraId="78CD9F97"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Reliability </w:t>
      </w:r>
    </w:p>
    <w:p w14:paraId="03705706" w14:textId="39D405AE" w:rsidR="009E5858" w:rsidRDefault="009E5858" w:rsidP="009E5858">
      <w:pPr>
        <w:shd w:val="clear" w:color="auto" w:fill="FFFFFF"/>
        <w:rPr>
          <w:rStyle w:val="bc4egv"/>
        </w:rPr>
      </w:pPr>
      <w:r>
        <w:rPr>
          <w:rFonts w:ascii="Arial" w:hAnsi="Arial" w:cs="Arial"/>
          <w:color w:val="333333"/>
          <w:sz w:val="21"/>
          <w:szCs w:val="21"/>
        </w:rPr>
        <w:object w:dxaOrig="225" w:dyaOrig="225" w14:anchorId="58B6F3DB">
          <v:shape id="_x0000_i1395" type="#_x0000_t75" style="width:20.25pt;height:18pt" o:ole="">
            <v:imagedata r:id="rId189" o:title=""/>
          </v:shape>
          <w:control r:id="rId219" w:name="DefaultOcxName118" w:shapeid="_x0000_i1395"/>
        </w:object>
      </w:r>
    </w:p>
    <w:p w14:paraId="07C73BB4"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Timeliness </w:t>
      </w:r>
    </w:p>
    <w:p w14:paraId="014A168D" w14:textId="6BC358FA" w:rsidR="009E5858" w:rsidRDefault="009E5858" w:rsidP="009E5858">
      <w:pPr>
        <w:shd w:val="clear" w:color="auto" w:fill="FFFFFF"/>
        <w:rPr>
          <w:rStyle w:val="bc4egv"/>
        </w:rPr>
      </w:pPr>
      <w:r>
        <w:rPr>
          <w:rFonts w:ascii="Arial" w:hAnsi="Arial" w:cs="Arial"/>
          <w:color w:val="333333"/>
          <w:sz w:val="21"/>
          <w:szCs w:val="21"/>
        </w:rPr>
        <w:object w:dxaOrig="225" w:dyaOrig="225" w14:anchorId="7DB5F5C4">
          <v:shape id="_x0000_i1394" type="#_x0000_t75" style="width:20.25pt;height:18pt" o:ole="">
            <v:imagedata r:id="rId220" o:title=""/>
          </v:shape>
          <w:control r:id="rId221" w:name="DefaultOcxName213" w:shapeid="_x0000_i1394"/>
        </w:object>
      </w:r>
    </w:p>
    <w:p w14:paraId="124FCE81"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Relevance </w:t>
      </w:r>
    </w:p>
    <w:p w14:paraId="1AB1F5F2" w14:textId="7CEFC5EE" w:rsidR="009E5858" w:rsidRDefault="009E5858" w:rsidP="009E5858">
      <w:pPr>
        <w:shd w:val="clear" w:color="auto" w:fill="FFFFFF"/>
        <w:rPr>
          <w:rStyle w:val="bc4egv"/>
        </w:rPr>
      </w:pPr>
      <w:r>
        <w:rPr>
          <w:rFonts w:ascii="Arial" w:hAnsi="Arial" w:cs="Arial"/>
          <w:color w:val="333333"/>
          <w:sz w:val="21"/>
          <w:szCs w:val="21"/>
        </w:rPr>
        <w:object w:dxaOrig="225" w:dyaOrig="225" w14:anchorId="48A25EE8">
          <v:shape id="_x0000_i1393" type="#_x0000_t75" style="width:20.25pt;height:18pt" o:ole="">
            <v:imagedata r:id="rId222" o:title=""/>
          </v:shape>
          <w:control r:id="rId223" w:name="DefaultOcxName35" w:shapeid="_x0000_i1393"/>
        </w:object>
      </w:r>
    </w:p>
    <w:p w14:paraId="3835040B"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Completeness </w:t>
      </w:r>
    </w:p>
    <w:p w14:paraId="64E8E1E3" w14:textId="77777777" w:rsidR="009E5858" w:rsidRDefault="009E5858" w:rsidP="009E5858">
      <w:pPr>
        <w:shd w:val="clear" w:color="auto" w:fill="FFFFFF"/>
        <w:rPr>
          <w:rFonts w:ascii="Arial" w:hAnsi="Arial" w:cs="Arial"/>
          <w:color w:val="333333"/>
          <w:sz w:val="21"/>
          <w:szCs w:val="21"/>
        </w:rPr>
      </w:pPr>
      <w:r>
        <w:rPr>
          <w:rFonts w:ascii="Arial" w:hAnsi="Arial" w:cs="Arial"/>
          <w:color w:val="333333"/>
          <w:sz w:val="21"/>
          <w:szCs w:val="21"/>
        </w:rPr>
        <w:t>Correct</w:t>
      </w:r>
    </w:p>
    <w:p w14:paraId="552EB959" w14:textId="77777777" w:rsidR="009E5858" w:rsidRDefault="009E5858" w:rsidP="009E585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The Relevance data quality trait can be summarized by asking if the data is really necessary </w:t>
      </w:r>
    </w:p>
    <w:p w14:paraId="7C897D25" w14:textId="77777777" w:rsidR="009E5858" w:rsidRDefault="009E5858" w:rsidP="009E5858">
      <w:pPr>
        <w:pStyle w:val="Heading3"/>
        <w:shd w:val="clear" w:color="auto" w:fill="FFFFFF"/>
        <w:spacing w:before="0"/>
        <w:rPr>
          <w:rFonts w:ascii="Arial" w:hAnsi="Arial" w:cs="Arial"/>
          <w:color w:val="333333"/>
          <w:sz w:val="27"/>
          <w:szCs w:val="27"/>
        </w:rPr>
      </w:pPr>
      <w:r>
        <w:rPr>
          <w:rFonts w:ascii="Arial" w:hAnsi="Arial" w:cs="Arial"/>
          <w:color w:val="333333"/>
        </w:rPr>
        <w:t>2.</w:t>
      </w:r>
    </w:p>
    <w:p w14:paraId="4192F146" w14:textId="77777777" w:rsidR="009E5858" w:rsidRDefault="009E5858" w:rsidP="009E585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3D3ED595" w14:textId="77777777" w:rsidR="009E5858" w:rsidRDefault="009E5858" w:rsidP="009E585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Which data quality trait refers to the availability and accessibility of the data?</w:t>
      </w:r>
    </w:p>
    <w:p w14:paraId="2E949616" w14:textId="77777777" w:rsidR="009E5858" w:rsidRDefault="009E5858" w:rsidP="009E5858">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154EA57C" w14:textId="767260B7" w:rsidR="009E5858" w:rsidRDefault="009E5858" w:rsidP="009E5858">
      <w:pPr>
        <w:shd w:val="clear" w:color="auto" w:fill="FFFFFF"/>
        <w:rPr>
          <w:rStyle w:val="bc4egv"/>
        </w:rPr>
      </w:pPr>
      <w:r>
        <w:rPr>
          <w:rFonts w:ascii="Arial" w:hAnsi="Arial" w:cs="Arial"/>
          <w:color w:val="333333"/>
          <w:sz w:val="21"/>
          <w:szCs w:val="21"/>
        </w:rPr>
        <w:object w:dxaOrig="225" w:dyaOrig="225" w14:anchorId="181FCA1E">
          <v:shape id="_x0000_i1392" type="#_x0000_t75" style="width:20.25pt;height:18pt" o:ole="">
            <v:imagedata r:id="rId179" o:title=""/>
          </v:shape>
          <w:control r:id="rId224" w:name="DefaultOcxName45" w:shapeid="_x0000_i1392"/>
        </w:object>
      </w:r>
    </w:p>
    <w:p w14:paraId="052F3136"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Completeness </w:t>
      </w:r>
    </w:p>
    <w:p w14:paraId="7E7F89B4" w14:textId="633FD067" w:rsidR="009E5858" w:rsidRDefault="009E5858" w:rsidP="009E5858">
      <w:pPr>
        <w:shd w:val="clear" w:color="auto" w:fill="FFFFFF"/>
        <w:rPr>
          <w:rStyle w:val="bc4egv"/>
        </w:rPr>
      </w:pPr>
      <w:r>
        <w:rPr>
          <w:rFonts w:ascii="Arial" w:hAnsi="Arial" w:cs="Arial"/>
          <w:color w:val="333333"/>
          <w:sz w:val="21"/>
          <w:szCs w:val="21"/>
        </w:rPr>
        <w:object w:dxaOrig="225" w:dyaOrig="225" w14:anchorId="1699A097">
          <v:shape id="_x0000_i1391" type="#_x0000_t75" style="width:20.25pt;height:18pt" o:ole="">
            <v:imagedata r:id="rId225" o:title=""/>
          </v:shape>
          <w:control r:id="rId226" w:name="DefaultOcxName55" w:shapeid="_x0000_i1391"/>
        </w:object>
      </w:r>
    </w:p>
    <w:p w14:paraId="7DD2BB38"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Reliability </w:t>
      </w:r>
    </w:p>
    <w:p w14:paraId="186544DD" w14:textId="2F993A54" w:rsidR="009E5858" w:rsidRDefault="009E5858" w:rsidP="009E5858">
      <w:pPr>
        <w:shd w:val="clear" w:color="auto" w:fill="FFFFFF"/>
        <w:rPr>
          <w:rStyle w:val="bc4egv"/>
        </w:rPr>
      </w:pPr>
      <w:r>
        <w:rPr>
          <w:rFonts w:ascii="Arial" w:hAnsi="Arial" w:cs="Arial"/>
          <w:color w:val="333333"/>
          <w:sz w:val="21"/>
          <w:szCs w:val="21"/>
        </w:rPr>
        <w:object w:dxaOrig="225" w:dyaOrig="225" w14:anchorId="1EB28378">
          <v:shape id="_x0000_i1390" type="#_x0000_t75" style="width:20.25pt;height:18pt" o:ole="">
            <v:imagedata r:id="rId227" o:title=""/>
          </v:shape>
          <w:control r:id="rId228" w:name="DefaultOcxName65" w:shapeid="_x0000_i1390"/>
        </w:object>
      </w:r>
    </w:p>
    <w:p w14:paraId="000F8CF5"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Accuracy </w:t>
      </w:r>
    </w:p>
    <w:p w14:paraId="6F9F4F18" w14:textId="090126EB" w:rsidR="009E5858" w:rsidRDefault="009E5858" w:rsidP="009E5858">
      <w:pPr>
        <w:shd w:val="clear" w:color="auto" w:fill="FFFFFF"/>
        <w:rPr>
          <w:rStyle w:val="bc4egv"/>
        </w:rPr>
      </w:pPr>
      <w:r>
        <w:rPr>
          <w:rFonts w:ascii="Arial" w:hAnsi="Arial" w:cs="Arial"/>
          <w:color w:val="333333"/>
          <w:sz w:val="21"/>
          <w:szCs w:val="21"/>
        </w:rPr>
        <w:lastRenderedPageBreak/>
        <w:object w:dxaOrig="225" w:dyaOrig="225" w14:anchorId="416A586D">
          <v:shape id="_x0000_i1389" type="#_x0000_t75" style="width:20.25pt;height:18pt" o:ole="">
            <v:imagedata r:id="rId229" o:title=""/>
          </v:shape>
          <w:control r:id="rId230" w:name="DefaultOcxName75" w:shapeid="_x0000_i1389"/>
        </w:object>
      </w:r>
    </w:p>
    <w:p w14:paraId="4DAA3F7C"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Timeliness </w:t>
      </w:r>
    </w:p>
    <w:p w14:paraId="17525197" w14:textId="77777777" w:rsidR="009E5858" w:rsidRDefault="009E5858" w:rsidP="009E5858">
      <w:pPr>
        <w:shd w:val="clear" w:color="auto" w:fill="FFFFFF"/>
        <w:rPr>
          <w:rFonts w:ascii="Arial" w:hAnsi="Arial" w:cs="Arial"/>
          <w:color w:val="333333"/>
          <w:sz w:val="21"/>
          <w:szCs w:val="21"/>
        </w:rPr>
      </w:pPr>
      <w:r>
        <w:rPr>
          <w:rFonts w:ascii="Arial" w:hAnsi="Arial" w:cs="Arial"/>
          <w:color w:val="333333"/>
          <w:sz w:val="21"/>
          <w:szCs w:val="21"/>
        </w:rPr>
        <w:t>Correct</w:t>
      </w:r>
    </w:p>
    <w:p w14:paraId="4C10C3A7" w14:textId="77777777" w:rsidR="009E5858" w:rsidRDefault="009E5858" w:rsidP="009E585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Timeliness data quality trait refers to the availability and accessibility of the data</w:t>
      </w:r>
    </w:p>
    <w:p w14:paraId="3A2EC78B" w14:textId="77777777" w:rsidR="009E5858" w:rsidRDefault="009E5858" w:rsidP="009E5858">
      <w:pPr>
        <w:pStyle w:val="Heading3"/>
        <w:shd w:val="clear" w:color="auto" w:fill="FFFFFF"/>
        <w:spacing w:before="0"/>
        <w:rPr>
          <w:rFonts w:ascii="Arial" w:hAnsi="Arial" w:cs="Arial"/>
          <w:color w:val="333333"/>
          <w:sz w:val="27"/>
          <w:szCs w:val="27"/>
        </w:rPr>
      </w:pPr>
      <w:r>
        <w:rPr>
          <w:rFonts w:ascii="Arial" w:hAnsi="Arial" w:cs="Arial"/>
          <w:color w:val="333333"/>
        </w:rPr>
        <w:t>3.</w:t>
      </w:r>
    </w:p>
    <w:p w14:paraId="2FA9EC39" w14:textId="77777777" w:rsidR="009E5858" w:rsidRDefault="009E5858" w:rsidP="009E585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4D8208C" w14:textId="77777777" w:rsidR="009E5858" w:rsidRDefault="009E5858" w:rsidP="009E585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After importing a text file into Excel, you find some columns aren't showing all data. How can you fix all column widths at the same time?</w:t>
      </w:r>
    </w:p>
    <w:p w14:paraId="12656C89" w14:textId="77777777" w:rsidR="009E5858" w:rsidRDefault="009E5858" w:rsidP="009E5858">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580176CB" w14:textId="32B16E10" w:rsidR="009E5858" w:rsidRDefault="009E5858" w:rsidP="009E5858">
      <w:pPr>
        <w:shd w:val="clear" w:color="auto" w:fill="FFFFFF"/>
        <w:rPr>
          <w:rStyle w:val="bc4egv"/>
        </w:rPr>
      </w:pPr>
      <w:r>
        <w:rPr>
          <w:rFonts w:ascii="Arial" w:hAnsi="Arial" w:cs="Arial"/>
          <w:color w:val="333333"/>
          <w:sz w:val="21"/>
          <w:szCs w:val="21"/>
        </w:rPr>
        <w:object w:dxaOrig="225" w:dyaOrig="225" w14:anchorId="27CF3287">
          <v:shape id="_x0000_i1388" type="#_x0000_t75" style="width:20.25pt;height:18pt" o:ole="">
            <v:imagedata r:id="rId231" o:title=""/>
          </v:shape>
          <w:control r:id="rId232" w:name="DefaultOcxName85" w:shapeid="_x0000_i1388"/>
        </w:object>
      </w:r>
    </w:p>
    <w:p w14:paraId="4B373E56"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select all columns and double-click one of the selected column dividers </w:t>
      </w:r>
    </w:p>
    <w:p w14:paraId="215F34FF" w14:textId="3AFAF090" w:rsidR="009E5858" w:rsidRDefault="009E5858" w:rsidP="009E5858">
      <w:pPr>
        <w:shd w:val="clear" w:color="auto" w:fill="FFFFFF"/>
        <w:rPr>
          <w:rStyle w:val="bc4egv"/>
        </w:rPr>
      </w:pPr>
      <w:r>
        <w:rPr>
          <w:rFonts w:ascii="Arial" w:hAnsi="Arial" w:cs="Arial"/>
          <w:color w:val="333333"/>
          <w:sz w:val="21"/>
          <w:szCs w:val="21"/>
        </w:rPr>
        <w:object w:dxaOrig="225" w:dyaOrig="225" w14:anchorId="52D23238">
          <v:shape id="_x0000_i1387" type="#_x0000_t75" style="width:20.25pt;height:18pt" o:ole="">
            <v:imagedata r:id="rId233" o:title=""/>
          </v:shape>
          <w:control r:id="rId234" w:name="DefaultOcxName95" w:shapeid="_x0000_i1387"/>
        </w:object>
      </w:r>
    </w:p>
    <w:p w14:paraId="5C80E69D"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click the Format button </w:t>
      </w:r>
    </w:p>
    <w:p w14:paraId="581BF5EB" w14:textId="1FE0B5EC" w:rsidR="009E5858" w:rsidRDefault="009E5858" w:rsidP="009E5858">
      <w:pPr>
        <w:shd w:val="clear" w:color="auto" w:fill="FFFFFF"/>
        <w:rPr>
          <w:rStyle w:val="bc4egv"/>
        </w:rPr>
      </w:pPr>
      <w:r>
        <w:rPr>
          <w:rFonts w:ascii="Arial" w:hAnsi="Arial" w:cs="Arial"/>
          <w:color w:val="333333"/>
          <w:sz w:val="21"/>
          <w:szCs w:val="21"/>
        </w:rPr>
        <w:object w:dxaOrig="225" w:dyaOrig="225" w14:anchorId="64DD6BA1">
          <v:shape id="_x0000_i1386" type="#_x0000_t75" style="width:20.25pt;height:18pt" o:ole="">
            <v:imagedata r:id="rId42" o:title=""/>
          </v:shape>
          <w:control r:id="rId235" w:name="DefaultOcxName105" w:shapeid="_x0000_i1386"/>
        </w:object>
      </w:r>
    </w:p>
    <w:p w14:paraId="43B60CE4"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drag a divider across </w:t>
      </w:r>
    </w:p>
    <w:p w14:paraId="3A195C79" w14:textId="5F4999AB" w:rsidR="009E5858" w:rsidRDefault="009E5858" w:rsidP="009E5858">
      <w:pPr>
        <w:shd w:val="clear" w:color="auto" w:fill="FFFFFF"/>
        <w:rPr>
          <w:rStyle w:val="bc4egv"/>
        </w:rPr>
      </w:pPr>
      <w:r>
        <w:rPr>
          <w:rFonts w:ascii="Arial" w:hAnsi="Arial" w:cs="Arial"/>
          <w:color w:val="333333"/>
          <w:sz w:val="21"/>
          <w:szCs w:val="21"/>
        </w:rPr>
        <w:object w:dxaOrig="225" w:dyaOrig="225" w14:anchorId="1D76DECD">
          <v:shape id="_x0000_i1385" type="#_x0000_t75" style="width:20.25pt;height:18pt" o:ole="">
            <v:imagedata r:id="rId236" o:title=""/>
          </v:shape>
          <w:control r:id="rId237" w:name="DefaultOcxName117" w:shapeid="_x0000_i1385"/>
        </w:object>
      </w:r>
    </w:p>
    <w:p w14:paraId="79FD5908" w14:textId="77777777" w:rsidR="009E5858" w:rsidRDefault="009E5858" w:rsidP="009E5858">
      <w:pPr>
        <w:pStyle w:val="NormalWeb"/>
        <w:shd w:val="clear" w:color="auto" w:fill="FFFFFF"/>
        <w:spacing w:before="0" w:beforeAutospacing="0"/>
      </w:pPr>
      <w:r>
        <w:rPr>
          <w:rFonts w:ascii="Arial" w:hAnsi="Arial" w:cs="Arial"/>
          <w:color w:val="333333"/>
          <w:sz w:val="21"/>
          <w:szCs w:val="21"/>
        </w:rPr>
        <w:t xml:space="preserve">shorten the text so it fits </w:t>
      </w:r>
    </w:p>
    <w:p w14:paraId="074D8843" w14:textId="77777777" w:rsidR="009E5858" w:rsidRDefault="009E5858" w:rsidP="009E5858">
      <w:pPr>
        <w:shd w:val="clear" w:color="auto" w:fill="FFFFFF"/>
        <w:rPr>
          <w:rFonts w:ascii="Arial" w:hAnsi="Arial" w:cs="Arial"/>
          <w:color w:val="333333"/>
          <w:sz w:val="21"/>
          <w:szCs w:val="21"/>
        </w:rPr>
      </w:pPr>
      <w:r>
        <w:rPr>
          <w:rFonts w:ascii="Arial" w:hAnsi="Arial" w:cs="Arial"/>
          <w:color w:val="333333"/>
          <w:sz w:val="21"/>
          <w:szCs w:val="21"/>
        </w:rPr>
        <w:t>Correct</w:t>
      </w:r>
    </w:p>
    <w:p w14:paraId="44712BA9" w14:textId="77777777" w:rsidR="009E5858" w:rsidRDefault="009E5858" w:rsidP="009E585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This will fix all column widths at the same time</w:t>
      </w:r>
    </w:p>
    <w:p w14:paraId="679E60A5" w14:textId="77777777" w:rsidR="009E5858" w:rsidRDefault="009E5858" w:rsidP="009E5858">
      <w:pPr>
        <w:pStyle w:val="Heading1"/>
        <w:spacing w:before="0" w:beforeAutospacing="0" w:after="0" w:afterAutospacing="0"/>
        <w:rPr>
          <w:rFonts w:ascii="Arial" w:hAnsi="Arial" w:cs="Arial"/>
          <w:color w:val="333333"/>
        </w:rPr>
      </w:pPr>
      <w:r>
        <w:rPr>
          <w:rFonts w:ascii="Arial" w:hAnsi="Arial" w:cs="Arial"/>
          <w:color w:val="333333"/>
        </w:rPr>
        <w:t>Removing Duplicated or Inaccurate Data and Empty Rows</w:t>
      </w:r>
    </w:p>
    <w:p w14:paraId="41EE9726" w14:textId="77777777" w:rsidR="009E5858" w:rsidRDefault="009E5858" w:rsidP="009E5858">
      <w:pPr>
        <w:rPr>
          <w:rFonts w:ascii="Arial" w:hAnsi="Arial" w:cs="Arial"/>
          <w:color w:val="333333"/>
          <w:sz w:val="21"/>
          <w:szCs w:val="21"/>
        </w:rPr>
      </w:pPr>
      <w:r>
        <w:rPr>
          <w:rStyle w:val="cds-button-label"/>
          <w:rFonts w:ascii="Arial" w:hAnsi="Arial" w:cs="Arial"/>
          <w:color w:val="333333"/>
          <w:sz w:val="21"/>
          <w:szCs w:val="21"/>
        </w:rPr>
        <w:t>Save note</w:t>
      </w:r>
    </w:p>
    <w:p w14:paraId="2030DF23" w14:textId="77777777" w:rsidR="009E5858" w:rsidRPr="009E5858" w:rsidRDefault="009E5858" w:rsidP="009E5858">
      <w:pPr>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Now that we have learned about the importance of data quality and data privacy, in this </w:t>
      </w:r>
    </w:p>
    <w:p w14:paraId="0DED089A"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video we will learn how to deal with inaccurate data, how to remove empty rows, and how to </w:t>
      </w:r>
    </w:p>
    <w:p w14:paraId="596FA8FA"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remove duplicated data. </w:t>
      </w:r>
    </w:p>
    <w:p w14:paraId="2BB25F08"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It’s very common when collecting or importing data - whether through manual or automated </w:t>
      </w:r>
    </w:p>
    <w:p w14:paraId="74F47212"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processes - to get errors and inconsistencies in your data. </w:t>
      </w:r>
    </w:p>
    <w:p w14:paraId="60C91745"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This can be as simple as spelling mistakes, extra white space, or the wrong case used </w:t>
      </w:r>
    </w:p>
    <w:p w14:paraId="1D8EA04A"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in text, to empty rows or missing values in your data, to inaccurate or duplicated data. </w:t>
      </w:r>
    </w:p>
    <w:p w14:paraId="03A7F1C8"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Having these errors and inconsistencies in your data can lead to issues with formulas </w:t>
      </w:r>
    </w:p>
    <w:p w14:paraId="5CF3304A"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not working, with unsuccessful sorting and filtering operations and therefore inadequately </w:t>
      </w:r>
    </w:p>
    <w:p w14:paraId="78906E48"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lastRenderedPageBreak/>
        <w:t>visualized and presented data findings. </w:t>
      </w:r>
    </w:p>
    <w:p w14:paraId="57E3B378"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These data errors and inconsistencies require you to carry out some form of data-cleaning </w:t>
      </w:r>
    </w:p>
    <w:p w14:paraId="5568F169"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routine to improve the quality and usability of the data. </w:t>
      </w:r>
    </w:p>
    <w:p w14:paraId="36023BC9"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Let’s start off with one of the easier of those tasks, which is spell checking. </w:t>
      </w:r>
    </w:p>
    <w:p w14:paraId="0EBC646A"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In Excel, this works in pretty much the same way as you may have already encountered in </w:t>
      </w:r>
    </w:p>
    <w:p w14:paraId="6C64FA8A"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applications such as Microsoft Word or other common word processing applications. </w:t>
      </w:r>
    </w:p>
    <w:p w14:paraId="78EC7DA2"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 have some data here relating to the sales of toy vehicles, and the first thing we need </w:t>
      </w:r>
    </w:p>
    <w:p w14:paraId="239CB9A6"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to do is select what data we wish to check for spelling; in this case we will try column </w:t>
      </w:r>
    </w:p>
    <w:p w14:paraId="4E8ACA47"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K which contains the product line data. </w:t>
      </w:r>
    </w:p>
    <w:p w14:paraId="3D7EEFB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Then we click Spelling which is on the Review tab. </w:t>
      </w:r>
    </w:p>
    <w:p w14:paraId="49C01FB8"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Well that seems to be OK, so let’s try the Country information in column T. </w:t>
      </w:r>
    </w:p>
    <w:p w14:paraId="6A8DAB8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So, we do have an error here, where a country name has been misspelt, or more likely, mistyped. </w:t>
      </w:r>
    </w:p>
    <w:p w14:paraId="57FB855C"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We just click Change if we are happy with the spelling suggestion, or we could choose </w:t>
      </w:r>
    </w:p>
    <w:p w14:paraId="6737F04A"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another suggestion from the list, or even ignore this error if we know the data is correct, </w:t>
      </w:r>
    </w:p>
    <w:p w14:paraId="680A26DD"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but in this case we will change it. </w:t>
      </w:r>
    </w:p>
    <w:p w14:paraId="6881E046"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Here’s another typo for a country name </w:t>
      </w:r>
    </w:p>
    <w:p w14:paraId="5985BE29"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and here’s one more. </w:t>
      </w:r>
    </w:p>
    <w:p w14:paraId="7ADD17D6"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So, that seems to be all the errors in this column, let’s try the final column now which </w:t>
      </w:r>
    </w:p>
    <w:p w14:paraId="0EE870F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is the deal size in column X. </w:t>
      </w:r>
    </w:p>
    <w:p w14:paraId="06438AA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Here is a misspelling of the word small and another for medium. </w:t>
      </w:r>
    </w:p>
    <w:p w14:paraId="682BF6D9"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And that seems to be all for this column. </w:t>
      </w:r>
    </w:p>
    <w:p w14:paraId="79A9C12A"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 next inconsistency we will look for is empty rows. </w:t>
      </w:r>
    </w:p>
    <w:p w14:paraId="00645C67"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Empty rows in your data can cause lots of issues relating to moving around your data, </w:t>
      </w:r>
    </w:p>
    <w:p w14:paraId="25397D83"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working with formulas, and sorting and filtering. </w:t>
      </w:r>
    </w:p>
    <w:p w14:paraId="2990D6D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Therefore, it’s very important to remove them from your data. </w:t>
      </w:r>
    </w:p>
    <w:p w14:paraId="348FE76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If you remember from an earlier lesson, when we click CTRL+DOWN ARROW, it should take us </w:t>
      </w:r>
    </w:p>
    <w:p w14:paraId="0FAE263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to the end of that column of data, but notice if we do that in this dataset, the cursor </w:t>
      </w:r>
    </w:p>
    <w:p w14:paraId="26FC580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keeps stopping when it gets to an empty row meaning that the dataset if essentially being </w:t>
      </w:r>
    </w:p>
    <w:p w14:paraId="39CAEFA5"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split into multiple sections, separated by these empty rows. </w:t>
      </w:r>
    </w:p>
    <w:p w14:paraId="39586F9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That’s not good, so let’s resolve that now. </w:t>
      </w:r>
    </w:p>
    <w:p w14:paraId="10BF0912"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We have a couple of options; one option is to just manually scroll down the sheet looking </w:t>
      </w:r>
    </w:p>
    <w:p w14:paraId="0BCBB702"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for empty rows and deleting each one, which is easy enough, and fine to do if you only </w:t>
      </w:r>
    </w:p>
    <w:p w14:paraId="2138756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have a small amount of data, but imagine if you were dealing with hundreds, or thousands, </w:t>
      </w:r>
    </w:p>
    <w:p w14:paraId="0DFDF586"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or even tens of thousands of rows? </w:t>
      </w:r>
    </w:p>
    <w:p w14:paraId="62C0D31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That would be a very laborious and time-consuming process. </w:t>
      </w:r>
    </w:p>
    <w:p w14:paraId="1A702401"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There is a much better way - which involves selecting all our data first, either using </w:t>
      </w:r>
    </w:p>
    <w:p w14:paraId="5B2208BD"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 mouse, or the CTRL+SHIFT+END keyboard shortcut. </w:t>
      </w:r>
    </w:p>
    <w:p w14:paraId="43B61459"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Then we select the Filter icon on the Data tab. </w:t>
      </w:r>
    </w:p>
    <w:p w14:paraId="3B37846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We can now see that each column has a filter icon next to the column header. </w:t>
      </w:r>
    </w:p>
    <w:p w14:paraId="5BE05197"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If we then select the Customer Name column-filter in column M </w:t>
      </w:r>
    </w:p>
    <w:p w14:paraId="47A701B2"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then uncheck Select All </w:t>
      </w:r>
    </w:p>
    <w:p w14:paraId="6CF8DC75"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then scroll down to the bottom of the list, we can check the item called Blanks, and then </w:t>
      </w:r>
    </w:p>
    <w:p w14:paraId="222E69B2"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click OK. </w:t>
      </w:r>
    </w:p>
    <w:p w14:paraId="6999886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This will now show only the empty rows at the top of our sheet; this can be quite hard </w:t>
      </w:r>
    </w:p>
    <w:p w14:paraId="4214020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to see, but if you look in the row numbers, you can see that rows 28,29,65,73,74,75 and </w:t>
      </w:r>
    </w:p>
    <w:p w14:paraId="149FDD55"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117 are listed at the top and are highlighted in blue text. </w:t>
      </w:r>
    </w:p>
    <w:p w14:paraId="53FABE39"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We can now select these rows, either using the mouse or going to the first cell in the </w:t>
      </w:r>
    </w:p>
    <w:p w14:paraId="55608153"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first data row, which is A28, and then using the CTRL+SHIFT+END keyboard shortcut </w:t>
      </w:r>
    </w:p>
    <w:p w14:paraId="724E2737"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then delete the offending empty rows. </w:t>
      </w:r>
    </w:p>
    <w:p w14:paraId="3B434F8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We then need to clear the filter and turn it off, so we can view our data again. </w:t>
      </w:r>
    </w:p>
    <w:p w14:paraId="204FEE0D"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Now, if we go back to the first row in the top of the datasheet and try the CTRL+DOWN </w:t>
      </w:r>
    </w:p>
    <w:p w14:paraId="356C3F0B"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shortcut again, to go to the end of the data column, it will work. </w:t>
      </w:r>
    </w:p>
    <w:p w14:paraId="14BB4611"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 next inconsistency we’ll look for is duplicated rows of data; it’s quite common </w:t>
      </w:r>
    </w:p>
    <w:p w14:paraId="6F7BAF13"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lastRenderedPageBreak/>
        <w:t>for duplicate data rows to exist in your imported data, caused either by human input error, </w:t>
      </w:r>
    </w:p>
    <w:p w14:paraId="76F84EE1"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or an error in the import process. </w:t>
      </w:r>
    </w:p>
    <w:p w14:paraId="2EF70BF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There are two ways of doing this in Excel; the first way includes reviewing the data </w:t>
      </w:r>
    </w:p>
    <w:p w14:paraId="5693EBA9"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you plan to remove first, before deleting it, to ensure you are deleting the right data. </w:t>
      </w:r>
    </w:p>
    <w:p w14:paraId="03C48AD0"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This is our preferred method as it provides an additional level of data security. </w:t>
      </w:r>
    </w:p>
    <w:p w14:paraId="260E0DE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 second method, which we will also show you, is simpler, as you don’t review the </w:t>
      </w:r>
    </w:p>
    <w:p w14:paraId="04391811"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data to be removed first, but it lacks the security of the first method. </w:t>
      </w:r>
    </w:p>
    <w:p w14:paraId="1D5CE4EC"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It’s important to select a column of data that you would NOT expect to have duplicate </w:t>
      </w:r>
    </w:p>
    <w:p w14:paraId="0FC6F3AD"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values in. </w:t>
      </w:r>
    </w:p>
    <w:p w14:paraId="5E7EE15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For example, if we consider the Price Each column, which is C, we would expect lots of </w:t>
      </w:r>
    </w:p>
    <w:p w14:paraId="4497372C"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these values to be repeated, because the unit price of some products is the same, so this </w:t>
      </w:r>
    </w:p>
    <w:p w14:paraId="782C5CC9"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is a bad example of a column to use to find duplicates. </w:t>
      </w:r>
    </w:p>
    <w:p w14:paraId="58F08800"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Instead, let’s use the Sales column in column E, because it is far less likely that these </w:t>
      </w:r>
    </w:p>
    <w:p w14:paraId="1E9E40F1"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values will be duplicated in the normal process of things, as they are the total sales for </w:t>
      </w:r>
    </w:p>
    <w:p w14:paraId="382E285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each order. </w:t>
      </w:r>
    </w:p>
    <w:p w14:paraId="5DCE02F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So, we select the column…and choose Conditional Formatting, then Highlight Cells Rules, and </w:t>
      </w:r>
    </w:p>
    <w:p w14:paraId="4355BA5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then Duplicate Values. </w:t>
      </w:r>
    </w:p>
    <w:p w14:paraId="4ADB77CC"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When we click OK, and scroll down the sheet, we can see that only a few values have been </w:t>
      </w:r>
    </w:p>
    <w:p w14:paraId="608FAA2B"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identified as being duplicates. </w:t>
      </w:r>
    </w:p>
    <w:p w14:paraId="0280246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There seem to be duplicate values in rows 36 to 40 </w:t>
      </w:r>
    </w:p>
    <w:p w14:paraId="0900D1F8"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and in rows 74 to 78 </w:t>
      </w:r>
    </w:p>
    <w:p w14:paraId="7F83CF10"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Let’s zoom out so we can see both duplicate sections together. </w:t>
      </w:r>
    </w:p>
    <w:p w14:paraId="7EABA3F1"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It seems like these are in fact exact duplicate entries, and are likely to be an input error. </w:t>
      </w:r>
    </w:p>
    <w:p w14:paraId="19BD514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Let’s delete the second section of duplicate rows as they are out of sequence; as they </w:t>
      </w:r>
    </w:p>
    <w:p w14:paraId="0EE507D0"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relate to Motorcycles sales and are in the Ships section of the sheet. </w:t>
      </w:r>
    </w:p>
    <w:p w14:paraId="03696E50"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So that was the first, and recommended method of removing duplicate rows of data, which </w:t>
      </w:r>
    </w:p>
    <w:p w14:paraId="7EB9ABE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previews the data to be removed first. </w:t>
      </w:r>
    </w:p>
    <w:p w14:paraId="3405C47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Now, let’s try the second, simpler, but less secure method. </w:t>
      </w:r>
    </w:p>
    <w:p w14:paraId="5C4FF980"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Let’s go back to 100% zoom, and go back to the top of the worksheet. </w:t>
      </w:r>
    </w:p>
    <w:p w14:paraId="03239AA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This time, we select the whole datasheet, and on the Data tab, we use the Remove Duplicates </w:t>
      </w:r>
    </w:p>
    <w:p w14:paraId="07F031B7"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button. </w:t>
      </w:r>
    </w:p>
    <w:p w14:paraId="24AFEC70"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We then unselect all the columns, then only select the Sales column. </w:t>
      </w:r>
    </w:p>
    <w:p w14:paraId="0C0E3C9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And the duplicate rows are deleted. </w:t>
      </w:r>
    </w:p>
    <w:p w14:paraId="1936B15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The last cleaning process we’ll look at in this video is using the Find &amp; Replace </w:t>
      </w:r>
    </w:p>
    <w:p w14:paraId="623D9E25"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feature to repair some misspelt surnames in the customer contacts column. </w:t>
      </w:r>
    </w:p>
    <w:p w14:paraId="70E8E398"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Find and Replace tools are under Find &amp; Select on the Home tab in Excel, and if you have </w:t>
      </w:r>
    </w:p>
    <w:p w14:paraId="317020D3"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used other Office products such as Word, it should be familiar to you already. </w:t>
      </w:r>
    </w:p>
    <w:p w14:paraId="35A819FE"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We’ve had an email from a Swedish customer, informing us that we have his surname spelt </w:t>
      </w:r>
    </w:p>
    <w:p w14:paraId="0CF9E8DD"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incorrectly on his order sheets. </w:t>
      </w:r>
    </w:p>
    <w:p w14:paraId="6A67139D"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So, we type the misspelt surname in to the ‘Find what’ box and click Find Next, then </w:t>
      </w:r>
    </w:p>
    <w:p w14:paraId="0F686A1F"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click it again to see there are multiple incorrect entries. </w:t>
      </w:r>
    </w:p>
    <w:p w14:paraId="33BBD2F2"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If we click Find All, all instances are listed, </w:t>
      </w:r>
    </w:p>
    <w:p w14:paraId="479863C8"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and we can open the Replace tab to enter a name to replace the incorrect spellings. </w:t>
      </w:r>
    </w:p>
    <w:p w14:paraId="3C38CFA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His surname should be Larsson with a double ‘s’, so we’ll replace all instances </w:t>
      </w:r>
    </w:p>
    <w:p w14:paraId="6A82943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with that corrected spelling. </w:t>
      </w:r>
    </w:p>
    <w:p w14:paraId="2E7C6FA0"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That looks better, and we are finished. </w:t>
      </w:r>
    </w:p>
    <w:p w14:paraId="76D313B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In this video, we learned how to deal with inaccurate data, how to remove empty rows, </w:t>
      </w:r>
    </w:p>
    <w:p w14:paraId="1AA7E4A4"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and how to remove duplicated data. </w:t>
      </w:r>
    </w:p>
    <w:p w14:paraId="35FB31FC"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In the next video, we will look at changing the case of text, fixing date formatting errors, </w:t>
      </w:r>
    </w:p>
    <w:p w14:paraId="00B95230" w14:textId="77777777" w:rsidR="009E5858" w:rsidRPr="009E5858" w:rsidRDefault="009E5858" w:rsidP="009E5858">
      <w:pPr>
        <w:shd w:val="clear" w:color="auto" w:fill="FFFFFF"/>
        <w:spacing w:after="0" w:line="240" w:lineRule="auto"/>
        <w:rPr>
          <w:rFonts w:ascii="Arial" w:eastAsia="Times New Roman" w:hAnsi="Arial" w:cs="Arial"/>
          <w:color w:val="333333"/>
          <w:sz w:val="21"/>
          <w:szCs w:val="21"/>
          <w:lang w:val="en-CA" w:eastAsia="en-CA"/>
        </w:rPr>
      </w:pPr>
      <w:r w:rsidRPr="009E5858">
        <w:rPr>
          <w:rFonts w:ascii="Arial" w:eastAsia="Times New Roman" w:hAnsi="Arial" w:cs="Arial"/>
          <w:color w:val="333333"/>
          <w:sz w:val="21"/>
          <w:szCs w:val="21"/>
          <w:lang w:val="en-CA" w:eastAsia="en-CA"/>
        </w:rPr>
        <w:t>and trimming whitespace from data.</w:t>
      </w:r>
    </w:p>
    <w:p w14:paraId="6259BB82" w14:textId="77777777" w:rsidR="00387706" w:rsidRDefault="00387706" w:rsidP="00387706">
      <w:pPr>
        <w:pStyle w:val="Heading1"/>
        <w:spacing w:before="0" w:beforeAutospacing="0" w:after="0" w:afterAutospacing="0"/>
        <w:rPr>
          <w:rFonts w:ascii="Arial" w:hAnsi="Arial" w:cs="Arial"/>
          <w:color w:val="333333"/>
        </w:rPr>
      </w:pPr>
      <w:r>
        <w:rPr>
          <w:rFonts w:ascii="Arial" w:hAnsi="Arial" w:cs="Arial"/>
          <w:color w:val="333333"/>
        </w:rPr>
        <w:t>More Excel Features for Cleaning Data</w:t>
      </w:r>
    </w:p>
    <w:p w14:paraId="277B5633" w14:textId="77777777" w:rsidR="00387706" w:rsidRDefault="00387706" w:rsidP="00387706">
      <w:pPr>
        <w:rPr>
          <w:rFonts w:ascii="Arial" w:hAnsi="Arial" w:cs="Arial"/>
          <w:color w:val="333333"/>
          <w:sz w:val="21"/>
          <w:szCs w:val="21"/>
        </w:rPr>
      </w:pPr>
      <w:r>
        <w:rPr>
          <w:rStyle w:val="cds-button-label"/>
          <w:rFonts w:ascii="Arial" w:hAnsi="Arial" w:cs="Arial"/>
          <w:color w:val="333333"/>
          <w:sz w:val="21"/>
          <w:szCs w:val="21"/>
        </w:rPr>
        <w:t>Save note</w:t>
      </w:r>
    </w:p>
    <w:p w14:paraId="78AD2610"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lastRenderedPageBreak/>
        <w:t>Now that we’ve learned how to change the case of text, how to change date formatting, </w:t>
      </w:r>
    </w:p>
    <w:p w14:paraId="259A3597"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and how to trim whitespace from data, in this video we’ll discuss how to use the Flash </w:t>
      </w:r>
    </w:p>
    <w:p w14:paraId="2806AC69"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Fill and Text to Columns features in Excel to help clean data. </w:t>
      </w:r>
    </w:p>
    <w:p w14:paraId="231107B8"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We used Flash Fill briefly earlier in the course as a quick method of entering data </w:t>
      </w:r>
    </w:p>
    <w:p w14:paraId="5F61F3EF"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that fits a specific pattern, such as the names of months or days of the week, but it </w:t>
      </w:r>
    </w:p>
    <w:p w14:paraId="4BD80CB6"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can also be useful as a data cleaning tool. </w:t>
      </w:r>
    </w:p>
    <w:p w14:paraId="3A6C89BE"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It can split a column of full names into two separate columns for the forename and surname, </w:t>
      </w:r>
    </w:p>
    <w:p w14:paraId="70ED1FE1"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and it can also help to modify the naming convention used in a column of names. </w:t>
      </w:r>
    </w:p>
    <w:p w14:paraId="53ECDD1E"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For example, in the vehicle toy sales worksheet there is a column containing the last names </w:t>
      </w:r>
    </w:p>
    <w:p w14:paraId="40EBB4C5"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of contacts, and another containing their first names. </w:t>
      </w:r>
    </w:p>
    <w:p w14:paraId="2D82C07C"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If you want to use the Flash Fill feature to combine these names into one name column, </w:t>
      </w:r>
    </w:p>
    <w:p w14:paraId="0C1F2380"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you first insert a helper column; let’s call it ‘</w:t>
      </w:r>
      <w:proofErr w:type="spellStart"/>
      <w:r w:rsidRPr="00387706">
        <w:rPr>
          <w:rFonts w:ascii="Arial" w:eastAsia="Times New Roman" w:hAnsi="Arial" w:cs="Arial"/>
          <w:color w:val="333333"/>
          <w:sz w:val="21"/>
          <w:szCs w:val="21"/>
          <w:lang w:val="en-CA" w:eastAsia="en-CA"/>
        </w:rPr>
        <w:t>Contactname</w:t>
      </w:r>
      <w:proofErr w:type="spellEnd"/>
      <w:r w:rsidRPr="00387706">
        <w:rPr>
          <w:rFonts w:ascii="Arial" w:eastAsia="Times New Roman" w:hAnsi="Arial" w:cs="Arial"/>
          <w:color w:val="333333"/>
          <w:sz w:val="21"/>
          <w:szCs w:val="21"/>
          <w:lang w:val="en-CA" w:eastAsia="en-CA"/>
        </w:rPr>
        <w:t>’. </w:t>
      </w:r>
    </w:p>
    <w:p w14:paraId="21A19FCC"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Then, in the first row in the new column you enter the full name of the first contact in </w:t>
      </w:r>
    </w:p>
    <w:p w14:paraId="507C14B9"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 format of your choice; for example you might want surname, then a comma, then the </w:t>
      </w:r>
    </w:p>
    <w:p w14:paraId="4333DF37"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forename, or you might want surname, and just an initial, and so on; in this case let’s </w:t>
      </w:r>
    </w:p>
    <w:p w14:paraId="38070AEF"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just enter the name in the standard format of forename then surname with a space between </w:t>
      </w:r>
    </w:p>
    <w:p w14:paraId="013B5762"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them, and then we press Enter. </w:t>
      </w:r>
    </w:p>
    <w:p w14:paraId="5C93F4EF"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Next you start typing the second contact’s name in, and you’ll see that Flash Fill </w:t>
      </w:r>
    </w:p>
    <w:p w14:paraId="332866B8"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displays a preview of the remaining names for you. </w:t>
      </w:r>
    </w:p>
    <w:p w14:paraId="2FF96362"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If you’re happy with what’s in the preview, all you have to do is press Enter, and it </w:t>
      </w:r>
    </w:p>
    <w:p w14:paraId="0D666578"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fills in the remaining names for you right down the column. </w:t>
      </w:r>
    </w:p>
    <w:p w14:paraId="2C4F6F48"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It even works when there are two names in one of the columns such as Wing C here … </w:t>
      </w:r>
    </w:p>
    <w:p w14:paraId="7E6CE9F4"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and Da Cunha here. </w:t>
      </w:r>
    </w:p>
    <w:p w14:paraId="33583CD0"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Now you can remove the original columns if you no longer need them. </w:t>
      </w:r>
    </w:p>
    <w:p w14:paraId="5B21C51D"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So, in the previous task we saw how to combine two columns of data into one column using </w:t>
      </w:r>
    </w:p>
    <w:p w14:paraId="3993C34D"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Flash Fill; now let’s see how to use it to modify the naming convention in a column. </w:t>
      </w:r>
    </w:p>
    <w:p w14:paraId="74B82BAC"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Let’s switch to the customer contacts worksheet. </w:t>
      </w:r>
    </w:p>
    <w:p w14:paraId="5870695B"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Then in the first data row of the next column, that is B2, we type the name of the first </w:t>
      </w:r>
    </w:p>
    <w:p w14:paraId="6B86BC45"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contact using whatever naming convention we want. </w:t>
      </w:r>
    </w:p>
    <w:p w14:paraId="2AF198B5"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We’ll use surname, then comma, then a space, then the forename, and press Enter. </w:t>
      </w:r>
    </w:p>
    <w:p w14:paraId="117C1220"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Again, when we start typing the second contact’s name in the next row down, that is B3, Flash </w:t>
      </w:r>
    </w:p>
    <w:p w14:paraId="5FD01C35"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Fill detects the pattern and fills in the remaining names in column B when we press </w:t>
      </w:r>
    </w:p>
    <w:p w14:paraId="4DD6FB23"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Enter. </w:t>
      </w:r>
    </w:p>
    <w:p w14:paraId="4B6D5E68"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You could then copy and paste the column header, and delete the original column A. </w:t>
      </w:r>
    </w:p>
    <w:p w14:paraId="3DCB9CD0"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What we couldn’t do with Flash Fill was take a single column with two names in and </w:t>
      </w:r>
    </w:p>
    <w:p w14:paraId="474BBA05"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split that into two separate columns. </w:t>
      </w:r>
    </w:p>
    <w:p w14:paraId="3F2C1F38"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We need to use the ‘Text to Columns’ feature to do that. </w:t>
      </w:r>
    </w:p>
    <w:p w14:paraId="1AB6732C"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So, we’ll close this worksheet and we won’t save the changes. </w:t>
      </w:r>
    </w:p>
    <w:p w14:paraId="646D31EE"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Now, let’s see how the ‘Text to Columns’ feature can help with data cleaning too. </w:t>
      </w:r>
    </w:p>
    <w:p w14:paraId="4C215439"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As the name suggests, and unlike Flash Fill, the ‘Text to Columns’ feature can take </w:t>
      </w:r>
    </w:p>
    <w:p w14:paraId="35A8E39A"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 column containing multi-part text and split that text into one or more other columns. </w:t>
      </w:r>
    </w:p>
    <w:p w14:paraId="2B305D11"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This can be useful for splitting any multi-part text, such as names or addresses, into separate </w:t>
      </w:r>
    </w:p>
    <w:p w14:paraId="796F3202"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component parts. </w:t>
      </w:r>
    </w:p>
    <w:p w14:paraId="39DE78F4"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Let’s open the customer contacts worksheet again. </w:t>
      </w:r>
    </w:p>
    <w:p w14:paraId="26D2F6CB"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Then we’ll add column headings for the next two columns, and copy the cell format used </w:t>
      </w:r>
    </w:p>
    <w:p w14:paraId="06528E89"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in the first column header. </w:t>
      </w:r>
    </w:p>
    <w:p w14:paraId="2832C782"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Then we’ll widen the columns. </w:t>
      </w:r>
    </w:p>
    <w:p w14:paraId="3F1C805F"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If we then select the data in column A from A2 to A23, and on the Data tab, click Text </w:t>
      </w:r>
    </w:p>
    <w:p w14:paraId="4375948D"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to Columns, a wizard is launched. </w:t>
      </w:r>
    </w:p>
    <w:p w14:paraId="10D0CF79"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On the first page of the wizard, ensure that ‘Delimited’ is selected. </w:t>
      </w:r>
    </w:p>
    <w:p w14:paraId="35B41E2A"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On the second page, ensure that only ‘Space’ is selected as the delimiter. </w:t>
      </w:r>
    </w:p>
    <w:p w14:paraId="59F5F67E"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On the third page of the wizard, click the little arrow next to ‘Destination’… </w:t>
      </w:r>
    </w:p>
    <w:p w14:paraId="4BFE1351"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and select cell B2 on the worksheet, then click the little arrow again to return to </w:t>
      </w:r>
    </w:p>
    <w:p w14:paraId="6D37F891"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lastRenderedPageBreak/>
        <w:t>the wizard. </w:t>
      </w:r>
    </w:p>
    <w:p w14:paraId="1747D355"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We’re now finished with this wizard. </w:t>
      </w:r>
    </w:p>
    <w:p w14:paraId="398312B6"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You can see that the full customer contact names in column A have now been successfully </w:t>
      </w:r>
    </w:p>
    <w:p w14:paraId="747197BF"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split into two new columns in B and C, and you could now remove column A if you no longer </w:t>
      </w:r>
    </w:p>
    <w:p w14:paraId="44D76D1A"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need it. </w:t>
      </w:r>
    </w:p>
    <w:p w14:paraId="17815BE2"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We’ll close this worksheet, and again we won’t save the changes. </w:t>
      </w:r>
    </w:p>
    <w:p w14:paraId="58AEB3FC"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You can also achieve the same result using functions. </w:t>
      </w:r>
    </w:p>
    <w:p w14:paraId="413B9DF1"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This would be required if you were using ‘Excel for the web’, the online version of Excel, </w:t>
      </w:r>
    </w:p>
    <w:p w14:paraId="272706C3"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as this doesn’t have the ‘Text to Columns’ feature. </w:t>
      </w:r>
    </w:p>
    <w:p w14:paraId="1F3B2302"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There’s also a bit more flexibility with functions, which can be especially useful </w:t>
      </w:r>
    </w:p>
    <w:p w14:paraId="3ABAD819"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if you have names that are complex and mixed, such as having hyphenated names or some names </w:t>
      </w:r>
    </w:p>
    <w:p w14:paraId="2D00FECA"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with a middle initial, some with two middle initials, and some with no middle initial. </w:t>
      </w:r>
    </w:p>
    <w:p w14:paraId="1A3B5EB5"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So, we open the customer contacts worksheet again. </w:t>
      </w:r>
    </w:p>
    <w:p w14:paraId="72ACF8A1"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Then we’ll add column headings for the next two columns, and copy the cell format used </w:t>
      </w:r>
    </w:p>
    <w:p w14:paraId="70CB1F23"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in the first column header. </w:t>
      </w:r>
    </w:p>
    <w:p w14:paraId="3B767C39"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Then we’ll widen the columns. </w:t>
      </w:r>
    </w:p>
    <w:p w14:paraId="4B886FF2"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Next, we enter the formula in B2 to extract the forename part of the name. </w:t>
      </w:r>
    </w:p>
    <w:p w14:paraId="4C3B7D91"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This formula extracts five characters from cell A2, starting from the left and including </w:t>
      </w:r>
    </w:p>
    <w:p w14:paraId="214CF7AC"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 space. </w:t>
      </w:r>
    </w:p>
    <w:p w14:paraId="20C64CB7"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Then, in cell C2 we enter the formula to extract the surname part of the name. </w:t>
      </w:r>
    </w:p>
    <w:p w14:paraId="7279CA0A"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This formula extracts seven characters from cell A2, starting from the right. </w:t>
      </w:r>
    </w:p>
    <w:p w14:paraId="4548DF5D"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Then we double-click the Fill Handle in cell B2 to use AutoFill to complete the column. </w:t>
      </w:r>
    </w:p>
    <w:p w14:paraId="17ADC4D6"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And we do the same to the Fill Handle in cell C2 to use AutoFill to complete that column </w:t>
      </w:r>
    </w:p>
    <w:p w14:paraId="0064F540"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also. </w:t>
      </w:r>
    </w:p>
    <w:p w14:paraId="3C2151DF"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In this video, we learned how to use the Flash Fill and Text to Columns features in Excel </w:t>
      </w:r>
    </w:p>
    <w:p w14:paraId="654EA5A3" w14:textId="77777777" w:rsidR="00387706" w:rsidRPr="00387706" w:rsidRDefault="00387706" w:rsidP="00387706">
      <w:pPr>
        <w:shd w:val="clear" w:color="auto" w:fill="FFFFFF"/>
        <w:spacing w:after="0" w:line="240" w:lineRule="auto"/>
        <w:rPr>
          <w:rFonts w:ascii="Arial" w:eastAsia="Times New Roman" w:hAnsi="Arial" w:cs="Arial"/>
          <w:color w:val="333333"/>
          <w:sz w:val="21"/>
          <w:szCs w:val="21"/>
          <w:lang w:val="en-CA" w:eastAsia="en-CA"/>
        </w:rPr>
      </w:pPr>
      <w:r w:rsidRPr="00387706">
        <w:rPr>
          <w:rFonts w:ascii="Arial" w:eastAsia="Times New Roman" w:hAnsi="Arial" w:cs="Arial"/>
          <w:color w:val="333333"/>
          <w:sz w:val="21"/>
          <w:szCs w:val="21"/>
          <w:lang w:val="en-CA" w:eastAsia="en-CA"/>
        </w:rPr>
        <w:t>to help clean data.</w:t>
      </w:r>
    </w:p>
    <w:p w14:paraId="7D6B6448" w14:textId="77777777" w:rsidR="007126ED" w:rsidRDefault="007126ED" w:rsidP="007126ED">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br/>
        <w:t>In this exercise, you will learn how to change the case of text, how to change date formatting, and how to trim whitespace from data.</w:t>
      </w:r>
    </w:p>
    <w:p w14:paraId="1BF31AEA" w14:textId="77777777" w:rsidR="007126ED" w:rsidRDefault="007126ED" w:rsidP="007126ED">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A: Use the PROPER function to change text from upper case to proper case</w:t>
      </w:r>
    </w:p>
    <w:p w14:paraId="585C471E" w14:textId="77777777" w:rsidR="007126ED" w:rsidRDefault="007126ED" w:rsidP="007126ED">
      <w:pPr>
        <w:numPr>
          <w:ilvl w:val="0"/>
          <w:numId w:val="4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row </w:t>
      </w:r>
      <w:r>
        <w:rPr>
          <w:rStyle w:val="Strong"/>
          <w:rFonts w:ascii="Microsoft YaHei" w:eastAsia="Microsoft YaHei" w:hAnsi="Microsoft YaHei" w:hint="eastAsia"/>
          <w:color w:val="333333"/>
          <w:sz w:val="21"/>
          <w:szCs w:val="21"/>
        </w:rPr>
        <w:t>2</w:t>
      </w:r>
      <w:r>
        <w:rPr>
          <w:rFonts w:ascii="Microsoft YaHei" w:eastAsia="Microsoft YaHei" w:hAnsi="Microsoft YaHei" w:hint="eastAsia"/>
          <w:color w:val="333333"/>
          <w:sz w:val="21"/>
          <w:szCs w:val="21"/>
        </w:rPr>
        <w:t>, then right-click it and choose </w:t>
      </w:r>
      <w:r>
        <w:rPr>
          <w:rStyle w:val="Strong"/>
          <w:rFonts w:ascii="Microsoft YaHei" w:eastAsia="Microsoft YaHei" w:hAnsi="Microsoft YaHei" w:hint="eastAsia"/>
          <w:color w:val="333333"/>
          <w:sz w:val="21"/>
          <w:szCs w:val="21"/>
        </w:rPr>
        <w:t>Insert Rows</w:t>
      </w:r>
      <w:r>
        <w:rPr>
          <w:rFonts w:ascii="Microsoft YaHei" w:eastAsia="Microsoft YaHei" w:hAnsi="Microsoft YaHei" w:hint="eastAsia"/>
          <w:color w:val="333333"/>
          <w:sz w:val="21"/>
          <w:szCs w:val="21"/>
        </w:rPr>
        <w:t>.</w:t>
      </w:r>
    </w:p>
    <w:p w14:paraId="67212802" w14:textId="77777777" w:rsidR="007126ED" w:rsidRDefault="007126ED" w:rsidP="007126ED">
      <w:pPr>
        <w:numPr>
          <w:ilvl w:val="0"/>
          <w:numId w:val="4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=PROPER(A1)</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7E08B3F5" w14:textId="77777777" w:rsidR="007126ED" w:rsidRDefault="007126ED" w:rsidP="007126ED">
      <w:pPr>
        <w:numPr>
          <w:ilvl w:val="0"/>
          <w:numId w:val="4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Hover over the bottom-right corner of cell </w:t>
      </w:r>
      <w:r>
        <w:rPr>
          <w:rStyle w:val="Strong"/>
          <w:rFonts w:ascii="Microsoft YaHei" w:eastAsia="Microsoft YaHei" w:hAnsi="Microsoft YaHei" w:hint="eastAsia"/>
          <w:color w:val="333333"/>
          <w:sz w:val="21"/>
          <w:szCs w:val="21"/>
        </w:rPr>
        <w:t>A2</w:t>
      </w:r>
      <w:r>
        <w:rPr>
          <w:rFonts w:ascii="Microsoft YaHei" w:eastAsia="Microsoft YaHei" w:hAnsi="Microsoft YaHei" w:hint="eastAsia"/>
          <w:color w:val="333333"/>
          <w:sz w:val="21"/>
          <w:szCs w:val="21"/>
        </w:rPr>
        <w:t>, and drag the </w:t>
      </w:r>
      <w:r>
        <w:rPr>
          <w:rStyle w:val="Strong"/>
          <w:rFonts w:ascii="Microsoft YaHei" w:eastAsia="Microsoft YaHei" w:hAnsi="Microsoft YaHei" w:hint="eastAsia"/>
          <w:color w:val="333333"/>
          <w:sz w:val="21"/>
          <w:szCs w:val="21"/>
        </w:rPr>
        <w:t>Fill Handle</w:t>
      </w:r>
      <w:r>
        <w:rPr>
          <w:rFonts w:ascii="Microsoft YaHei" w:eastAsia="Microsoft YaHei" w:hAnsi="Microsoft YaHei" w:hint="eastAsia"/>
          <w:color w:val="333333"/>
          <w:sz w:val="21"/>
          <w:szCs w:val="21"/>
        </w:rPr>
        <w:t> across to the last column.</w:t>
      </w:r>
    </w:p>
    <w:p w14:paraId="2EECB90A" w14:textId="77777777" w:rsidR="007126ED" w:rsidRDefault="007126ED" w:rsidP="007126ED">
      <w:pPr>
        <w:numPr>
          <w:ilvl w:val="1"/>
          <w:numId w:val="4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If dragging across is too difficult with the mouse, then select the cells in the row 2 using </w:t>
      </w:r>
      <w:r>
        <w:rPr>
          <w:rStyle w:val="Strong"/>
          <w:rFonts w:ascii="Microsoft YaHei" w:eastAsia="Microsoft YaHei" w:hAnsi="Microsoft YaHei" w:hint="eastAsia"/>
          <w:color w:val="333333"/>
          <w:sz w:val="21"/>
          <w:szCs w:val="21"/>
        </w:rPr>
        <w:t>SHIFT+RIGHT ARROW</w:t>
      </w:r>
      <w:r>
        <w:rPr>
          <w:rFonts w:ascii="Microsoft YaHei" w:eastAsia="Microsoft YaHei" w:hAnsi="Microsoft YaHei" w:hint="eastAsia"/>
          <w:color w:val="333333"/>
          <w:sz w:val="21"/>
          <w:szCs w:val="21"/>
        </w:rPr>
        <w:t>, then press </w:t>
      </w:r>
      <w:r>
        <w:rPr>
          <w:rStyle w:val="Strong"/>
          <w:rFonts w:ascii="Microsoft YaHei" w:eastAsia="Microsoft YaHei" w:hAnsi="Microsoft YaHei" w:hint="eastAsia"/>
          <w:color w:val="333333"/>
          <w:sz w:val="21"/>
          <w:szCs w:val="21"/>
        </w:rPr>
        <w:t>F2</w:t>
      </w:r>
      <w:r>
        <w:rPr>
          <w:rFonts w:ascii="Microsoft YaHei" w:eastAsia="Microsoft YaHei" w:hAnsi="Microsoft YaHei" w:hint="eastAsia"/>
          <w:color w:val="333333"/>
          <w:sz w:val="21"/>
          <w:szCs w:val="21"/>
        </w:rPr>
        <w:t> to put the cursor focus back in cell </w:t>
      </w:r>
      <w:r>
        <w:rPr>
          <w:rStyle w:val="Strong"/>
          <w:rFonts w:ascii="Microsoft YaHei" w:eastAsia="Microsoft YaHei" w:hAnsi="Microsoft YaHei" w:hint="eastAsia"/>
          <w:color w:val="333333"/>
          <w:sz w:val="21"/>
          <w:szCs w:val="21"/>
        </w:rPr>
        <w:t>A2</w:t>
      </w:r>
      <w:r>
        <w:rPr>
          <w:rFonts w:ascii="Microsoft YaHei" w:eastAsia="Microsoft YaHei" w:hAnsi="Microsoft YaHei" w:hint="eastAsia"/>
          <w:color w:val="333333"/>
          <w:sz w:val="21"/>
          <w:szCs w:val="21"/>
        </w:rPr>
        <w:t>, then hold </w:t>
      </w:r>
      <w:r>
        <w:rPr>
          <w:rStyle w:val="Strong"/>
          <w:rFonts w:ascii="Microsoft YaHei" w:eastAsia="Microsoft YaHei" w:hAnsi="Microsoft YaHei" w:hint="eastAsia"/>
          <w:color w:val="333333"/>
          <w:sz w:val="21"/>
          <w:szCs w:val="21"/>
        </w:rPr>
        <w:t>CTRL</w:t>
      </w:r>
      <w:r>
        <w:rPr>
          <w:rFonts w:ascii="Microsoft YaHei" w:eastAsia="Microsoft YaHei" w:hAnsi="Microsoft YaHei" w:hint="eastAsia"/>
          <w:color w:val="333333"/>
          <w:sz w:val="21"/>
          <w:szCs w:val="21"/>
        </w:rPr>
        <w:t> while you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4A837200" w14:textId="77777777" w:rsidR="007126ED" w:rsidRDefault="007126ED" w:rsidP="007126ED">
      <w:pPr>
        <w:numPr>
          <w:ilvl w:val="0"/>
          <w:numId w:val="4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row </w:t>
      </w:r>
      <w:r>
        <w:rPr>
          <w:rStyle w:val="Strong"/>
          <w:rFonts w:ascii="Microsoft YaHei" w:eastAsia="Microsoft YaHei" w:hAnsi="Microsoft YaHei" w:hint="eastAsia"/>
          <w:color w:val="333333"/>
          <w:sz w:val="21"/>
          <w:szCs w:val="21"/>
        </w:rPr>
        <w:t>2</w:t>
      </w:r>
      <w:r>
        <w:rPr>
          <w:rFonts w:ascii="Microsoft YaHei" w:eastAsia="Microsoft YaHei" w:hAnsi="Microsoft YaHei" w:hint="eastAsia"/>
          <w:color w:val="333333"/>
          <w:sz w:val="21"/>
          <w:szCs w:val="21"/>
        </w:rPr>
        <w:t>, then press </w:t>
      </w:r>
      <w:r>
        <w:rPr>
          <w:rStyle w:val="Strong"/>
          <w:rFonts w:ascii="Microsoft YaHei" w:eastAsia="Microsoft YaHei" w:hAnsi="Microsoft YaHei" w:hint="eastAsia"/>
          <w:color w:val="333333"/>
          <w:sz w:val="21"/>
          <w:szCs w:val="21"/>
        </w:rPr>
        <w:t>CTRL+C</w:t>
      </w:r>
      <w:r>
        <w:rPr>
          <w:rFonts w:ascii="Microsoft YaHei" w:eastAsia="Microsoft YaHei" w:hAnsi="Microsoft YaHei" w:hint="eastAsia"/>
          <w:color w:val="333333"/>
          <w:sz w:val="21"/>
          <w:szCs w:val="21"/>
        </w:rPr>
        <w:t>.</w:t>
      </w:r>
    </w:p>
    <w:p w14:paraId="2FB93AC6" w14:textId="77777777" w:rsidR="007126ED" w:rsidRDefault="007126ED" w:rsidP="007126ED">
      <w:pPr>
        <w:numPr>
          <w:ilvl w:val="0"/>
          <w:numId w:val="4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row </w:t>
      </w:r>
      <w:r>
        <w:rPr>
          <w:rStyle w:val="Strong"/>
          <w:rFonts w:ascii="Microsoft YaHei" w:eastAsia="Microsoft YaHei" w:hAnsi="Microsoft YaHei" w:hint="eastAsia"/>
          <w:color w:val="333333"/>
          <w:sz w:val="21"/>
          <w:szCs w:val="21"/>
        </w:rPr>
        <w:t>1</w:t>
      </w:r>
      <w:r>
        <w:rPr>
          <w:rFonts w:ascii="Microsoft YaHei" w:eastAsia="Microsoft YaHei" w:hAnsi="Microsoft YaHei" w:hint="eastAsia"/>
          <w:color w:val="333333"/>
          <w:sz w:val="21"/>
          <w:szCs w:val="21"/>
        </w:rPr>
        <w:t>, Right-click and choose </w:t>
      </w:r>
      <w:r>
        <w:rPr>
          <w:rStyle w:val="Strong"/>
          <w:rFonts w:ascii="Microsoft YaHei" w:eastAsia="Microsoft YaHei" w:hAnsi="Microsoft YaHei" w:hint="eastAsia"/>
          <w:color w:val="333333"/>
          <w:sz w:val="21"/>
          <w:szCs w:val="21"/>
        </w:rPr>
        <w:t>Paste Options&gt;Values</w:t>
      </w:r>
      <w:r>
        <w:rPr>
          <w:rFonts w:ascii="Microsoft YaHei" w:eastAsia="Microsoft YaHei" w:hAnsi="Microsoft YaHei" w:hint="eastAsia"/>
          <w:color w:val="333333"/>
          <w:sz w:val="21"/>
          <w:szCs w:val="21"/>
        </w:rPr>
        <w:t>.</w:t>
      </w:r>
    </w:p>
    <w:p w14:paraId="7010906C" w14:textId="77777777" w:rsidR="007126ED" w:rsidRDefault="007126ED" w:rsidP="007126ED">
      <w:pPr>
        <w:numPr>
          <w:ilvl w:val="0"/>
          <w:numId w:val="4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Select row </w:t>
      </w:r>
      <w:r>
        <w:rPr>
          <w:rStyle w:val="Strong"/>
          <w:rFonts w:ascii="Microsoft YaHei" w:eastAsia="Microsoft YaHei" w:hAnsi="Microsoft YaHei" w:hint="eastAsia"/>
          <w:color w:val="333333"/>
          <w:sz w:val="21"/>
          <w:szCs w:val="21"/>
        </w:rPr>
        <w:t>2</w:t>
      </w:r>
      <w:r>
        <w:rPr>
          <w:rFonts w:ascii="Microsoft YaHei" w:eastAsia="Microsoft YaHei" w:hAnsi="Microsoft YaHei" w:hint="eastAsia"/>
          <w:color w:val="333333"/>
          <w:sz w:val="21"/>
          <w:szCs w:val="21"/>
        </w:rPr>
        <w:t>, right-click it and choose </w:t>
      </w:r>
      <w:r>
        <w:rPr>
          <w:rStyle w:val="Strong"/>
          <w:rFonts w:ascii="Microsoft YaHei" w:eastAsia="Microsoft YaHei" w:hAnsi="Microsoft YaHei" w:hint="eastAsia"/>
          <w:color w:val="333333"/>
          <w:sz w:val="21"/>
          <w:szCs w:val="21"/>
        </w:rPr>
        <w:t>Delete Rows</w:t>
      </w:r>
      <w:r>
        <w:rPr>
          <w:rFonts w:ascii="Microsoft YaHei" w:eastAsia="Microsoft YaHei" w:hAnsi="Microsoft YaHei" w:hint="eastAsia"/>
          <w:color w:val="333333"/>
          <w:sz w:val="21"/>
          <w:szCs w:val="21"/>
        </w:rPr>
        <w:t>.</w:t>
      </w:r>
    </w:p>
    <w:p w14:paraId="46817EE9" w14:textId="77777777" w:rsidR="007126ED" w:rsidRDefault="007126ED" w:rsidP="007126ED">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B: Use the UPPER function to change text from proper case to upper case</w:t>
      </w:r>
    </w:p>
    <w:p w14:paraId="70EE9E43" w14:textId="77777777" w:rsidR="007126ED" w:rsidRDefault="007126ED" w:rsidP="007126ED">
      <w:pPr>
        <w:numPr>
          <w:ilvl w:val="0"/>
          <w:numId w:val="4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AG (Generation)</w:t>
      </w:r>
      <w:r>
        <w:rPr>
          <w:rFonts w:ascii="Microsoft YaHei" w:eastAsia="Microsoft YaHei" w:hAnsi="Microsoft YaHei" w:hint="eastAsia"/>
          <w:color w:val="333333"/>
          <w:sz w:val="21"/>
          <w:szCs w:val="21"/>
        </w:rPr>
        <w:t>. Then right-click and choose </w:t>
      </w:r>
      <w:r>
        <w:rPr>
          <w:rStyle w:val="Strong"/>
          <w:rFonts w:ascii="Microsoft YaHei" w:eastAsia="Microsoft YaHei" w:hAnsi="Microsoft YaHei" w:hint="eastAsia"/>
          <w:color w:val="333333"/>
          <w:sz w:val="21"/>
          <w:szCs w:val="21"/>
        </w:rPr>
        <w:t>Insert Columns</w:t>
      </w:r>
      <w:r>
        <w:rPr>
          <w:rFonts w:ascii="Microsoft YaHei" w:eastAsia="Microsoft YaHei" w:hAnsi="Microsoft YaHei" w:hint="eastAsia"/>
          <w:color w:val="333333"/>
          <w:sz w:val="21"/>
          <w:szCs w:val="21"/>
        </w:rPr>
        <w:t>. In cell </w:t>
      </w:r>
      <w:r>
        <w:rPr>
          <w:rStyle w:val="Strong"/>
          <w:rFonts w:ascii="Microsoft YaHei" w:eastAsia="Microsoft YaHei" w:hAnsi="Microsoft YaHei" w:hint="eastAsia"/>
          <w:color w:val="333333"/>
          <w:sz w:val="21"/>
          <w:szCs w:val="21"/>
        </w:rPr>
        <w:t>AG1</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Generation</w:t>
      </w:r>
      <w:r>
        <w:rPr>
          <w:rFonts w:ascii="Microsoft YaHei" w:eastAsia="Microsoft YaHei" w:hAnsi="Microsoft YaHei" w:hint="eastAsia"/>
          <w:color w:val="333333"/>
          <w:sz w:val="21"/>
          <w:szCs w:val="21"/>
        </w:rPr>
        <w:t>.</w:t>
      </w:r>
    </w:p>
    <w:p w14:paraId="0D3A6695" w14:textId="77777777" w:rsidR="007126ED" w:rsidRDefault="007126ED" w:rsidP="007126ED">
      <w:pPr>
        <w:numPr>
          <w:ilvl w:val="0"/>
          <w:numId w:val="4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AG2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=UPPER(AH2)</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147E0785" w14:textId="77777777" w:rsidR="007126ED" w:rsidRDefault="007126ED" w:rsidP="007126ED">
      <w:pPr>
        <w:numPr>
          <w:ilvl w:val="0"/>
          <w:numId w:val="4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Hover over the bottom-right corner of cell </w:t>
      </w:r>
      <w:r>
        <w:rPr>
          <w:rStyle w:val="Strong"/>
          <w:rFonts w:ascii="Microsoft YaHei" w:eastAsia="Microsoft YaHei" w:hAnsi="Microsoft YaHei" w:hint="eastAsia"/>
          <w:color w:val="333333"/>
          <w:sz w:val="21"/>
          <w:szCs w:val="21"/>
        </w:rPr>
        <w:t>AG2</w:t>
      </w:r>
      <w:r>
        <w:rPr>
          <w:rFonts w:ascii="Microsoft YaHei" w:eastAsia="Microsoft YaHei" w:hAnsi="Microsoft YaHei" w:hint="eastAsia"/>
          <w:color w:val="333333"/>
          <w:sz w:val="21"/>
          <w:szCs w:val="21"/>
        </w:rPr>
        <w:t> and double-click the </w:t>
      </w:r>
      <w:r>
        <w:rPr>
          <w:rStyle w:val="Strong"/>
          <w:rFonts w:ascii="Microsoft YaHei" w:eastAsia="Microsoft YaHei" w:hAnsi="Microsoft YaHei" w:hint="eastAsia"/>
          <w:color w:val="333333"/>
          <w:sz w:val="21"/>
          <w:szCs w:val="21"/>
        </w:rPr>
        <w:t>Fill Handle</w:t>
      </w:r>
      <w:r>
        <w:rPr>
          <w:rFonts w:ascii="Microsoft YaHei" w:eastAsia="Microsoft YaHei" w:hAnsi="Microsoft YaHei" w:hint="eastAsia"/>
          <w:color w:val="333333"/>
          <w:sz w:val="21"/>
          <w:szCs w:val="21"/>
        </w:rPr>
        <w:t>.</w:t>
      </w:r>
    </w:p>
    <w:p w14:paraId="41F3454B" w14:textId="77777777" w:rsidR="007126ED" w:rsidRDefault="007126ED" w:rsidP="007126ED">
      <w:pPr>
        <w:numPr>
          <w:ilvl w:val="0"/>
          <w:numId w:val="4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AG</w:t>
      </w:r>
      <w:r>
        <w:rPr>
          <w:rFonts w:ascii="Microsoft YaHei" w:eastAsia="Microsoft YaHei" w:hAnsi="Microsoft YaHei" w:hint="eastAsia"/>
          <w:color w:val="333333"/>
          <w:sz w:val="21"/>
          <w:szCs w:val="21"/>
        </w:rPr>
        <w:t>, then press </w:t>
      </w:r>
      <w:r>
        <w:rPr>
          <w:rStyle w:val="Strong"/>
          <w:rFonts w:ascii="Microsoft YaHei" w:eastAsia="Microsoft YaHei" w:hAnsi="Microsoft YaHei" w:hint="eastAsia"/>
          <w:color w:val="333333"/>
          <w:sz w:val="21"/>
          <w:szCs w:val="21"/>
        </w:rPr>
        <w:t>CTRL+C</w:t>
      </w:r>
      <w:r>
        <w:rPr>
          <w:rFonts w:ascii="Microsoft YaHei" w:eastAsia="Microsoft YaHei" w:hAnsi="Microsoft YaHei" w:hint="eastAsia"/>
          <w:color w:val="333333"/>
          <w:sz w:val="21"/>
          <w:szCs w:val="21"/>
        </w:rPr>
        <w:t>.</w:t>
      </w:r>
    </w:p>
    <w:p w14:paraId="2CB62F21" w14:textId="77777777" w:rsidR="007126ED" w:rsidRDefault="007126ED" w:rsidP="007126ED">
      <w:pPr>
        <w:numPr>
          <w:ilvl w:val="0"/>
          <w:numId w:val="4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AH</w:t>
      </w:r>
      <w:r>
        <w:rPr>
          <w:rFonts w:ascii="Microsoft YaHei" w:eastAsia="Microsoft YaHei" w:hAnsi="Microsoft YaHei" w:hint="eastAsia"/>
          <w:color w:val="333333"/>
          <w:sz w:val="21"/>
          <w:szCs w:val="21"/>
        </w:rPr>
        <w:t>, right-click and choose </w:t>
      </w:r>
      <w:r>
        <w:rPr>
          <w:rStyle w:val="Strong"/>
          <w:rFonts w:ascii="Microsoft YaHei" w:eastAsia="Microsoft YaHei" w:hAnsi="Microsoft YaHei" w:hint="eastAsia"/>
          <w:color w:val="333333"/>
          <w:sz w:val="21"/>
          <w:szCs w:val="21"/>
        </w:rPr>
        <w:t>Paste Options&gt;Values</w:t>
      </w:r>
      <w:r>
        <w:rPr>
          <w:rFonts w:ascii="Microsoft YaHei" w:eastAsia="Microsoft YaHei" w:hAnsi="Microsoft YaHei" w:hint="eastAsia"/>
          <w:color w:val="333333"/>
          <w:sz w:val="21"/>
          <w:szCs w:val="21"/>
        </w:rPr>
        <w:t>.</w:t>
      </w:r>
    </w:p>
    <w:p w14:paraId="643AD981" w14:textId="77777777" w:rsidR="007126ED" w:rsidRDefault="007126ED" w:rsidP="007126ED">
      <w:pPr>
        <w:numPr>
          <w:ilvl w:val="0"/>
          <w:numId w:val="4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AG</w:t>
      </w:r>
      <w:r>
        <w:rPr>
          <w:rFonts w:ascii="Microsoft YaHei" w:eastAsia="Microsoft YaHei" w:hAnsi="Microsoft YaHei" w:hint="eastAsia"/>
          <w:color w:val="333333"/>
          <w:sz w:val="21"/>
          <w:szCs w:val="21"/>
        </w:rPr>
        <w:t>, right-click it and choose </w:t>
      </w:r>
      <w:r>
        <w:rPr>
          <w:rStyle w:val="Strong"/>
          <w:rFonts w:ascii="Microsoft YaHei" w:eastAsia="Microsoft YaHei" w:hAnsi="Microsoft YaHei" w:hint="eastAsia"/>
          <w:color w:val="333333"/>
          <w:sz w:val="21"/>
          <w:szCs w:val="21"/>
        </w:rPr>
        <w:t>Delete Columns</w:t>
      </w:r>
      <w:r>
        <w:rPr>
          <w:rFonts w:ascii="Microsoft YaHei" w:eastAsia="Microsoft YaHei" w:hAnsi="Microsoft YaHei" w:hint="eastAsia"/>
          <w:color w:val="333333"/>
          <w:sz w:val="21"/>
          <w:szCs w:val="21"/>
        </w:rPr>
        <w:t>.</w:t>
      </w:r>
    </w:p>
    <w:p w14:paraId="40B725DF" w14:textId="77777777" w:rsidR="007126ED" w:rsidRDefault="007126ED" w:rsidP="007126ED">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C: Use the LOWER function to change text from proper case to lower case</w:t>
      </w:r>
    </w:p>
    <w:p w14:paraId="4D34A717" w14:textId="77777777" w:rsidR="007126ED" w:rsidRDefault="007126ED" w:rsidP="007126ED">
      <w:pPr>
        <w:numPr>
          <w:ilvl w:val="0"/>
          <w:numId w:val="47"/>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AC (</w:t>
      </w:r>
      <w:proofErr w:type="spellStart"/>
      <w:r>
        <w:rPr>
          <w:rStyle w:val="Strong"/>
          <w:rFonts w:ascii="Microsoft YaHei" w:eastAsia="Microsoft YaHei" w:hAnsi="Microsoft YaHei" w:hint="eastAsia"/>
          <w:color w:val="333333"/>
          <w:sz w:val="21"/>
          <w:szCs w:val="21"/>
        </w:rPr>
        <w:t>T_Type</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 Then right-click and choose </w:t>
      </w:r>
      <w:r>
        <w:rPr>
          <w:rStyle w:val="Strong"/>
          <w:rFonts w:ascii="Microsoft YaHei" w:eastAsia="Microsoft YaHei" w:hAnsi="Microsoft YaHei" w:hint="eastAsia"/>
          <w:color w:val="333333"/>
          <w:sz w:val="21"/>
          <w:szCs w:val="21"/>
        </w:rPr>
        <w:t>Insert Columns</w:t>
      </w:r>
      <w:r>
        <w:rPr>
          <w:rFonts w:ascii="Microsoft YaHei" w:eastAsia="Microsoft YaHei" w:hAnsi="Microsoft YaHei" w:hint="eastAsia"/>
          <w:color w:val="333333"/>
          <w:sz w:val="21"/>
          <w:szCs w:val="21"/>
        </w:rPr>
        <w:t>. In cell </w:t>
      </w:r>
      <w:r>
        <w:rPr>
          <w:rStyle w:val="Strong"/>
          <w:rFonts w:ascii="Microsoft YaHei" w:eastAsia="Microsoft YaHei" w:hAnsi="Microsoft YaHei" w:hint="eastAsia"/>
          <w:color w:val="333333"/>
          <w:sz w:val="21"/>
          <w:szCs w:val="21"/>
        </w:rPr>
        <w:t>AC1</w:t>
      </w:r>
      <w:r>
        <w:rPr>
          <w:rFonts w:ascii="Microsoft YaHei" w:eastAsia="Microsoft YaHei" w:hAnsi="Microsoft YaHei" w:hint="eastAsia"/>
          <w:color w:val="333333"/>
          <w:sz w:val="21"/>
          <w:szCs w:val="21"/>
        </w:rPr>
        <w:t>, type </w:t>
      </w:r>
      <w:proofErr w:type="spellStart"/>
      <w:r>
        <w:rPr>
          <w:rStyle w:val="Strong"/>
          <w:rFonts w:ascii="Microsoft YaHei" w:eastAsia="Microsoft YaHei" w:hAnsi="Microsoft YaHei" w:hint="eastAsia"/>
          <w:color w:val="333333"/>
          <w:sz w:val="21"/>
          <w:szCs w:val="21"/>
        </w:rPr>
        <w:t>T_Type</w:t>
      </w:r>
      <w:proofErr w:type="spellEnd"/>
      <w:r>
        <w:rPr>
          <w:rFonts w:ascii="Microsoft YaHei" w:eastAsia="Microsoft YaHei" w:hAnsi="Microsoft YaHei" w:hint="eastAsia"/>
          <w:color w:val="333333"/>
          <w:sz w:val="21"/>
          <w:szCs w:val="21"/>
        </w:rPr>
        <w:t>.</w:t>
      </w:r>
    </w:p>
    <w:p w14:paraId="77FAF757" w14:textId="77777777" w:rsidR="007126ED" w:rsidRDefault="007126ED" w:rsidP="007126ED">
      <w:pPr>
        <w:numPr>
          <w:ilvl w:val="0"/>
          <w:numId w:val="47"/>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AC2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=LOWER(AD2)</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71EFCA93" w14:textId="77777777" w:rsidR="007126ED" w:rsidRDefault="007126ED" w:rsidP="007126ED">
      <w:pPr>
        <w:numPr>
          <w:ilvl w:val="0"/>
          <w:numId w:val="47"/>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Hover over the bottom-right corner of cell </w:t>
      </w:r>
      <w:r>
        <w:rPr>
          <w:rStyle w:val="Strong"/>
          <w:rFonts w:ascii="Microsoft YaHei" w:eastAsia="Microsoft YaHei" w:hAnsi="Microsoft YaHei" w:hint="eastAsia"/>
          <w:color w:val="333333"/>
          <w:sz w:val="21"/>
          <w:szCs w:val="21"/>
        </w:rPr>
        <w:t>AC2</w:t>
      </w:r>
      <w:r>
        <w:rPr>
          <w:rFonts w:ascii="Microsoft YaHei" w:eastAsia="Microsoft YaHei" w:hAnsi="Microsoft YaHei" w:hint="eastAsia"/>
          <w:color w:val="333333"/>
          <w:sz w:val="21"/>
          <w:szCs w:val="21"/>
        </w:rPr>
        <w:t> and double-click the </w:t>
      </w:r>
      <w:r>
        <w:rPr>
          <w:rStyle w:val="Strong"/>
          <w:rFonts w:ascii="Microsoft YaHei" w:eastAsia="Microsoft YaHei" w:hAnsi="Microsoft YaHei" w:hint="eastAsia"/>
          <w:color w:val="333333"/>
          <w:sz w:val="21"/>
          <w:szCs w:val="21"/>
        </w:rPr>
        <w:t>Fill Handle</w:t>
      </w:r>
      <w:r>
        <w:rPr>
          <w:rFonts w:ascii="Microsoft YaHei" w:eastAsia="Microsoft YaHei" w:hAnsi="Microsoft YaHei" w:hint="eastAsia"/>
          <w:color w:val="333333"/>
          <w:sz w:val="21"/>
          <w:szCs w:val="21"/>
        </w:rPr>
        <w:t>.</w:t>
      </w:r>
    </w:p>
    <w:p w14:paraId="173B60EA" w14:textId="77777777" w:rsidR="007126ED" w:rsidRDefault="007126ED" w:rsidP="007126ED">
      <w:pPr>
        <w:numPr>
          <w:ilvl w:val="0"/>
          <w:numId w:val="47"/>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AC</w:t>
      </w:r>
      <w:r>
        <w:rPr>
          <w:rFonts w:ascii="Microsoft YaHei" w:eastAsia="Microsoft YaHei" w:hAnsi="Microsoft YaHei" w:hint="eastAsia"/>
          <w:color w:val="333333"/>
          <w:sz w:val="21"/>
          <w:szCs w:val="21"/>
        </w:rPr>
        <w:t>, then press </w:t>
      </w:r>
      <w:r>
        <w:rPr>
          <w:rStyle w:val="Strong"/>
          <w:rFonts w:ascii="Microsoft YaHei" w:eastAsia="Microsoft YaHei" w:hAnsi="Microsoft YaHei" w:hint="eastAsia"/>
          <w:color w:val="333333"/>
          <w:sz w:val="21"/>
          <w:szCs w:val="21"/>
        </w:rPr>
        <w:t>CTRL+C</w:t>
      </w:r>
      <w:r>
        <w:rPr>
          <w:rFonts w:ascii="Microsoft YaHei" w:eastAsia="Microsoft YaHei" w:hAnsi="Microsoft YaHei" w:hint="eastAsia"/>
          <w:color w:val="333333"/>
          <w:sz w:val="21"/>
          <w:szCs w:val="21"/>
        </w:rPr>
        <w:t>.</w:t>
      </w:r>
    </w:p>
    <w:p w14:paraId="5C01C00E" w14:textId="77777777" w:rsidR="007126ED" w:rsidRDefault="007126ED" w:rsidP="007126ED">
      <w:pPr>
        <w:numPr>
          <w:ilvl w:val="0"/>
          <w:numId w:val="47"/>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AD</w:t>
      </w:r>
      <w:r>
        <w:rPr>
          <w:rFonts w:ascii="Microsoft YaHei" w:eastAsia="Microsoft YaHei" w:hAnsi="Microsoft YaHei" w:hint="eastAsia"/>
          <w:color w:val="333333"/>
          <w:sz w:val="21"/>
          <w:szCs w:val="21"/>
        </w:rPr>
        <w:t>, right-click and choose </w:t>
      </w:r>
      <w:r>
        <w:rPr>
          <w:rStyle w:val="Strong"/>
          <w:rFonts w:ascii="Microsoft YaHei" w:eastAsia="Microsoft YaHei" w:hAnsi="Microsoft YaHei" w:hint="eastAsia"/>
          <w:color w:val="333333"/>
          <w:sz w:val="21"/>
          <w:szCs w:val="21"/>
        </w:rPr>
        <w:t>Paste Options&gt;Values</w:t>
      </w:r>
      <w:r>
        <w:rPr>
          <w:rFonts w:ascii="Microsoft YaHei" w:eastAsia="Microsoft YaHei" w:hAnsi="Microsoft YaHei" w:hint="eastAsia"/>
          <w:color w:val="333333"/>
          <w:sz w:val="21"/>
          <w:szCs w:val="21"/>
        </w:rPr>
        <w:t>.</w:t>
      </w:r>
    </w:p>
    <w:p w14:paraId="4A31CB20" w14:textId="77777777" w:rsidR="007126ED" w:rsidRDefault="007126ED" w:rsidP="007126ED">
      <w:pPr>
        <w:numPr>
          <w:ilvl w:val="0"/>
          <w:numId w:val="47"/>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AC</w:t>
      </w:r>
      <w:r>
        <w:rPr>
          <w:rFonts w:ascii="Microsoft YaHei" w:eastAsia="Microsoft YaHei" w:hAnsi="Microsoft YaHei" w:hint="eastAsia"/>
          <w:color w:val="333333"/>
          <w:sz w:val="21"/>
          <w:szCs w:val="21"/>
        </w:rPr>
        <w:t>, right-click it and choose </w:t>
      </w:r>
      <w:r>
        <w:rPr>
          <w:rStyle w:val="Strong"/>
          <w:rFonts w:ascii="Microsoft YaHei" w:eastAsia="Microsoft YaHei" w:hAnsi="Microsoft YaHei" w:hint="eastAsia"/>
          <w:color w:val="333333"/>
          <w:sz w:val="21"/>
          <w:szCs w:val="21"/>
        </w:rPr>
        <w:t>Delete Columns</w:t>
      </w:r>
      <w:r>
        <w:rPr>
          <w:rFonts w:ascii="Microsoft YaHei" w:eastAsia="Microsoft YaHei" w:hAnsi="Microsoft YaHei" w:hint="eastAsia"/>
          <w:color w:val="333333"/>
          <w:sz w:val="21"/>
          <w:szCs w:val="21"/>
        </w:rPr>
        <w:t>.</w:t>
      </w:r>
    </w:p>
    <w:p w14:paraId="734A75FF" w14:textId="77777777" w:rsidR="007126ED" w:rsidRDefault="007126ED" w:rsidP="007126ED">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D: Change date formatting</w:t>
      </w:r>
    </w:p>
    <w:p w14:paraId="0A9D9CA5" w14:textId="77777777" w:rsidR="007126ED" w:rsidRDefault="007126ED" w:rsidP="007126ED">
      <w:pPr>
        <w:numPr>
          <w:ilvl w:val="0"/>
          <w:numId w:val="48"/>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Z (</w:t>
      </w:r>
      <w:proofErr w:type="spellStart"/>
      <w:r>
        <w:rPr>
          <w:rStyle w:val="Strong"/>
          <w:rFonts w:ascii="Microsoft YaHei" w:eastAsia="Microsoft YaHei" w:hAnsi="Microsoft YaHei" w:hint="eastAsia"/>
          <w:color w:val="333333"/>
          <w:sz w:val="21"/>
          <w:szCs w:val="21"/>
        </w:rPr>
        <w:t>Order_Ship_Date</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w:t>
      </w:r>
    </w:p>
    <w:p w14:paraId="5B8F13B9" w14:textId="77777777" w:rsidR="007126ED" w:rsidRDefault="007126ED" w:rsidP="007126ED">
      <w:pPr>
        <w:numPr>
          <w:ilvl w:val="0"/>
          <w:numId w:val="48"/>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tab, in the </w:t>
      </w:r>
      <w:r>
        <w:rPr>
          <w:rStyle w:val="Strong"/>
          <w:rFonts w:ascii="Microsoft YaHei" w:eastAsia="Microsoft YaHei" w:hAnsi="Microsoft YaHei" w:hint="eastAsia"/>
          <w:color w:val="333333"/>
          <w:sz w:val="21"/>
          <w:szCs w:val="21"/>
        </w:rPr>
        <w:t>Number</w:t>
      </w:r>
      <w:r>
        <w:rPr>
          <w:rFonts w:ascii="Microsoft YaHei" w:eastAsia="Microsoft YaHei" w:hAnsi="Microsoft YaHei" w:hint="eastAsia"/>
          <w:color w:val="333333"/>
          <w:sz w:val="21"/>
          <w:szCs w:val="21"/>
        </w:rPr>
        <w:t> group click </w:t>
      </w:r>
      <w:r>
        <w:rPr>
          <w:rStyle w:val="Strong"/>
          <w:rFonts w:ascii="Microsoft YaHei" w:eastAsia="Microsoft YaHei" w:hAnsi="Microsoft YaHei" w:hint="eastAsia"/>
          <w:color w:val="333333"/>
          <w:sz w:val="21"/>
          <w:szCs w:val="21"/>
        </w:rPr>
        <w:t>Number Format&gt; More Number Formats</w:t>
      </w:r>
      <w:r>
        <w:rPr>
          <w:rFonts w:ascii="Microsoft YaHei" w:eastAsia="Microsoft YaHei" w:hAnsi="Microsoft YaHei" w:hint="eastAsia"/>
          <w:color w:val="333333"/>
          <w:sz w:val="21"/>
          <w:szCs w:val="21"/>
        </w:rPr>
        <w:t>.</w:t>
      </w:r>
    </w:p>
    <w:p w14:paraId="1AF47960" w14:textId="77777777" w:rsidR="007126ED" w:rsidRDefault="007126ED" w:rsidP="007126ED">
      <w:pPr>
        <w:numPr>
          <w:ilvl w:val="0"/>
          <w:numId w:val="48"/>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Category list, select </w:t>
      </w:r>
      <w:r>
        <w:rPr>
          <w:rStyle w:val="Strong"/>
          <w:rFonts w:ascii="Microsoft YaHei" w:eastAsia="Microsoft YaHei" w:hAnsi="Microsoft YaHei" w:hint="eastAsia"/>
          <w:color w:val="333333"/>
          <w:sz w:val="21"/>
          <w:szCs w:val="21"/>
        </w:rPr>
        <w:t>Date</w:t>
      </w:r>
      <w:r>
        <w:rPr>
          <w:rFonts w:ascii="Microsoft YaHei" w:eastAsia="Microsoft YaHei" w:hAnsi="Microsoft YaHei" w:hint="eastAsia"/>
          <w:color w:val="333333"/>
          <w:sz w:val="21"/>
          <w:szCs w:val="21"/>
        </w:rPr>
        <w:t>.</w:t>
      </w:r>
    </w:p>
    <w:p w14:paraId="2FE11132" w14:textId="77777777" w:rsidR="007126ED" w:rsidRDefault="007126ED" w:rsidP="007126ED">
      <w:pPr>
        <w:numPr>
          <w:ilvl w:val="0"/>
          <w:numId w:val="48"/>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w:t>
      </w:r>
      <w:r>
        <w:rPr>
          <w:rStyle w:val="Strong"/>
          <w:rFonts w:ascii="Microsoft YaHei" w:eastAsia="Microsoft YaHei" w:hAnsi="Microsoft YaHei" w:hint="eastAsia"/>
          <w:color w:val="333333"/>
          <w:sz w:val="21"/>
          <w:szCs w:val="21"/>
        </w:rPr>
        <w:t>Format Cells</w:t>
      </w:r>
      <w:r>
        <w:rPr>
          <w:rFonts w:ascii="Microsoft YaHei" w:eastAsia="Microsoft YaHei" w:hAnsi="Microsoft YaHei" w:hint="eastAsia"/>
          <w:color w:val="333333"/>
          <w:sz w:val="21"/>
          <w:szCs w:val="21"/>
        </w:rPr>
        <w:t> box, under </w:t>
      </w:r>
      <w:r>
        <w:rPr>
          <w:rStyle w:val="Strong"/>
          <w:rFonts w:ascii="Microsoft YaHei" w:eastAsia="Microsoft YaHei" w:hAnsi="Microsoft YaHei" w:hint="eastAsia"/>
          <w:color w:val="333333"/>
          <w:sz w:val="21"/>
          <w:szCs w:val="21"/>
        </w:rPr>
        <w:t>Locale</w:t>
      </w:r>
      <w:r>
        <w:rPr>
          <w:rFonts w:ascii="Microsoft YaHei" w:eastAsia="Microsoft YaHei" w:hAnsi="Microsoft YaHei" w:hint="eastAsia"/>
          <w:color w:val="333333"/>
          <w:sz w:val="21"/>
          <w:szCs w:val="21"/>
        </w:rPr>
        <w:t>, select </w:t>
      </w:r>
      <w:r>
        <w:rPr>
          <w:rStyle w:val="Strong"/>
          <w:rFonts w:ascii="Microsoft YaHei" w:eastAsia="Microsoft YaHei" w:hAnsi="Microsoft YaHei" w:hint="eastAsia"/>
          <w:color w:val="333333"/>
          <w:sz w:val="21"/>
          <w:szCs w:val="21"/>
        </w:rPr>
        <w:t>English (United States)</w:t>
      </w:r>
      <w:r>
        <w:rPr>
          <w:rFonts w:ascii="Microsoft YaHei" w:eastAsia="Microsoft YaHei" w:hAnsi="Microsoft YaHei" w:hint="eastAsia"/>
          <w:color w:val="333333"/>
          <w:sz w:val="21"/>
          <w:szCs w:val="21"/>
        </w:rPr>
        <w:t>.</w:t>
      </w:r>
    </w:p>
    <w:p w14:paraId="685D8347" w14:textId="77777777" w:rsidR="007126ED" w:rsidRDefault="007126ED" w:rsidP="007126ED">
      <w:pPr>
        <w:numPr>
          <w:ilvl w:val="0"/>
          <w:numId w:val="48"/>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Under </w:t>
      </w:r>
      <w:r>
        <w:rPr>
          <w:rStyle w:val="Strong"/>
          <w:rFonts w:ascii="Microsoft YaHei" w:eastAsia="Microsoft YaHei" w:hAnsi="Microsoft YaHei" w:hint="eastAsia"/>
          <w:color w:val="333333"/>
          <w:sz w:val="21"/>
          <w:szCs w:val="21"/>
        </w:rPr>
        <w:t>Type</w:t>
      </w:r>
      <w:r>
        <w:rPr>
          <w:rFonts w:ascii="Microsoft YaHei" w:eastAsia="Microsoft YaHei" w:hAnsi="Microsoft YaHei" w:hint="eastAsia"/>
          <w:color w:val="333333"/>
          <w:sz w:val="21"/>
          <w:szCs w:val="21"/>
        </w:rPr>
        <w:t>, select </w:t>
      </w:r>
      <w:r>
        <w:rPr>
          <w:rStyle w:val="Strong"/>
          <w:rFonts w:ascii="Microsoft YaHei" w:eastAsia="Microsoft YaHei" w:hAnsi="Microsoft YaHei" w:hint="eastAsia"/>
          <w:color w:val="333333"/>
          <w:sz w:val="21"/>
          <w:szCs w:val="21"/>
        </w:rPr>
        <w:t>Wednesday, March 14, 2012</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66822C02" w14:textId="0C03CAF6" w:rsidR="007126ED" w:rsidRDefault="007126ED" w:rsidP="007126ED">
      <w:pPr>
        <w:rPr>
          <w:rFonts w:ascii="Times New Roman" w:eastAsia="Times New Roman" w:hAnsi="Times New Roman" w:hint="eastAsia"/>
          <w:sz w:val="24"/>
          <w:szCs w:val="24"/>
        </w:rPr>
      </w:pPr>
      <w:r>
        <w:rPr>
          <w:noProof/>
        </w:rPr>
        <w:drawing>
          <wp:inline distT="0" distB="0" distL="0" distR="0" wp14:anchorId="0D8333EB" wp14:editId="6FD9A7B5">
            <wp:extent cx="4095750" cy="381000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95750" cy="3810000"/>
                    </a:xfrm>
                    <a:prstGeom prst="rect">
                      <a:avLst/>
                    </a:prstGeom>
                    <a:noFill/>
                    <a:ln>
                      <a:noFill/>
                    </a:ln>
                  </pic:spPr>
                </pic:pic>
              </a:graphicData>
            </a:graphic>
          </wp:inline>
        </w:drawing>
      </w:r>
      <w:r>
        <w:rPr>
          <w:rFonts w:ascii="Microsoft YaHei" w:eastAsia="Microsoft YaHei" w:hAnsi="Microsoft YaHei" w:hint="eastAsia"/>
          <w:color w:val="333333"/>
          <w:sz w:val="21"/>
          <w:szCs w:val="21"/>
        </w:rPr>
        <w:br/>
      </w:r>
    </w:p>
    <w:p w14:paraId="2ADF342D" w14:textId="77777777" w:rsidR="007126ED" w:rsidRDefault="007126ED" w:rsidP="007126ED">
      <w:pPr>
        <w:pStyle w:val="Heading2"/>
        <w:pBdr>
          <w:bottom w:val="single" w:sz="6" w:space="4" w:color="EEEEEE"/>
        </w:pBdr>
        <w:spacing w:before="240" w:after="24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t>Task E: Use Find &amp; Replace to trim whitespace</w:t>
      </w:r>
    </w:p>
    <w:p w14:paraId="4FE167F5" w14:textId="77777777" w:rsidR="007126ED" w:rsidRDefault="007126ED" w:rsidP="007126ED">
      <w:pPr>
        <w:numPr>
          <w:ilvl w:val="0"/>
          <w:numId w:val="4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CTRL+HOME</w:t>
      </w:r>
      <w:r>
        <w:rPr>
          <w:rFonts w:ascii="Microsoft YaHei" w:eastAsia="Microsoft YaHei" w:hAnsi="Microsoft YaHei" w:hint="eastAsia"/>
          <w:color w:val="333333"/>
          <w:sz w:val="21"/>
          <w:szCs w:val="21"/>
        </w:rPr>
        <w:t>.</w:t>
      </w:r>
    </w:p>
    <w:p w14:paraId="155DF208" w14:textId="77777777" w:rsidR="007126ED" w:rsidRDefault="007126ED" w:rsidP="007126ED">
      <w:pPr>
        <w:numPr>
          <w:ilvl w:val="0"/>
          <w:numId w:val="4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all the data using </w:t>
      </w:r>
      <w:r>
        <w:rPr>
          <w:rStyle w:val="Strong"/>
          <w:rFonts w:ascii="Microsoft YaHei" w:eastAsia="Microsoft YaHei" w:hAnsi="Microsoft YaHei" w:hint="eastAsia"/>
          <w:color w:val="333333"/>
          <w:sz w:val="21"/>
          <w:szCs w:val="21"/>
        </w:rPr>
        <w:t>CTRL+SHIFT+END</w:t>
      </w:r>
      <w:r>
        <w:rPr>
          <w:rFonts w:ascii="Microsoft YaHei" w:eastAsia="Microsoft YaHei" w:hAnsi="Microsoft YaHei" w:hint="eastAsia"/>
          <w:color w:val="333333"/>
          <w:sz w:val="21"/>
          <w:szCs w:val="21"/>
        </w:rPr>
        <w:t>.</w:t>
      </w:r>
    </w:p>
    <w:p w14:paraId="501AD015" w14:textId="77777777" w:rsidR="007126ED" w:rsidRDefault="007126ED" w:rsidP="007126ED">
      <w:pPr>
        <w:numPr>
          <w:ilvl w:val="0"/>
          <w:numId w:val="4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tab, click </w:t>
      </w:r>
      <w:r>
        <w:rPr>
          <w:rStyle w:val="Strong"/>
          <w:rFonts w:ascii="Microsoft YaHei" w:eastAsia="Microsoft YaHei" w:hAnsi="Microsoft YaHei" w:hint="eastAsia"/>
          <w:color w:val="333333"/>
          <w:sz w:val="21"/>
          <w:szCs w:val="21"/>
        </w:rPr>
        <w:t>Find &amp; Select</w:t>
      </w:r>
      <w:r>
        <w:rPr>
          <w:rFonts w:ascii="Microsoft YaHei" w:eastAsia="Microsoft YaHei" w:hAnsi="Microsoft YaHei" w:hint="eastAsia"/>
          <w:color w:val="333333"/>
          <w:sz w:val="21"/>
          <w:szCs w:val="21"/>
        </w:rPr>
        <w:t>, then </w:t>
      </w:r>
      <w:r>
        <w:rPr>
          <w:rStyle w:val="Strong"/>
          <w:rFonts w:ascii="Microsoft YaHei" w:eastAsia="Microsoft YaHei" w:hAnsi="Microsoft YaHei" w:hint="eastAsia"/>
          <w:color w:val="333333"/>
          <w:sz w:val="21"/>
          <w:szCs w:val="21"/>
        </w:rPr>
        <w:t>Replace</w:t>
      </w:r>
      <w:r>
        <w:rPr>
          <w:rFonts w:ascii="Microsoft YaHei" w:eastAsia="Microsoft YaHei" w:hAnsi="Microsoft YaHei" w:hint="eastAsia"/>
          <w:color w:val="333333"/>
          <w:sz w:val="21"/>
          <w:szCs w:val="21"/>
        </w:rPr>
        <w:t>.</w:t>
      </w:r>
    </w:p>
    <w:p w14:paraId="2FAD91CB" w14:textId="77777777" w:rsidR="007126ED" w:rsidRDefault="007126ED" w:rsidP="007126ED">
      <w:pPr>
        <w:numPr>
          <w:ilvl w:val="0"/>
          <w:numId w:val="4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Find what, type </w:t>
      </w:r>
      <w:r>
        <w:rPr>
          <w:rStyle w:val="Strong"/>
          <w:rFonts w:ascii="Microsoft YaHei" w:eastAsia="Microsoft YaHei" w:hAnsi="Microsoft YaHei" w:hint="eastAsia"/>
          <w:color w:val="333333"/>
          <w:sz w:val="21"/>
          <w:szCs w:val="21"/>
        </w:rPr>
        <w:t>2 spaces</w:t>
      </w:r>
      <w:r>
        <w:rPr>
          <w:rFonts w:ascii="Microsoft YaHei" w:eastAsia="Microsoft YaHei" w:hAnsi="Microsoft YaHei" w:hint="eastAsia"/>
          <w:color w:val="333333"/>
          <w:sz w:val="21"/>
          <w:szCs w:val="21"/>
        </w:rPr>
        <w:t>. In Replace with, type </w:t>
      </w:r>
      <w:r>
        <w:rPr>
          <w:rStyle w:val="Strong"/>
          <w:rFonts w:ascii="Microsoft YaHei" w:eastAsia="Microsoft YaHei" w:hAnsi="Microsoft YaHei" w:hint="eastAsia"/>
          <w:color w:val="333333"/>
          <w:sz w:val="21"/>
          <w:szCs w:val="21"/>
        </w:rPr>
        <w:t>1 space</w:t>
      </w:r>
      <w:r>
        <w:rPr>
          <w:rFonts w:ascii="Microsoft YaHei" w:eastAsia="Microsoft YaHei" w:hAnsi="Microsoft YaHei" w:hint="eastAsia"/>
          <w:color w:val="333333"/>
          <w:sz w:val="21"/>
          <w:szCs w:val="21"/>
        </w:rPr>
        <w:t>.</w:t>
      </w:r>
    </w:p>
    <w:p w14:paraId="30BEDC42" w14:textId="77777777" w:rsidR="007126ED" w:rsidRDefault="007126ED" w:rsidP="007126ED">
      <w:pPr>
        <w:numPr>
          <w:ilvl w:val="0"/>
          <w:numId w:val="4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Find All</w:t>
      </w:r>
      <w:r>
        <w:rPr>
          <w:rFonts w:ascii="Microsoft YaHei" w:eastAsia="Microsoft YaHei" w:hAnsi="Microsoft YaHei" w:hint="eastAsia"/>
          <w:color w:val="333333"/>
          <w:sz w:val="21"/>
          <w:szCs w:val="21"/>
        </w:rPr>
        <w:t>, then click </w:t>
      </w:r>
      <w:r>
        <w:rPr>
          <w:rStyle w:val="Strong"/>
          <w:rFonts w:ascii="Microsoft YaHei" w:eastAsia="Microsoft YaHei" w:hAnsi="Microsoft YaHei" w:hint="eastAsia"/>
          <w:color w:val="333333"/>
          <w:sz w:val="21"/>
          <w:szCs w:val="21"/>
        </w:rPr>
        <w:t>Replace All</w:t>
      </w:r>
      <w:r>
        <w:rPr>
          <w:rFonts w:ascii="Microsoft YaHei" w:eastAsia="Microsoft YaHei" w:hAnsi="Microsoft YaHei" w:hint="eastAsia"/>
          <w:color w:val="333333"/>
          <w:sz w:val="21"/>
          <w:szCs w:val="21"/>
        </w:rPr>
        <w:t>.</w:t>
      </w:r>
    </w:p>
    <w:p w14:paraId="25149CB5" w14:textId="77777777" w:rsidR="007126ED" w:rsidRDefault="007126ED" w:rsidP="007126ED">
      <w:pPr>
        <w:numPr>
          <w:ilvl w:val="0"/>
          <w:numId w:val="4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Close</w:t>
      </w:r>
      <w:r>
        <w:rPr>
          <w:rFonts w:ascii="Microsoft YaHei" w:eastAsia="Microsoft YaHei" w:hAnsi="Microsoft YaHei" w:hint="eastAsia"/>
          <w:color w:val="333333"/>
          <w:sz w:val="21"/>
          <w:szCs w:val="21"/>
        </w:rPr>
        <w:t> icon.</w:t>
      </w:r>
    </w:p>
    <w:p w14:paraId="22CC7F3B" w14:textId="77777777" w:rsidR="007126ED" w:rsidRDefault="007126ED" w:rsidP="007126ED">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Exercise 3: More Excel Features for Cleaning Data</w:t>
      </w:r>
    </w:p>
    <w:p w14:paraId="1A39CC1C" w14:textId="77777777" w:rsidR="007126ED" w:rsidRDefault="007126ED" w:rsidP="007126ED">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In this exercise, you will learn how to use the Flash Fill feature and functions in Excel to help clean data.</w:t>
      </w:r>
    </w:p>
    <w:p w14:paraId="36580133" w14:textId="77777777" w:rsidR="007126ED" w:rsidRDefault="007126ED" w:rsidP="007126ED">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A: Use the Flash Fill feature to clean data:</w:t>
      </w:r>
    </w:p>
    <w:p w14:paraId="6932CFC0" w14:textId="77777777" w:rsidR="007126ED" w:rsidRDefault="007126ED" w:rsidP="007126ED">
      <w:pPr>
        <w:numPr>
          <w:ilvl w:val="0"/>
          <w:numId w:val="5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 (</w:t>
      </w:r>
      <w:proofErr w:type="spellStart"/>
      <w:r>
        <w:rPr>
          <w:rStyle w:val="Strong"/>
          <w:rFonts w:ascii="Microsoft YaHei" w:eastAsia="Microsoft YaHei" w:hAnsi="Microsoft YaHei" w:hint="eastAsia"/>
          <w:color w:val="333333"/>
          <w:sz w:val="21"/>
          <w:szCs w:val="21"/>
        </w:rPr>
        <w:t>Cust_Name</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 right-click and choose </w:t>
      </w:r>
      <w:r>
        <w:rPr>
          <w:rStyle w:val="Strong"/>
          <w:rFonts w:ascii="Microsoft YaHei" w:eastAsia="Microsoft YaHei" w:hAnsi="Microsoft YaHei" w:hint="eastAsia"/>
          <w:color w:val="333333"/>
          <w:sz w:val="21"/>
          <w:szCs w:val="21"/>
        </w:rPr>
        <w:t>Insert Columns</w:t>
      </w:r>
      <w:r>
        <w:rPr>
          <w:rFonts w:ascii="Microsoft YaHei" w:eastAsia="Microsoft YaHei" w:hAnsi="Microsoft YaHei" w:hint="eastAsia"/>
          <w:color w:val="333333"/>
          <w:sz w:val="21"/>
          <w:szCs w:val="21"/>
        </w:rPr>
        <w:t>.</w:t>
      </w:r>
    </w:p>
    <w:p w14:paraId="5D58EADD" w14:textId="77777777" w:rsidR="007126ED" w:rsidRDefault="007126ED" w:rsidP="007126ED">
      <w:pPr>
        <w:numPr>
          <w:ilvl w:val="0"/>
          <w:numId w:val="5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A1</w:t>
      </w:r>
      <w:r>
        <w:rPr>
          <w:rFonts w:ascii="Microsoft YaHei" w:eastAsia="Microsoft YaHei" w:hAnsi="Microsoft YaHei" w:hint="eastAsia"/>
          <w:color w:val="333333"/>
          <w:sz w:val="21"/>
          <w:szCs w:val="21"/>
        </w:rPr>
        <w:t> type </w:t>
      </w:r>
      <w:proofErr w:type="spellStart"/>
      <w:r>
        <w:rPr>
          <w:rStyle w:val="Strong"/>
          <w:rFonts w:ascii="Microsoft YaHei" w:eastAsia="Microsoft YaHei" w:hAnsi="Microsoft YaHei" w:hint="eastAsia"/>
          <w:color w:val="333333"/>
          <w:sz w:val="21"/>
          <w:szCs w:val="21"/>
        </w:rPr>
        <w:t>Customer_Name</w:t>
      </w:r>
      <w:proofErr w:type="spellEnd"/>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373712A0" w14:textId="77777777" w:rsidR="007126ED" w:rsidRDefault="007126ED" w:rsidP="007126ED">
      <w:pPr>
        <w:numPr>
          <w:ilvl w:val="0"/>
          <w:numId w:val="5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Mr. Allen Perl</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56D26502" w14:textId="77777777" w:rsidR="007126ED" w:rsidRDefault="007126ED" w:rsidP="007126ED">
      <w:pPr>
        <w:numPr>
          <w:ilvl w:val="0"/>
          <w:numId w:val="5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 (</w:t>
      </w:r>
      <w:proofErr w:type="spellStart"/>
      <w:r>
        <w:rPr>
          <w:rStyle w:val="Strong"/>
          <w:rFonts w:ascii="Microsoft YaHei" w:eastAsia="Microsoft YaHei" w:hAnsi="Microsoft YaHei" w:hint="eastAsia"/>
          <w:color w:val="333333"/>
          <w:sz w:val="21"/>
          <w:szCs w:val="21"/>
        </w:rPr>
        <w:t>Customer_Name</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 on the </w:t>
      </w:r>
      <w:r>
        <w:rPr>
          <w:rStyle w:val="Strong"/>
          <w:rFonts w:ascii="Microsoft YaHei" w:eastAsia="Microsoft YaHei" w:hAnsi="Microsoft YaHei" w:hint="eastAsia"/>
          <w:color w:val="333333"/>
          <w:sz w:val="21"/>
          <w:szCs w:val="21"/>
        </w:rPr>
        <w:t>Data</w:t>
      </w:r>
      <w:r>
        <w:rPr>
          <w:rFonts w:ascii="Microsoft YaHei" w:eastAsia="Microsoft YaHei" w:hAnsi="Microsoft YaHei" w:hint="eastAsia"/>
          <w:color w:val="333333"/>
          <w:sz w:val="21"/>
          <w:szCs w:val="21"/>
        </w:rPr>
        <w:t> tab, click </w:t>
      </w:r>
      <w:r>
        <w:rPr>
          <w:rStyle w:val="Strong"/>
          <w:rFonts w:ascii="Microsoft YaHei" w:eastAsia="Microsoft YaHei" w:hAnsi="Microsoft YaHei" w:hint="eastAsia"/>
          <w:color w:val="333333"/>
          <w:sz w:val="21"/>
          <w:szCs w:val="21"/>
        </w:rPr>
        <w:t>Flash Fill</w:t>
      </w:r>
      <w:r>
        <w:rPr>
          <w:rFonts w:ascii="Microsoft YaHei" w:eastAsia="Microsoft YaHei" w:hAnsi="Microsoft YaHei" w:hint="eastAsia"/>
          <w:color w:val="333333"/>
          <w:sz w:val="21"/>
          <w:szCs w:val="21"/>
        </w:rPr>
        <w:t>.</w:t>
      </w:r>
    </w:p>
    <w:p w14:paraId="6079D23E" w14:textId="77777777" w:rsidR="007126ED" w:rsidRDefault="007126ED" w:rsidP="007126ED">
      <w:pPr>
        <w:numPr>
          <w:ilvl w:val="0"/>
          <w:numId w:val="5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Undo</w:t>
      </w:r>
      <w:r>
        <w:rPr>
          <w:rFonts w:ascii="Microsoft YaHei" w:eastAsia="Microsoft YaHei" w:hAnsi="Microsoft YaHei" w:hint="eastAsia"/>
          <w:color w:val="333333"/>
          <w:sz w:val="21"/>
          <w:szCs w:val="21"/>
        </w:rPr>
        <w:t> to undo this step.</w:t>
      </w:r>
    </w:p>
    <w:p w14:paraId="3C839088" w14:textId="77777777" w:rsidR="007126ED" w:rsidRDefault="007126ED" w:rsidP="007126ED">
      <w:pPr>
        <w:pStyle w:val="NormalWeb"/>
        <w:spacing w:before="0" w:beforeAutospacing="0" w:after="0" w:afterAutospacing="0"/>
        <w:rPr>
          <w:rFonts w:ascii="Microsoft YaHei" w:eastAsia="Microsoft YaHei" w:hAnsi="Microsoft YaHei" w:hint="eastAsia"/>
          <w:color w:val="333333"/>
          <w:sz w:val="21"/>
          <w:szCs w:val="21"/>
        </w:rPr>
      </w:pPr>
      <w:ins w:id="16" w:author="Unknown">
        <w:r>
          <w:rPr>
            <w:rStyle w:val="Strong"/>
            <w:rFonts w:ascii="Microsoft YaHei" w:eastAsia="Microsoft YaHei" w:hAnsi="Microsoft YaHei" w:hint="eastAsia"/>
            <w:color w:val="333333"/>
            <w:sz w:val="21"/>
            <w:szCs w:val="21"/>
          </w:rPr>
          <w:t>If you are using the desktop version of Excel, you could use the ‘Text to Columns’ feature to perform this next task (see the corresponding topic video for instructions).</w:t>
        </w:r>
      </w:ins>
    </w:p>
    <w:p w14:paraId="1E4C7C7D" w14:textId="77777777" w:rsidR="007126ED" w:rsidRDefault="007126ED" w:rsidP="007126ED">
      <w:pPr>
        <w:pStyle w:val="NormalWeb"/>
        <w:spacing w:before="0" w:beforeAutospacing="0" w:after="0" w:afterAutospacing="0"/>
        <w:rPr>
          <w:rFonts w:ascii="Microsoft YaHei" w:eastAsia="Microsoft YaHei" w:hAnsi="Microsoft YaHei" w:hint="eastAsia"/>
          <w:color w:val="333333"/>
          <w:sz w:val="21"/>
          <w:szCs w:val="21"/>
        </w:rPr>
      </w:pPr>
      <w:ins w:id="17" w:author="Unknown">
        <w:r>
          <w:rPr>
            <w:rStyle w:val="Strong"/>
            <w:rFonts w:ascii="Microsoft YaHei" w:eastAsia="Microsoft YaHei" w:hAnsi="Microsoft YaHei" w:hint="eastAsia"/>
            <w:color w:val="333333"/>
            <w:sz w:val="21"/>
            <w:szCs w:val="21"/>
          </w:rPr>
          <w:t>If you are using ‘Excel for the web’ (the online version of Excel), the ‘Text to Columns’ feature is not available, but you can achieve the same results using functions, as shown in the steps below.</w:t>
        </w:r>
      </w:ins>
    </w:p>
    <w:p w14:paraId="77507B08" w14:textId="77777777" w:rsidR="007126ED" w:rsidRDefault="007126ED" w:rsidP="007126ED">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B: Use LEFT, RIGHT, LEN, and SEARCH functions to clean data:</w:t>
      </w:r>
    </w:p>
    <w:p w14:paraId="658CE7E0" w14:textId="77777777" w:rsidR="007126ED" w:rsidRDefault="007126ED" w:rsidP="007126ED">
      <w:pPr>
        <w:numPr>
          <w:ilvl w:val="0"/>
          <w:numId w:val="5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 (</w:t>
      </w:r>
      <w:proofErr w:type="spellStart"/>
      <w:r>
        <w:rPr>
          <w:rStyle w:val="Strong"/>
          <w:rFonts w:ascii="Microsoft YaHei" w:eastAsia="Microsoft YaHei" w:hAnsi="Microsoft YaHei" w:hint="eastAsia"/>
          <w:color w:val="333333"/>
          <w:sz w:val="21"/>
          <w:szCs w:val="21"/>
        </w:rPr>
        <w:t>Cust_Name</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 right-click and choose </w:t>
      </w:r>
      <w:r>
        <w:rPr>
          <w:rStyle w:val="Strong"/>
          <w:rFonts w:ascii="Microsoft YaHei" w:eastAsia="Microsoft YaHei" w:hAnsi="Microsoft YaHei" w:hint="eastAsia"/>
          <w:color w:val="333333"/>
          <w:sz w:val="21"/>
          <w:szCs w:val="21"/>
        </w:rPr>
        <w:t>Insert Columns</w:t>
      </w:r>
      <w:r>
        <w:rPr>
          <w:rFonts w:ascii="Microsoft YaHei" w:eastAsia="Microsoft YaHei" w:hAnsi="Microsoft YaHei" w:hint="eastAsia"/>
          <w:color w:val="333333"/>
          <w:sz w:val="21"/>
          <w:szCs w:val="21"/>
        </w:rPr>
        <w:t>.</w:t>
      </w:r>
    </w:p>
    <w:p w14:paraId="69A873E2" w14:textId="77777777" w:rsidR="007126ED" w:rsidRDefault="007126ED" w:rsidP="007126ED">
      <w:pPr>
        <w:numPr>
          <w:ilvl w:val="0"/>
          <w:numId w:val="5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w:t>
      </w:r>
      <w:r>
        <w:rPr>
          <w:rFonts w:ascii="Microsoft YaHei" w:eastAsia="Microsoft YaHei" w:hAnsi="Microsoft YaHei" w:hint="eastAsia"/>
          <w:color w:val="333333"/>
          <w:sz w:val="21"/>
          <w:szCs w:val="21"/>
        </w:rPr>
        <w:t> again, right-click and choose </w:t>
      </w:r>
      <w:r>
        <w:rPr>
          <w:rStyle w:val="Strong"/>
          <w:rFonts w:ascii="Microsoft YaHei" w:eastAsia="Microsoft YaHei" w:hAnsi="Microsoft YaHei" w:hint="eastAsia"/>
          <w:color w:val="333333"/>
          <w:sz w:val="21"/>
          <w:szCs w:val="21"/>
        </w:rPr>
        <w:t>Insert Columns</w:t>
      </w:r>
      <w:r>
        <w:rPr>
          <w:rFonts w:ascii="Microsoft YaHei" w:eastAsia="Microsoft YaHei" w:hAnsi="Microsoft YaHei" w:hint="eastAsia"/>
          <w:color w:val="333333"/>
          <w:sz w:val="21"/>
          <w:szCs w:val="21"/>
        </w:rPr>
        <w:t>.</w:t>
      </w:r>
    </w:p>
    <w:p w14:paraId="7E729A70" w14:textId="77777777" w:rsidR="007126ED" w:rsidRDefault="007126ED" w:rsidP="007126ED">
      <w:pPr>
        <w:numPr>
          <w:ilvl w:val="0"/>
          <w:numId w:val="5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A1</w:t>
      </w:r>
      <w:r>
        <w:rPr>
          <w:rFonts w:ascii="Microsoft YaHei" w:eastAsia="Microsoft YaHei" w:hAnsi="Microsoft YaHei" w:hint="eastAsia"/>
          <w:color w:val="333333"/>
          <w:sz w:val="21"/>
          <w:szCs w:val="21"/>
        </w:rPr>
        <w:t>, type </w:t>
      </w:r>
      <w:proofErr w:type="spellStart"/>
      <w:r>
        <w:rPr>
          <w:rStyle w:val="Strong"/>
          <w:rFonts w:ascii="Microsoft YaHei" w:eastAsia="Microsoft YaHei" w:hAnsi="Microsoft YaHei" w:hint="eastAsia"/>
          <w:color w:val="333333"/>
          <w:sz w:val="21"/>
          <w:szCs w:val="21"/>
        </w:rPr>
        <w:t>Customer_Firstname</w:t>
      </w:r>
      <w:proofErr w:type="spellEnd"/>
      <w:r>
        <w:rPr>
          <w:rFonts w:ascii="Microsoft YaHei" w:eastAsia="Microsoft YaHei" w:hAnsi="Microsoft YaHei" w:hint="eastAsia"/>
          <w:color w:val="333333"/>
          <w:sz w:val="21"/>
          <w:szCs w:val="21"/>
        </w:rPr>
        <w:t> and in cell </w:t>
      </w:r>
      <w:r>
        <w:rPr>
          <w:rStyle w:val="Strong"/>
          <w:rFonts w:ascii="Microsoft YaHei" w:eastAsia="Microsoft YaHei" w:hAnsi="Microsoft YaHei" w:hint="eastAsia"/>
          <w:color w:val="333333"/>
          <w:sz w:val="21"/>
          <w:szCs w:val="21"/>
        </w:rPr>
        <w:t>B1</w:t>
      </w:r>
      <w:r>
        <w:rPr>
          <w:rFonts w:ascii="Microsoft YaHei" w:eastAsia="Microsoft YaHei" w:hAnsi="Microsoft YaHei" w:hint="eastAsia"/>
          <w:color w:val="333333"/>
          <w:sz w:val="21"/>
          <w:szCs w:val="21"/>
        </w:rPr>
        <w:t>, type </w:t>
      </w:r>
      <w:proofErr w:type="spellStart"/>
      <w:r>
        <w:rPr>
          <w:rStyle w:val="Strong"/>
          <w:rFonts w:ascii="Microsoft YaHei" w:eastAsia="Microsoft YaHei" w:hAnsi="Microsoft YaHei" w:hint="eastAsia"/>
          <w:color w:val="333333"/>
          <w:sz w:val="21"/>
          <w:szCs w:val="21"/>
        </w:rPr>
        <w:t>Customer_Lastname</w:t>
      </w:r>
      <w:proofErr w:type="spellEnd"/>
      <w:r>
        <w:rPr>
          <w:rFonts w:ascii="Microsoft YaHei" w:eastAsia="Microsoft YaHei" w:hAnsi="Microsoft YaHei" w:hint="eastAsia"/>
          <w:color w:val="333333"/>
          <w:sz w:val="21"/>
          <w:szCs w:val="21"/>
        </w:rPr>
        <w:t>.</w:t>
      </w:r>
    </w:p>
    <w:p w14:paraId="0D9BA5C3" w14:textId="77777777" w:rsidR="007126ED" w:rsidRDefault="007126ED" w:rsidP="007126ED">
      <w:pPr>
        <w:numPr>
          <w:ilvl w:val="0"/>
          <w:numId w:val="5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C1</w:t>
      </w:r>
      <w:r>
        <w:rPr>
          <w:rFonts w:ascii="Microsoft YaHei" w:eastAsia="Microsoft YaHei" w:hAnsi="Microsoft YaHei" w:hint="eastAsia"/>
          <w:color w:val="333333"/>
          <w:sz w:val="21"/>
          <w:szCs w:val="21"/>
        </w:rPr>
        <w:t>, then 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tab, click </w:t>
      </w:r>
      <w:r>
        <w:rPr>
          <w:rStyle w:val="Strong"/>
          <w:rFonts w:ascii="Microsoft YaHei" w:eastAsia="Microsoft YaHei" w:hAnsi="Microsoft YaHei" w:hint="eastAsia"/>
          <w:color w:val="333333"/>
          <w:sz w:val="21"/>
          <w:szCs w:val="21"/>
        </w:rPr>
        <w:t>Format Painter</w:t>
      </w:r>
      <w:r>
        <w:rPr>
          <w:rFonts w:ascii="Microsoft YaHei" w:eastAsia="Microsoft YaHei" w:hAnsi="Microsoft YaHei" w:hint="eastAsia"/>
          <w:color w:val="333333"/>
          <w:sz w:val="21"/>
          <w:szCs w:val="21"/>
        </w:rPr>
        <w:t>, then drag </w:t>
      </w:r>
      <w:r>
        <w:rPr>
          <w:rStyle w:val="Strong"/>
          <w:rFonts w:ascii="Microsoft YaHei" w:eastAsia="Microsoft YaHei" w:hAnsi="Microsoft YaHei" w:hint="eastAsia"/>
          <w:color w:val="333333"/>
          <w:sz w:val="21"/>
          <w:szCs w:val="21"/>
        </w:rPr>
        <w:t>across to A1 and B1</w:t>
      </w:r>
      <w:r>
        <w:rPr>
          <w:rFonts w:ascii="Microsoft YaHei" w:eastAsia="Microsoft YaHei" w:hAnsi="Microsoft YaHei" w:hint="eastAsia"/>
          <w:color w:val="333333"/>
          <w:sz w:val="21"/>
          <w:szCs w:val="21"/>
        </w:rPr>
        <w:t>.</w:t>
      </w:r>
    </w:p>
    <w:p w14:paraId="2732F30C" w14:textId="77777777" w:rsidR="007126ED" w:rsidRDefault="007126ED" w:rsidP="007126ED">
      <w:pPr>
        <w:numPr>
          <w:ilvl w:val="0"/>
          <w:numId w:val="5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Double-click the </w:t>
      </w:r>
      <w:r>
        <w:rPr>
          <w:rStyle w:val="Strong"/>
          <w:rFonts w:ascii="Microsoft YaHei" w:eastAsia="Microsoft YaHei" w:hAnsi="Microsoft YaHei" w:hint="eastAsia"/>
          <w:color w:val="333333"/>
          <w:sz w:val="21"/>
          <w:szCs w:val="21"/>
        </w:rPr>
        <w:t>divider between columns A and B</w:t>
      </w:r>
      <w:r>
        <w:rPr>
          <w:rFonts w:ascii="Microsoft YaHei" w:eastAsia="Microsoft YaHei" w:hAnsi="Microsoft YaHei" w:hint="eastAsia"/>
          <w:color w:val="333333"/>
          <w:sz w:val="21"/>
          <w:szCs w:val="21"/>
        </w:rPr>
        <w:t>.</w:t>
      </w:r>
    </w:p>
    <w:p w14:paraId="68A2D897" w14:textId="77777777" w:rsidR="007126ED" w:rsidRDefault="007126ED" w:rsidP="007126ED">
      <w:pPr>
        <w:numPr>
          <w:ilvl w:val="0"/>
          <w:numId w:val="5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=LEFT(C2, SEARCH(“ “,C2,1))</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4A5C12C3" w14:textId="77777777" w:rsidR="007126ED" w:rsidRDefault="007126ED" w:rsidP="007126ED">
      <w:pPr>
        <w:numPr>
          <w:ilvl w:val="0"/>
          <w:numId w:val="5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B2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=RIGHT(C2,LEN(C2)-SEARCH(“ “,C2,1))</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4948B0FC" w14:textId="77777777" w:rsidR="007126ED" w:rsidRDefault="007126ED" w:rsidP="007126ED">
      <w:pPr>
        <w:numPr>
          <w:ilvl w:val="0"/>
          <w:numId w:val="5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Double-click the </w:t>
      </w:r>
      <w:r>
        <w:rPr>
          <w:rStyle w:val="Strong"/>
          <w:rFonts w:ascii="Microsoft YaHei" w:eastAsia="Microsoft YaHei" w:hAnsi="Microsoft YaHei" w:hint="eastAsia"/>
          <w:color w:val="333333"/>
          <w:sz w:val="21"/>
          <w:szCs w:val="21"/>
        </w:rPr>
        <w:t>Fill Handle</w:t>
      </w:r>
      <w:r>
        <w:rPr>
          <w:rFonts w:ascii="Microsoft YaHei" w:eastAsia="Microsoft YaHei" w:hAnsi="Microsoft YaHei" w:hint="eastAsia"/>
          <w:color w:val="333333"/>
          <w:sz w:val="21"/>
          <w:szCs w:val="21"/>
        </w:rPr>
        <w:t> on cell </w:t>
      </w:r>
      <w:r>
        <w:rPr>
          <w:rStyle w:val="Strong"/>
          <w:rFonts w:ascii="Microsoft YaHei" w:eastAsia="Microsoft YaHei" w:hAnsi="Microsoft YaHei" w:hint="eastAsia"/>
          <w:color w:val="333333"/>
          <w:sz w:val="21"/>
          <w:szCs w:val="21"/>
        </w:rPr>
        <w:t>A2</w:t>
      </w:r>
      <w:r>
        <w:rPr>
          <w:rFonts w:ascii="Microsoft YaHei" w:eastAsia="Microsoft YaHei" w:hAnsi="Microsoft YaHei" w:hint="eastAsia"/>
          <w:color w:val="333333"/>
          <w:sz w:val="21"/>
          <w:szCs w:val="21"/>
        </w:rPr>
        <w:t>.</w:t>
      </w:r>
    </w:p>
    <w:p w14:paraId="04BA8DD7" w14:textId="77777777" w:rsidR="007126ED" w:rsidRDefault="007126ED" w:rsidP="007126ED">
      <w:pPr>
        <w:numPr>
          <w:ilvl w:val="0"/>
          <w:numId w:val="51"/>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Double-click the </w:t>
      </w:r>
      <w:r>
        <w:rPr>
          <w:rStyle w:val="Strong"/>
          <w:rFonts w:ascii="Microsoft YaHei" w:eastAsia="Microsoft YaHei" w:hAnsi="Microsoft YaHei" w:hint="eastAsia"/>
          <w:color w:val="333333"/>
          <w:sz w:val="21"/>
          <w:szCs w:val="21"/>
        </w:rPr>
        <w:t>Fill Handle</w:t>
      </w:r>
      <w:r>
        <w:rPr>
          <w:rFonts w:ascii="Microsoft YaHei" w:eastAsia="Microsoft YaHei" w:hAnsi="Microsoft YaHei" w:hint="eastAsia"/>
          <w:color w:val="333333"/>
          <w:sz w:val="21"/>
          <w:szCs w:val="21"/>
        </w:rPr>
        <w:t> on cell </w:t>
      </w:r>
      <w:r>
        <w:rPr>
          <w:rStyle w:val="Strong"/>
          <w:rFonts w:ascii="Microsoft YaHei" w:eastAsia="Microsoft YaHei" w:hAnsi="Microsoft YaHei" w:hint="eastAsia"/>
          <w:color w:val="333333"/>
          <w:sz w:val="21"/>
          <w:szCs w:val="21"/>
        </w:rPr>
        <w:t>B2</w:t>
      </w:r>
      <w:r>
        <w:rPr>
          <w:rFonts w:ascii="Microsoft YaHei" w:eastAsia="Microsoft YaHei" w:hAnsi="Microsoft YaHei" w:hint="eastAsia"/>
          <w:color w:val="333333"/>
          <w:sz w:val="21"/>
          <w:szCs w:val="21"/>
        </w:rPr>
        <w:t>.</w:t>
      </w:r>
    </w:p>
    <w:p w14:paraId="321ABAFB" w14:textId="77777777" w:rsidR="007E7EC1" w:rsidRDefault="007E7EC1" w:rsidP="007E7EC1">
      <w:pPr>
        <w:pStyle w:val="Heading1"/>
        <w:shd w:val="clear" w:color="auto" w:fill="FFFFFF"/>
        <w:spacing w:before="0" w:beforeAutospacing="0" w:after="0" w:afterAutospacing="0"/>
        <w:rPr>
          <w:rFonts w:ascii="Arial" w:hAnsi="Arial" w:cs="Arial"/>
          <w:color w:val="1F1F1F"/>
        </w:rPr>
      </w:pPr>
      <w:r>
        <w:rPr>
          <w:rFonts w:ascii="Arial" w:hAnsi="Arial" w:cs="Arial"/>
          <w:color w:val="1F1F1F"/>
        </w:rPr>
        <w:t>Summary and Highlights</w:t>
      </w:r>
    </w:p>
    <w:p w14:paraId="4683FEC2" w14:textId="77777777" w:rsidR="007E7EC1" w:rsidRDefault="007E7EC1" w:rsidP="007E7E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lesson, you have learned the following information:</w:t>
      </w:r>
    </w:p>
    <w:p w14:paraId="50D12E92" w14:textId="77777777" w:rsidR="007E7EC1" w:rsidRDefault="007E7EC1" w:rsidP="007E7EC1">
      <w:pPr>
        <w:pStyle w:val="NormalWeb"/>
        <w:numPr>
          <w:ilvl w:val="0"/>
          <w:numId w:val="5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It’s important to remove any duplicated or inaccurate data, and it’s important to remove any empty rows in your dataset. </w:t>
      </w:r>
    </w:p>
    <w:p w14:paraId="03F46591" w14:textId="77777777" w:rsidR="007E7EC1" w:rsidRDefault="007E7EC1" w:rsidP="007E7EC1">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There are several other types of data inconsistency that you may need to resolve, in order to properly clean your data:  </w:t>
      </w:r>
    </w:p>
    <w:p w14:paraId="51E92CF0" w14:textId="77777777" w:rsidR="007E7EC1" w:rsidRDefault="007E7EC1" w:rsidP="007E7EC1">
      <w:pPr>
        <w:pStyle w:val="NormalWeb"/>
        <w:numPr>
          <w:ilvl w:val="0"/>
          <w:numId w:val="5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Change the case of text</w:t>
      </w:r>
    </w:p>
    <w:p w14:paraId="796DD50A" w14:textId="77777777" w:rsidR="007E7EC1" w:rsidRDefault="007E7EC1" w:rsidP="007E7EC1">
      <w:pPr>
        <w:pStyle w:val="NormalWeb"/>
        <w:numPr>
          <w:ilvl w:val="0"/>
          <w:numId w:val="5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Fix date formatting errors</w:t>
      </w:r>
    </w:p>
    <w:p w14:paraId="0592E961" w14:textId="77777777" w:rsidR="007E7EC1" w:rsidRDefault="007E7EC1" w:rsidP="007E7EC1">
      <w:pPr>
        <w:pStyle w:val="NormalWeb"/>
        <w:numPr>
          <w:ilvl w:val="0"/>
          <w:numId w:val="5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Trim </w:t>
      </w:r>
      <w:proofErr w:type="spellStart"/>
      <w:r>
        <w:rPr>
          <w:rFonts w:ascii="Arial" w:hAnsi="Arial" w:cs="Arial"/>
          <w:color w:val="1F1F1F"/>
          <w:sz w:val="21"/>
          <w:szCs w:val="21"/>
        </w:rPr>
        <w:t>whitepace</w:t>
      </w:r>
      <w:proofErr w:type="spellEnd"/>
      <w:r>
        <w:rPr>
          <w:rFonts w:ascii="Arial" w:hAnsi="Arial" w:cs="Arial"/>
          <w:color w:val="1F1F1F"/>
          <w:sz w:val="21"/>
          <w:szCs w:val="21"/>
        </w:rPr>
        <w:t> from your data  </w:t>
      </w:r>
    </w:p>
    <w:p w14:paraId="700FF4BE" w14:textId="77777777" w:rsidR="007E7EC1" w:rsidRDefault="007E7EC1" w:rsidP="007E7EC1">
      <w:pPr>
        <w:pStyle w:val="NormalWeb"/>
        <w:numPr>
          <w:ilvl w:val="0"/>
          <w:numId w:val="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You can use the Flash Fill and Text to Columns features in Excel to manipulate and standardize your data, and functions can also be used to help manipulate and standardize your data. </w:t>
      </w:r>
    </w:p>
    <w:p w14:paraId="119537A3" w14:textId="77777777" w:rsidR="00960E19" w:rsidRDefault="00960E19" w:rsidP="00960E19">
      <w:pPr>
        <w:pStyle w:val="Heading3"/>
        <w:shd w:val="clear" w:color="auto" w:fill="FFFFFF"/>
        <w:spacing w:before="0"/>
        <w:rPr>
          <w:rFonts w:ascii="Arial" w:hAnsi="Arial" w:cs="Arial"/>
          <w:color w:val="333333"/>
        </w:rPr>
      </w:pPr>
      <w:r>
        <w:rPr>
          <w:rFonts w:ascii="Arial" w:hAnsi="Arial" w:cs="Arial"/>
          <w:color w:val="333333"/>
        </w:rPr>
        <w:t>1.</w:t>
      </w:r>
    </w:p>
    <w:p w14:paraId="24843551" w14:textId="77777777" w:rsidR="00960E19" w:rsidRDefault="00960E19" w:rsidP="00960E1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EFE3ABD"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According to the video, what's one of the easiest common errors or inconsistencies to fix when importing data? </w:t>
      </w:r>
    </w:p>
    <w:p w14:paraId="7A206E73" w14:textId="77777777" w:rsidR="00960E19" w:rsidRDefault="00960E19" w:rsidP="00960E19">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493A337A" w14:textId="4DD6FB0E" w:rsidR="00960E19" w:rsidRDefault="00960E19" w:rsidP="00960E19">
      <w:pPr>
        <w:shd w:val="clear" w:color="auto" w:fill="FFFFFF"/>
        <w:rPr>
          <w:rStyle w:val="bc4egv"/>
        </w:rPr>
      </w:pPr>
      <w:r>
        <w:rPr>
          <w:rFonts w:ascii="Arial" w:hAnsi="Arial" w:cs="Arial"/>
          <w:color w:val="333333"/>
          <w:sz w:val="21"/>
          <w:szCs w:val="21"/>
        </w:rPr>
        <w:object w:dxaOrig="225" w:dyaOrig="225" w14:anchorId="0439D748">
          <v:shape id="_x0000_i1470" type="#_x0000_t75" style="width:20.25pt;height:18pt" o:ole="">
            <v:imagedata r:id="rId239" o:title=""/>
          </v:shape>
          <w:control r:id="rId240" w:name="DefaultOcxName38" w:shapeid="_x0000_i1470"/>
        </w:object>
      </w:r>
    </w:p>
    <w:p w14:paraId="58D5B958" w14:textId="77777777" w:rsidR="00960E19" w:rsidRDefault="00960E19" w:rsidP="00960E19">
      <w:pPr>
        <w:pStyle w:val="NormalWeb"/>
        <w:shd w:val="clear" w:color="auto" w:fill="FFFFFF"/>
        <w:spacing w:before="0" w:beforeAutospacing="0"/>
      </w:pPr>
      <w:r>
        <w:rPr>
          <w:rFonts w:ascii="Arial" w:hAnsi="Arial" w:cs="Arial"/>
          <w:color w:val="333333"/>
          <w:sz w:val="21"/>
          <w:szCs w:val="21"/>
        </w:rPr>
        <w:t>Empty rows</w:t>
      </w:r>
    </w:p>
    <w:p w14:paraId="1A343FA2" w14:textId="15426D2F" w:rsidR="00960E19" w:rsidRDefault="00960E19" w:rsidP="00960E19">
      <w:pPr>
        <w:shd w:val="clear" w:color="auto" w:fill="FFFFFF"/>
        <w:rPr>
          <w:rStyle w:val="bc4egv"/>
        </w:rPr>
      </w:pPr>
      <w:r>
        <w:rPr>
          <w:rFonts w:ascii="Arial" w:hAnsi="Arial" w:cs="Arial"/>
          <w:color w:val="333333"/>
          <w:sz w:val="21"/>
          <w:szCs w:val="21"/>
        </w:rPr>
        <w:object w:dxaOrig="225" w:dyaOrig="225" w14:anchorId="3A049E1A">
          <v:shape id="_x0000_i1469" type="#_x0000_t75" style="width:20.25pt;height:18pt" o:ole="">
            <v:imagedata r:id="rId241" o:title=""/>
          </v:shape>
          <w:control r:id="rId242" w:name="DefaultOcxName120" w:shapeid="_x0000_i1469"/>
        </w:object>
      </w:r>
    </w:p>
    <w:p w14:paraId="6179FB72" w14:textId="77777777" w:rsidR="00960E19" w:rsidRDefault="00960E19" w:rsidP="00960E19">
      <w:pPr>
        <w:pStyle w:val="NormalWeb"/>
        <w:shd w:val="clear" w:color="auto" w:fill="FFFFFF"/>
        <w:spacing w:before="0" w:beforeAutospacing="0"/>
      </w:pPr>
      <w:r>
        <w:rPr>
          <w:rFonts w:ascii="Arial" w:hAnsi="Arial" w:cs="Arial"/>
          <w:color w:val="333333"/>
          <w:sz w:val="21"/>
          <w:szCs w:val="21"/>
        </w:rPr>
        <w:t>Extra white space</w:t>
      </w:r>
    </w:p>
    <w:p w14:paraId="1FB03D33" w14:textId="0370E804" w:rsidR="00960E19" w:rsidRDefault="00960E19" w:rsidP="00960E19">
      <w:pPr>
        <w:shd w:val="clear" w:color="auto" w:fill="FFFFFF"/>
        <w:rPr>
          <w:rStyle w:val="bc4egv"/>
        </w:rPr>
      </w:pPr>
      <w:r>
        <w:rPr>
          <w:rFonts w:ascii="Arial" w:hAnsi="Arial" w:cs="Arial"/>
          <w:color w:val="333333"/>
          <w:sz w:val="21"/>
          <w:szCs w:val="21"/>
        </w:rPr>
        <w:object w:dxaOrig="225" w:dyaOrig="225" w14:anchorId="5E322715">
          <v:shape id="_x0000_i1468" type="#_x0000_t75" style="width:20.25pt;height:18pt" o:ole="">
            <v:imagedata r:id="rId243" o:title=""/>
          </v:shape>
          <w:control r:id="rId244" w:name="DefaultOcxName215" w:shapeid="_x0000_i1468"/>
        </w:object>
      </w:r>
    </w:p>
    <w:p w14:paraId="47289FE0" w14:textId="77777777" w:rsidR="00960E19" w:rsidRDefault="00960E19" w:rsidP="00960E19">
      <w:pPr>
        <w:pStyle w:val="NormalWeb"/>
        <w:shd w:val="clear" w:color="auto" w:fill="FFFFFF"/>
        <w:spacing w:before="0" w:beforeAutospacing="0"/>
      </w:pPr>
      <w:r>
        <w:rPr>
          <w:rFonts w:ascii="Arial" w:hAnsi="Arial" w:cs="Arial"/>
          <w:color w:val="333333"/>
          <w:sz w:val="21"/>
          <w:szCs w:val="21"/>
        </w:rPr>
        <w:t>Spelling mistakes </w:t>
      </w:r>
    </w:p>
    <w:p w14:paraId="7C8A1FC0" w14:textId="15384236" w:rsidR="00960E19" w:rsidRDefault="00960E19" w:rsidP="00960E19">
      <w:pPr>
        <w:shd w:val="clear" w:color="auto" w:fill="FFFFFF"/>
        <w:rPr>
          <w:rStyle w:val="bc4egv"/>
        </w:rPr>
      </w:pPr>
      <w:r>
        <w:rPr>
          <w:rFonts w:ascii="Arial" w:hAnsi="Arial" w:cs="Arial"/>
          <w:color w:val="333333"/>
          <w:sz w:val="21"/>
          <w:szCs w:val="21"/>
        </w:rPr>
        <w:object w:dxaOrig="225" w:dyaOrig="225" w14:anchorId="45123016">
          <v:shape id="_x0000_i1467" type="#_x0000_t75" style="width:20.25pt;height:18pt" o:ole="">
            <v:imagedata r:id="rId245" o:title=""/>
          </v:shape>
          <w:control r:id="rId246" w:name="DefaultOcxName37" w:shapeid="_x0000_i1467"/>
        </w:object>
      </w:r>
    </w:p>
    <w:p w14:paraId="59F0FE9C" w14:textId="77777777" w:rsidR="00960E19" w:rsidRDefault="00960E19" w:rsidP="00960E19">
      <w:pPr>
        <w:pStyle w:val="NormalWeb"/>
        <w:shd w:val="clear" w:color="auto" w:fill="FFFFFF"/>
        <w:spacing w:before="0" w:beforeAutospacing="0"/>
      </w:pPr>
      <w:r>
        <w:rPr>
          <w:rFonts w:ascii="Arial" w:hAnsi="Arial" w:cs="Arial"/>
          <w:color w:val="333333"/>
          <w:sz w:val="21"/>
          <w:szCs w:val="21"/>
        </w:rPr>
        <w:t>Duplicated data </w:t>
      </w:r>
    </w:p>
    <w:p w14:paraId="0D649C3D" w14:textId="77777777" w:rsidR="00960E19" w:rsidRDefault="00960E19" w:rsidP="00960E19">
      <w:pPr>
        <w:shd w:val="clear" w:color="auto" w:fill="FFFFFF"/>
        <w:rPr>
          <w:rFonts w:ascii="Arial" w:hAnsi="Arial" w:cs="Arial"/>
          <w:color w:val="333333"/>
          <w:sz w:val="21"/>
          <w:szCs w:val="21"/>
        </w:rPr>
      </w:pPr>
      <w:r>
        <w:rPr>
          <w:rFonts w:ascii="Arial" w:hAnsi="Arial" w:cs="Arial"/>
          <w:color w:val="333333"/>
          <w:sz w:val="21"/>
          <w:szCs w:val="21"/>
        </w:rPr>
        <w:t>Correct</w:t>
      </w:r>
    </w:p>
    <w:p w14:paraId="67CA8369"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All of these are issues that can be fixed after importing data, but fixing spelling mistakes by using the in-built spell checker is the easiest of them to fix</w:t>
      </w:r>
    </w:p>
    <w:p w14:paraId="5F203646" w14:textId="77777777" w:rsidR="00960E19" w:rsidRDefault="00960E19" w:rsidP="00960E19">
      <w:pPr>
        <w:pStyle w:val="Heading3"/>
        <w:shd w:val="clear" w:color="auto" w:fill="FFFFFF"/>
        <w:spacing w:before="0"/>
        <w:rPr>
          <w:rFonts w:ascii="Arial" w:hAnsi="Arial" w:cs="Arial"/>
          <w:color w:val="333333"/>
          <w:sz w:val="27"/>
          <w:szCs w:val="27"/>
        </w:rPr>
      </w:pPr>
      <w:r>
        <w:rPr>
          <w:rFonts w:ascii="Arial" w:hAnsi="Arial" w:cs="Arial"/>
          <w:color w:val="333333"/>
        </w:rPr>
        <w:t>2.</w:t>
      </w:r>
    </w:p>
    <w:p w14:paraId="71CF012E" w14:textId="77777777" w:rsidR="00960E19" w:rsidRDefault="00960E19" w:rsidP="00960E1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D6D352D"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is the first thing you should do when checking spelling errors in Excel? </w:t>
      </w:r>
    </w:p>
    <w:p w14:paraId="519DD5BD" w14:textId="77777777" w:rsidR="00960E19" w:rsidRDefault="00960E19" w:rsidP="00960E19">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2F1D9E0F" w14:textId="2118861E" w:rsidR="00960E19" w:rsidRDefault="00960E19" w:rsidP="00960E19">
      <w:pPr>
        <w:shd w:val="clear" w:color="auto" w:fill="FFFFFF"/>
        <w:rPr>
          <w:rStyle w:val="bc4egv"/>
        </w:rPr>
      </w:pPr>
      <w:r>
        <w:rPr>
          <w:rFonts w:ascii="Arial" w:hAnsi="Arial" w:cs="Arial"/>
          <w:color w:val="333333"/>
          <w:sz w:val="21"/>
          <w:szCs w:val="21"/>
        </w:rPr>
        <w:object w:dxaOrig="225" w:dyaOrig="225" w14:anchorId="65CBA590">
          <v:shape id="_x0000_i1466" type="#_x0000_t75" style="width:20.25pt;height:18pt" o:ole="">
            <v:imagedata r:id="rId247" o:title=""/>
          </v:shape>
          <w:control r:id="rId248" w:name="DefaultOcxName46" w:shapeid="_x0000_i1466"/>
        </w:object>
      </w:r>
    </w:p>
    <w:p w14:paraId="1E457C98" w14:textId="77777777" w:rsidR="00960E19" w:rsidRDefault="00960E19" w:rsidP="00960E19">
      <w:pPr>
        <w:pStyle w:val="NormalWeb"/>
        <w:shd w:val="clear" w:color="auto" w:fill="FFFFFF"/>
        <w:spacing w:before="0" w:beforeAutospacing="0"/>
      </w:pPr>
      <w:r>
        <w:rPr>
          <w:rFonts w:ascii="Arial" w:hAnsi="Arial" w:cs="Arial"/>
          <w:color w:val="333333"/>
          <w:sz w:val="21"/>
          <w:szCs w:val="21"/>
        </w:rPr>
        <w:t xml:space="preserve">Click the Spelling button  </w:t>
      </w:r>
    </w:p>
    <w:p w14:paraId="6AC99035" w14:textId="0FE1C622" w:rsidR="00960E19" w:rsidRDefault="00960E19" w:rsidP="00960E19">
      <w:pPr>
        <w:shd w:val="clear" w:color="auto" w:fill="FFFFFF"/>
        <w:rPr>
          <w:rStyle w:val="bc4egv"/>
        </w:rPr>
      </w:pPr>
      <w:r>
        <w:rPr>
          <w:rFonts w:ascii="Arial" w:hAnsi="Arial" w:cs="Arial"/>
          <w:color w:val="333333"/>
          <w:sz w:val="21"/>
          <w:szCs w:val="21"/>
        </w:rPr>
        <w:object w:dxaOrig="225" w:dyaOrig="225" w14:anchorId="509B82E4">
          <v:shape id="_x0000_i1465" type="#_x0000_t75" style="width:20.25pt;height:18pt" o:ole="">
            <v:imagedata r:id="rId249" o:title=""/>
          </v:shape>
          <w:control r:id="rId250" w:name="DefaultOcxName56" w:shapeid="_x0000_i1465"/>
        </w:object>
      </w:r>
    </w:p>
    <w:p w14:paraId="51AE3BE9" w14:textId="77777777" w:rsidR="00960E19" w:rsidRDefault="00960E19" w:rsidP="00960E19">
      <w:pPr>
        <w:pStyle w:val="NormalWeb"/>
        <w:shd w:val="clear" w:color="auto" w:fill="FFFFFF"/>
        <w:spacing w:before="0" w:beforeAutospacing="0"/>
      </w:pPr>
      <w:r>
        <w:rPr>
          <w:rFonts w:ascii="Arial" w:hAnsi="Arial" w:cs="Arial"/>
          <w:color w:val="333333"/>
          <w:sz w:val="21"/>
          <w:szCs w:val="21"/>
        </w:rPr>
        <w:lastRenderedPageBreak/>
        <w:t xml:space="preserve">Select the data you want to check for spelling  </w:t>
      </w:r>
    </w:p>
    <w:p w14:paraId="243D40D3" w14:textId="544B32DF" w:rsidR="00960E19" w:rsidRDefault="00960E19" w:rsidP="00960E19">
      <w:pPr>
        <w:shd w:val="clear" w:color="auto" w:fill="FFFFFF"/>
        <w:rPr>
          <w:rStyle w:val="bc4egv"/>
        </w:rPr>
      </w:pPr>
      <w:r>
        <w:rPr>
          <w:rFonts w:ascii="Arial" w:hAnsi="Arial" w:cs="Arial"/>
          <w:color w:val="333333"/>
          <w:sz w:val="21"/>
          <w:szCs w:val="21"/>
        </w:rPr>
        <w:object w:dxaOrig="225" w:dyaOrig="225" w14:anchorId="78F94F26">
          <v:shape id="_x0000_i1464" type="#_x0000_t75" style="width:20.25pt;height:18pt" o:ole="">
            <v:imagedata r:id="rId251" o:title=""/>
          </v:shape>
          <w:control r:id="rId252" w:name="DefaultOcxName66" w:shapeid="_x0000_i1464"/>
        </w:object>
      </w:r>
    </w:p>
    <w:p w14:paraId="5CEC96B3" w14:textId="77777777" w:rsidR="00960E19" w:rsidRDefault="00960E19" w:rsidP="00960E19">
      <w:pPr>
        <w:pStyle w:val="NormalWeb"/>
        <w:shd w:val="clear" w:color="auto" w:fill="FFFFFF"/>
        <w:spacing w:before="0" w:beforeAutospacing="0"/>
      </w:pPr>
      <w:r>
        <w:rPr>
          <w:rFonts w:ascii="Arial" w:hAnsi="Arial" w:cs="Arial"/>
          <w:color w:val="333333"/>
          <w:sz w:val="21"/>
          <w:szCs w:val="21"/>
        </w:rPr>
        <w:t>Find the misspelled data </w:t>
      </w:r>
    </w:p>
    <w:p w14:paraId="7B5E25C5" w14:textId="5BED058C" w:rsidR="00960E19" w:rsidRDefault="00960E19" w:rsidP="00960E19">
      <w:pPr>
        <w:shd w:val="clear" w:color="auto" w:fill="FFFFFF"/>
        <w:rPr>
          <w:rStyle w:val="bc4egv"/>
        </w:rPr>
      </w:pPr>
      <w:r>
        <w:rPr>
          <w:rFonts w:ascii="Arial" w:hAnsi="Arial" w:cs="Arial"/>
          <w:color w:val="333333"/>
          <w:sz w:val="21"/>
          <w:szCs w:val="21"/>
        </w:rPr>
        <w:object w:dxaOrig="225" w:dyaOrig="225" w14:anchorId="0F5E5B58">
          <v:shape id="_x0000_i1463" type="#_x0000_t75" style="width:20.25pt;height:18pt" o:ole="">
            <v:imagedata r:id="rId54" o:title=""/>
          </v:shape>
          <w:control r:id="rId253" w:name="DefaultOcxName76" w:shapeid="_x0000_i1463"/>
        </w:object>
      </w:r>
    </w:p>
    <w:p w14:paraId="65DBE11D" w14:textId="77777777" w:rsidR="00960E19" w:rsidRDefault="00960E19" w:rsidP="00960E19">
      <w:pPr>
        <w:pStyle w:val="NormalWeb"/>
        <w:shd w:val="clear" w:color="auto" w:fill="FFFFFF"/>
        <w:spacing w:before="0" w:beforeAutospacing="0"/>
      </w:pPr>
      <w:r>
        <w:rPr>
          <w:rFonts w:ascii="Arial" w:hAnsi="Arial" w:cs="Arial"/>
          <w:color w:val="333333"/>
          <w:sz w:val="21"/>
          <w:szCs w:val="21"/>
        </w:rPr>
        <w:t>Use a dictionary</w:t>
      </w:r>
    </w:p>
    <w:p w14:paraId="3F57FAC3" w14:textId="77777777" w:rsidR="00960E19" w:rsidRDefault="00960E19" w:rsidP="00960E19">
      <w:pPr>
        <w:shd w:val="clear" w:color="auto" w:fill="FFFFFF"/>
        <w:rPr>
          <w:rFonts w:ascii="Arial" w:hAnsi="Arial" w:cs="Arial"/>
          <w:color w:val="333333"/>
          <w:sz w:val="21"/>
          <w:szCs w:val="21"/>
        </w:rPr>
      </w:pPr>
      <w:r>
        <w:rPr>
          <w:rFonts w:ascii="Arial" w:hAnsi="Arial" w:cs="Arial"/>
          <w:color w:val="333333"/>
          <w:sz w:val="21"/>
          <w:szCs w:val="21"/>
        </w:rPr>
        <w:t>Correct</w:t>
      </w:r>
    </w:p>
    <w:p w14:paraId="2D3BF3E4"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first thing you should do when checking spelling errors in Excel is select the data you want to spell-check</w:t>
      </w:r>
    </w:p>
    <w:p w14:paraId="70083EA1" w14:textId="77777777" w:rsidR="00960E19" w:rsidRDefault="00960E19" w:rsidP="00960E19">
      <w:pPr>
        <w:pStyle w:val="Heading3"/>
        <w:shd w:val="clear" w:color="auto" w:fill="FFFFFF"/>
        <w:spacing w:before="0"/>
        <w:rPr>
          <w:rFonts w:ascii="Arial" w:hAnsi="Arial" w:cs="Arial"/>
          <w:color w:val="333333"/>
          <w:sz w:val="27"/>
          <w:szCs w:val="27"/>
        </w:rPr>
      </w:pPr>
      <w:r>
        <w:rPr>
          <w:rFonts w:ascii="Arial" w:hAnsi="Arial" w:cs="Arial"/>
          <w:color w:val="333333"/>
        </w:rPr>
        <w:t>3.</w:t>
      </w:r>
    </w:p>
    <w:p w14:paraId="0757874D" w14:textId="77777777" w:rsidR="00960E19" w:rsidRDefault="00960E19" w:rsidP="00960E1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3EE3C29"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feature can you use to fix text that appears in mixed case? </w:t>
      </w:r>
    </w:p>
    <w:p w14:paraId="2586CAA9" w14:textId="77777777" w:rsidR="00960E19" w:rsidRDefault="00960E19" w:rsidP="00960E19">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3F198019" w14:textId="5FCCBF6D" w:rsidR="00960E19" w:rsidRDefault="00960E19" w:rsidP="00960E19">
      <w:pPr>
        <w:shd w:val="clear" w:color="auto" w:fill="FFFFFF"/>
        <w:rPr>
          <w:rStyle w:val="bc4egv"/>
        </w:rPr>
      </w:pPr>
      <w:r>
        <w:rPr>
          <w:rFonts w:ascii="Arial" w:hAnsi="Arial" w:cs="Arial"/>
          <w:color w:val="333333"/>
          <w:sz w:val="21"/>
          <w:szCs w:val="21"/>
        </w:rPr>
        <w:object w:dxaOrig="225" w:dyaOrig="225" w14:anchorId="31E3003C">
          <v:shape id="_x0000_i1462" type="#_x0000_t75" style="width:20.25pt;height:18pt" o:ole="">
            <v:imagedata r:id="rId254" o:title=""/>
          </v:shape>
          <w:control r:id="rId255" w:name="DefaultOcxName86" w:shapeid="_x0000_i1462"/>
        </w:object>
      </w:r>
    </w:p>
    <w:p w14:paraId="50541C98" w14:textId="77777777" w:rsidR="00960E19" w:rsidRDefault="00960E19" w:rsidP="00960E19">
      <w:pPr>
        <w:pStyle w:val="NormalWeb"/>
        <w:shd w:val="clear" w:color="auto" w:fill="FFFFFF"/>
        <w:spacing w:before="0" w:beforeAutospacing="0"/>
      </w:pPr>
      <w:r>
        <w:rPr>
          <w:rFonts w:ascii="Arial" w:hAnsi="Arial" w:cs="Arial"/>
          <w:color w:val="333333"/>
          <w:sz w:val="21"/>
          <w:szCs w:val="21"/>
        </w:rPr>
        <w:t xml:space="preserve">AutoSum </w:t>
      </w:r>
    </w:p>
    <w:p w14:paraId="45D9C112" w14:textId="5D63BAA3" w:rsidR="00960E19" w:rsidRDefault="00960E19" w:rsidP="00960E19">
      <w:pPr>
        <w:shd w:val="clear" w:color="auto" w:fill="FFFFFF"/>
        <w:rPr>
          <w:rStyle w:val="bc4egv"/>
        </w:rPr>
      </w:pPr>
      <w:r>
        <w:rPr>
          <w:rFonts w:ascii="Arial" w:hAnsi="Arial" w:cs="Arial"/>
          <w:color w:val="333333"/>
          <w:sz w:val="21"/>
          <w:szCs w:val="21"/>
        </w:rPr>
        <w:object w:dxaOrig="225" w:dyaOrig="225" w14:anchorId="6C8CB94A">
          <v:shape id="_x0000_i1461" type="#_x0000_t75" style="width:20.25pt;height:18pt" o:ole="">
            <v:imagedata r:id="rId256" o:title=""/>
          </v:shape>
          <w:control r:id="rId257" w:name="DefaultOcxName96" w:shapeid="_x0000_i1461"/>
        </w:object>
      </w:r>
    </w:p>
    <w:p w14:paraId="4DD09ED0" w14:textId="77777777" w:rsidR="00960E19" w:rsidRDefault="00960E19" w:rsidP="00960E19">
      <w:pPr>
        <w:pStyle w:val="NormalWeb"/>
        <w:shd w:val="clear" w:color="auto" w:fill="FFFFFF"/>
        <w:spacing w:before="0" w:beforeAutospacing="0"/>
      </w:pPr>
      <w:r>
        <w:rPr>
          <w:rFonts w:ascii="Arial" w:hAnsi="Arial" w:cs="Arial"/>
          <w:color w:val="333333"/>
          <w:sz w:val="21"/>
          <w:szCs w:val="21"/>
        </w:rPr>
        <w:t xml:space="preserve">Functions </w:t>
      </w:r>
    </w:p>
    <w:p w14:paraId="57697225" w14:textId="035B5E34" w:rsidR="00960E19" w:rsidRDefault="00960E19" w:rsidP="00960E19">
      <w:pPr>
        <w:shd w:val="clear" w:color="auto" w:fill="FFFFFF"/>
        <w:rPr>
          <w:rStyle w:val="bc4egv"/>
        </w:rPr>
      </w:pPr>
      <w:r>
        <w:rPr>
          <w:rFonts w:ascii="Arial" w:hAnsi="Arial" w:cs="Arial"/>
          <w:color w:val="333333"/>
          <w:sz w:val="21"/>
          <w:szCs w:val="21"/>
        </w:rPr>
        <w:object w:dxaOrig="225" w:dyaOrig="225" w14:anchorId="6DAD2E43">
          <v:shape id="_x0000_i1460" type="#_x0000_t75" style="width:20.25pt;height:18pt" o:ole="">
            <v:imagedata r:id="rId258" o:title=""/>
          </v:shape>
          <w:control r:id="rId259" w:name="DefaultOcxName106" w:shapeid="_x0000_i1460"/>
        </w:object>
      </w:r>
    </w:p>
    <w:p w14:paraId="034CD474" w14:textId="77777777" w:rsidR="00960E19" w:rsidRDefault="00960E19" w:rsidP="00960E19">
      <w:pPr>
        <w:pStyle w:val="NormalWeb"/>
        <w:shd w:val="clear" w:color="auto" w:fill="FFFFFF"/>
        <w:spacing w:before="0" w:beforeAutospacing="0"/>
      </w:pPr>
      <w:r>
        <w:rPr>
          <w:rFonts w:ascii="Arial" w:hAnsi="Arial" w:cs="Arial"/>
          <w:color w:val="333333"/>
          <w:sz w:val="21"/>
          <w:szCs w:val="21"/>
        </w:rPr>
        <w:t xml:space="preserve">Audits </w:t>
      </w:r>
    </w:p>
    <w:p w14:paraId="357F25E8" w14:textId="31BC3C5C" w:rsidR="00960E19" w:rsidRDefault="00960E19" w:rsidP="00960E19">
      <w:pPr>
        <w:shd w:val="clear" w:color="auto" w:fill="FFFFFF"/>
        <w:rPr>
          <w:rStyle w:val="bc4egv"/>
        </w:rPr>
      </w:pPr>
      <w:r>
        <w:rPr>
          <w:rFonts w:ascii="Arial" w:hAnsi="Arial" w:cs="Arial"/>
          <w:color w:val="333333"/>
          <w:sz w:val="21"/>
          <w:szCs w:val="21"/>
        </w:rPr>
        <w:object w:dxaOrig="225" w:dyaOrig="225" w14:anchorId="27D4AD36">
          <v:shape id="_x0000_i1459" type="#_x0000_t75" style="width:20.25pt;height:18pt" o:ole="">
            <v:imagedata r:id="rId227" o:title=""/>
          </v:shape>
          <w:control r:id="rId260" w:name="DefaultOcxName119" w:shapeid="_x0000_i1459"/>
        </w:object>
      </w:r>
    </w:p>
    <w:p w14:paraId="69DDFEDC" w14:textId="77777777" w:rsidR="00960E19" w:rsidRDefault="00960E19" w:rsidP="00960E19">
      <w:pPr>
        <w:pStyle w:val="NormalWeb"/>
        <w:shd w:val="clear" w:color="auto" w:fill="FFFFFF"/>
        <w:spacing w:before="0" w:beforeAutospacing="0"/>
      </w:pPr>
      <w:r>
        <w:rPr>
          <w:rFonts w:ascii="Arial" w:hAnsi="Arial" w:cs="Arial"/>
          <w:color w:val="333333"/>
          <w:sz w:val="21"/>
          <w:szCs w:val="21"/>
        </w:rPr>
        <w:t xml:space="preserve">Filter </w:t>
      </w:r>
    </w:p>
    <w:p w14:paraId="04873D01" w14:textId="77777777" w:rsidR="00960E19" w:rsidRDefault="00960E19" w:rsidP="00960E19">
      <w:pPr>
        <w:shd w:val="clear" w:color="auto" w:fill="FFFFFF"/>
        <w:rPr>
          <w:rFonts w:ascii="Arial" w:hAnsi="Arial" w:cs="Arial"/>
          <w:color w:val="333333"/>
          <w:sz w:val="21"/>
          <w:szCs w:val="21"/>
        </w:rPr>
      </w:pPr>
      <w:r>
        <w:rPr>
          <w:rFonts w:ascii="Arial" w:hAnsi="Arial" w:cs="Arial"/>
          <w:color w:val="333333"/>
          <w:sz w:val="21"/>
          <w:szCs w:val="21"/>
        </w:rPr>
        <w:t>Correct</w:t>
      </w:r>
    </w:p>
    <w:p w14:paraId="533C053C"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can use the Functions feature to fix text that appears in mixed case</w:t>
      </w:r>
    </w:p>
    <w:p w14:paraId="40A1BFA4" w14:textId="77777777" w:rsidR="00960E19" w:rsidRDefault="00960E19" w:rsidP="00960E19">
      <w:pPr>
        <w:pStyle w:val="Heading3"/>
        <w:shd w:val="clear" w:color="auto" w:fill="FFFFFF"/>
        <w:spacing w:before="0"/>
        <w:rPr>
          <w:rFonts w:ascii="Arial" w:hAnsi="Arial" w:cs="Arial"/>
          <w:color w:val="333333"/>
          <w:sz w:val="27"/>
          <w:szCs w:val="27"/>
        </w:rPr>
      </w:pPr>
      <w:r>
        <w:rPr>
          <w:rFonts w:ascii="Arial" w:hAnsi="Arial" w:cs="Arial"/>
          <w:color w:val="333333"/>
        </w:rPr>
        <w:t>4.</w:t>
      </w:r>
    </w:p>
    <w:p w14:paraId="1841BF30" w14:textId="77777777" w:rsidR="00960E19" w:rsidRDefault="00960E19" w:rsidP="00960E1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D50484A"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is one of the functions you can use to change the text case in your data? </w:t>
      </w:r>
    </w:p>
    <w:p w14:paraId="7BF20D08" w14:textId="77777777" w:rsidR="00960E19" w:rsidRDefault="00960E19" w:rsidP="00960E19">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0FEAD70F" w14:textId="447AEE89" w:rsidR="00960E19" w:rsidRDefault="00960E19" w:rsidP="00960E19">
      <w:pPr>
        <w:shd w:val="clear" w:color="auto" w:fill="FFFFFF"/>
        <w:rPr>
          <w:rStyle w:val="bc4egv"/>
        </w:rPr>
      </w:pPr>
      <w:r>
        <w:rPr>
          <w:rFonts w:ascii="Arial" w:hAnsi="Arial" w:cs="Arial"/>
          <w:color w:val="333333"/>
          <w:sz w:val="21"/>
          <w:szCs w:val="21"/>
        </w:rPr>
        <w:object w:dxaOrig="225" w:dyaOrig="225" w14:anchorId="2505C79C">
          <v:shape id="_x0000_i1458" type="#_x0000_t75" style="width:20.25pt;height:18pt" o:ole="">
            <v:imagedata r:id="rId261" o:title=""/>
          </v:shape>
          <w:control r:id="rId262" w:name="DefaultOcxName123" w:shapeid="_x0000_i1458"/>
        </w:object>
      </w:r>
    </w:p>
    <w:p w14:paraId="3F490456" w14:textId="77777777" w:rsidR="00960E19" w:rsidRDefault="00960E19" w:rsidP="00960E19">
      <w:pPr>
        <w:pStyle w:val="NormalWeb"/>
        <w:shd w:val="clear" w:color="auto" w:fill="FFFFFF"/>
        <w:spacing w:before="0" w:beforeAutospacing="0"/>
      </w:pPr>
      <w:r>
        <w:rPr>
          <w:rFonts w:ascii="Arial" w:hAnsi="Arial" w:cs="Arial"/>
          <w:color w:val="333333"/>
          <w:sz w:val="21"/>
          <w:szCs w:val="21"/>
        </w:rPr>
        <w:lastRenderedPageBreak/>
        <w:t xml:space="preserve">CASE </w:t>
      </w:r>
    </w:p>
    <w:p w14:paraId="6F381F52" w14:textId="3E9A38AF" w:rsidR="00960E19" w:rsidRDefault="00960E19" w:rsidP="00960E19">
      <w:pPr>
        <w:shd w:val="clear" w:color="auto" w:fill="FFFFFF"/>
        <w:rPr>
          <w:rStyle w:val="bc4egv"/>
        </w:rPr>
      </w:pPr>
      <w:r>
        <w:rPr>
          <w:rFonts w:ascii="Arial" w:hAnsi="Arial" w:cs="Arial"/>
          <w:color w:val="333333"/>
          <w:sz w:val="21"/>
          <w:szCs w:val="21"/>
        </w:rPr>
        <w:object w:dxaOrig="225" w:dyaOrig="225" w14:anchorId="69C78117">
          <v:shape id="_x0000_i1457" type="#_x0000_t75" style="width:20.25pt;height:18pt" o:ole="">
            <v:imagedata r:id="rId263" o:title=""/>
          </v:shape>
          <w:control r:id="rId264" w:name="DefaultOcxName133" w:shapeid="_x0000_i1457"/>
        </w:object>
      </w:r>
    </w:p>
    <w:p w14:paraId="571682F3" w14:textId="77777777" w:rsidR="00960E19" w:rsidRDefault="00960E19" w:rsidP="00960E19">
      <w:pPr>
        <w:pStyle w:val="NormalWeb"/>
        <w:shd w:val="clear" w:color="auto" w:fill="FFFFFF"/>
        <w:spacing w:before="0" w:beforeAutospacing="0"/>
      </w:pPr>
      <w:r>
        <w:rPr>
          <w:rFonts w:ascii="Arial" w:hAnsi="Arial" w:cs="Arial"/>
          <w:color w:val="333333"/>
          <w:sz w:val="21"/>
          <w:szCs w:val="21"/>
        </w:rPr>
        <w:t xml:space="preserve">STRUCTURE </w:t>
      </w:r>
    </w:p>
    <w:p w14:paraId="15AA8F5A" w14:textId="2514BE1B" w:rsidR="00960E19" w:rsidRDefault="00960E19" w:rsidP="00960E19">
      <w:pPr>
        <w:shd w:val="clear" w:color="auto" w:fill="FFFFFF"/>
        <w:rPr>
          <w:rStyle w:val="bc4egv"/>
        </w:rPr>
      </w:pPr>
      <w:r>
        <w:rPr>
          <w:rFonts w:ascii="Arial" w:hAnsi="Arial" w:cs="Arial"/>
          <w:color w:val="333333"/>
          <w:sz w:val="21"/>
          <w:szCs w:val="21"/>
        </w:rPr>
        <w:object w:dxaOrig="225" w:dyaOrig="225" w14:anchorId="25B02BE5">
          <v:shape id="_x0000_i1456" type="#_x0000_t75" style="width:20.25pt;height:18pt" o:ole="">
            <v:imagedata r:id="rId265" o:title=""/>
          </v:shape>
          <w:control r:id="rId266" w:name="DefaultOcxName142" w:shapeid="_x0000_i1456"/>
        </w:object>
      </w:r>
    </w:p>
    <w:p w14:paraId="4B4A38D3" w14:textId="77777777" w:rsidR="00960E19" w:rsidRDefault="00960E19" w:rsidP="00960E19">
      <w:pPr>
        <w:pStyle w:val="NormalWeb"/>
        <w:shd w:val="clear" w:color="auto" w:fill="FFFFFF"/>
        <w:spacing w:before="0" w:beforeAutospacing="0"/>
      </w:pPr>
      <w:r>
        <w:rPr>
          <w:rFonts w:ascii="Arial" w:hAnsi="Arial" w:cs="Arial"/>
          <w:color w:val="333333"/>
          <w:sz w:val="21"/>
          <w:szCs w:val="21"/>
        </w:rPr>
        <w:t xml:space="preserve">LOWER </w:t>
      </w:r>
    </w:p>
    <w:p w14:paraId="7972DB47" w14:textId="503EB098" w:rsidR="00960E19" w:rsidRDefault="00960E19" w:rsidP="00960E19">
      <w:pPr>
        <w:shd w:val="clear" w:color="auto" w:fill="FFFFFF"/>
        <w:rPr>
          <w:rStyle w:val="bc4egv"/>
        </w:rPr>
      </w:pPr>
      <w:r>
        <w:rPr>
          <w:rFonts w:ascii="Arial" w:hAnsi="Arial" w:cs="Arial"/>
          <w:color w:val="333333"/>
          <w:sz w:val="21"/>
          <w:szCs w:val="21"/>
        </w:rPr>
        <w:object w:dxaOrig="225" w:dyaOrig="225" w14:anchorId="7290B02D">
          <v:shape id="_x0000_i1455" type="#_x0000_t75" style="width:20.25pt;height:18pt" o:ole="">
            <v:imagedata r:id="rId267" o:title=""/>
          </v:shape>
          <w:control r:id="rId268" w:name="DefaultOcxName152" w:shapeid="_x0000_i1455"/>
        </w:object>
      </w:r>
    </w:p>
    <w:p w14:paraId="465330D3" w14:textId="77777777" w:rsidR="00960E19" w:rsidRDefault="00960E19" w:rsidP="00960E19">
      <w:pPr>
        <w:pStyle w:val="NormalWeb"/>
        <w:shd w:val="clear" w:color="auto" w:fill="FFFFFF"/>
        <w:spacing w:before="0" w:beforeAutospacing="0"/>
      </w:pPr>
      <w:r>
        <w:rPr>
          <w:rFonts w:ascii="Arial" w:hAnsi="Arial" w:cs="Arial"/>
          <w:color w:val="333333"/>
          <w:sz w:val="21"/>
          <w:szCs w:val="21"/>
        </w:rPr>
        <w:t xml:space="preserve">CAP </w:t>
      </w:r>
    </w:p>
    <w:p w14:paraId="0084D637" w14:textId="77777777" w:rsidR="00960E19" w:rsidRDefault="00960E19" w:rsidP="00960E19">
      <w:pPr>
        <w:shd w:val="clear" w:color="auto" w:fill="FFFFFF"/>
        <w:rPr>
          <w:rFonts w:ascii="Arial" w:hAnsi="Arial" w:cs="Arial"/>
          <w:color w:val="333333"/>
          <w:sz w:val="21"/>
          <w:szCs w:val="21"/>
        </w:rPr>
      </w:pPr>
      <w:r>
        <w:rPr>
          <w:rFonts w:ascii="Arial" w:hAnsi="Arial" w:cs="Arial"/>
          <w:color w:val="333333"/>
          <w:sz w:val="21"/>
          <w:szCs w:val="21"/>
        </w:rPr>
        <w:t>Correct</w:t>
      </w:r>
    </w:p>
    <w:p w14:paraId="031A9B01"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can use the LOWER function to change the text case in your data</w:t>
      </w:r>
    </w:p>
    <w:p w14:paraId="2EB9307C" w14:textId="77777777" w:rsidR="00960E19" w:rsidRDefault="00960E19" w:rsidP="00960E19">
      <w:pPr>
        <w:pStyle w:val="Heading3"/>
        <w:shd w:val="clear" w:color="auto" w:fill="FFFFFF"/>
        <w:spacing w:before="0"/>
        <w:rPr>
          <w:rFonts w:ascii="Arial" w:hAnsi="Arial" w:cs="Arial"/>
          <w:color w:val="333333"/>
          <w:sz w:val="27"/>
          <w:szCs w:val="27"/>
        </w:rPr>
      </w:pPr>
      <w:r>
        <w:rPr>
          <w:rFonts w:ascii="Arial" w:hAnsi="Arial" w:cs="Arial"/>
          <w:color w:val="333333"/>
        </w:rPr>
        <w:t>5.</w:t>
      </w:r>
    </w:p>
    <w:p w14:paraId="1185D017" w14:textId="77777777" w:rsidR="00960E19" w:rsidRDefault="00960E19" w:rsidP="00960E1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558CAEAD"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does the Flash Fill feature have in common with the UPPER, LOWER, and PROPER functions? </w:t>
      </w:r>
    </w:p>
    <w:p w14:paraId="1115FA68" w14:textId="77777777" w:rsidR="00960E19" w:rsidRDefault="00960E19" w:rsidP="00960E19">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13341198" w14:textId="0B332DEB" w:rsidR="00960E19" w:rsidRDefault="00960E19" w:rsidP="00960E19">
      <w:pPr>
        <w:shd w:val="clear" w:color="auto" w:fill="FFFFFF"/>
        <w:rPr>
          <w:rStyle w:val="bc4egv"/>
        </w:rPr>
      </w:pPr>
      <w:r>
        <w:rPr>
          <w:rFonts w:ascii="Arial" w:hAnsi="Arial" w:cs="Arial"/>
          <w:color w:val="333333"/>
          <w:sz w:val="21"/>
          <w:szCs w:val="21"/>
        </w:rPr>
        <w:object w:dxaOrig="225" w:dyaOrig="225" w14:anchorId="33C3B332">
          <v:shape id="_x0000_i1454" type="#_x0000_t75" style="width:20.25pt;height:18pt" o:ole="">
            <v:imagedata r:id="rId269" o:title=""/>
          </v:shape>
          <w:control r:id="rId270" w:name="DefaultOcxName162" w:shapeid="_x0000_i1454"/>
        </w:object>
      </w:r>
    </w:p>
    <w:p w14:paraId="4F93B555" w14:textId="77777777" w:rsidR="00960E19" w:rsidRDefault="00960E19" w:rsidP="00960E19">
      <w:pPr>
        <w:pStyle w:val="NormalWeb"/>
        <w:shd w:val="clear" w:color="auto" w:fill="FFFFFF"/>
        <w:spacing w:before="0" w:beforeAutospacing="0"/>
      </w:pPr>
      <w:r>
        <w:rPr>
          <w:rFonts w:ascii="Arial" w:hAnsi="Arial" w:cs="Arial"/>
          <w:color w:val="333333"/>
          <w:sz w:val="21"/>
          <w:szCs w:val="21"/>
        </w:rPr>
        <w:t>Lookup &amp; Reference </w:t>
      </w:r>
    </w:p>
    <w:p w14:paraId="70A051CC" w14:textId="493BA244" w:rsidR="00960E19" w:rsidRDefault="00960E19" w:rsidP="00960E19">
      <w:pPr>
        <w:shd w:val="clear" w:color="auto" w:fill="FFFFFF"/>
        <w:rPr>
          <w:rStyle w:val="bc4egv"/>
        </w:rPr>
      </w:pPr>
      <w:r>
        <w:rPr>
          <w:rFonts w:ascii="Arial" w:hAnsi="Arial" w:cs="Arial"/>
          <w:color w:val="333333"/>
          <w:sz w:val="21"/>
          <w:szCs w:val="21"/>
        </w:rPr>
        <w:object w:dxaOrig="225" w:dyaOrig="225" w14:anchorId="75BE60F3">
          <v:shape id="_x0000_i1453" type="#_x0000_t75" style="width:20.25pt;height:18pt" o:ole="">
            <v:imagedata r:id="rId271" o:title=""/>
          </v:shape>
          <w:control r:id="rId272" w:name="DefaultOcxName172" w:shapeid="_x0000_i1453"/>
        </w:object>
      </w:r>
    </w:p>
    <w:p w14:paraId="516EE9BB" w14:textId="77777777" w:rsidR="00960E19" w:rsidRDefault="00960E19" w:rsidP="00960E19">
      <w:pPr>
        <w:pStyle w:val="NormalWeb"/>
        <w:shd w:val="clear" w:color="auto" w:fill="FFFFFF"/>
        <w:spacing w:before="0" w:beforeAutospacing="0"/>
      </w:pPr>
      <w:r>
        <w:rPr>
          <w:rFonts w:ascii="Arial" w:hAnsi="Arial" w:cs="Arial"/>
          <w:color w:val="333333"/>
          <w:sz w:val="21"/>
          <w:szCs w:val="21"/>
        </w:rPr>
        <w:t>Keeps cell formatting</w:t>
      </w:r>
    </w:p>
    <w:p w14:paraId="2709970F" w14:textId="7416385A" w:rsidR="00960E19" w:rsidRDefault="00960E19" w:rsidP="00960E19">
      <w:pPr>
        <w:shd w:val="clear" w:color="auto" w:fill="FFFFFF"/>
        <w:rPr>
          <w:rStyle w:val="bc4egv"/>
        </w:rPr>
      </w:pPr>
      <w:r>
        <w:rPr>
          <w:rFonts w:ascii="Arial" w:hAnsi="Arial" w:cs="Arial"/>
          <w:color w:val="333333"/>
          <w:sz w:val="21"/>
          <w:szCs w:val="21"/>
        </w:rPr>
        <w:object w:dxaOrig="225" w:dyaOrig="225" w14:anchorId="239A37AD">
          <v:shape id="_x0000_i1452" type="#_x0000_t75" style="width:20.25pt;height:18pt" o:ole="">
            <v:imagedata r:id="rId273" o:title=""/>
          </v:shape>
          <w:control r:id="rId274" w:name="DefaultOcxName182" w:shapeid="_x0000_i1452"/>
        </w:object>
      </w:r>
    </w:p>
    <w:p w14:paraId="35F4D20C" w14:textId="77777777" w:rsidR="00960E19" w:rsidRDefault="00960E19" w:rsidP="00960E19">
      <w:pPr>
        <w:pStyle w:val="NormalWeb"/>
        <w:shd w:val="clear" w:color="auto" w:fill="FFFFFF"/>
        <w:spacing w:before="0" w:beforeAutospacing="0"/>
      </w:pPr>
      <w:r>
        <w:rPr>
          <w:rFonts w:ascii="Arial" w:hAnsi="Arial" w:cs="Arial"/>
          <w:color w:val="333333"/>
          <w:sz w:val="21"/>
          <w:szCs w:val="21"/>
        </w:rPr>
        <w:t>Repairs a REF error</w:t>
      </w:r>
    </w:p>
    <w:p w14:paraId="0C2AE7A9" w14:textId="0817D4D5" w:rsidR="00960E19" w:rsidRDefault="00960E19" w:rsidP="00960E19">
      <w:pPr>
        <w:shd w:val="clear" w:color="auto" w:fill="FFFFFF"/>
        <w:rPr>
          <w:rStyle w:val="bc4egv"/>
        </w:rPr>
      </w:pPr>
      <w:r>
        <w:rPr>
          <w:rFonts w:ascii="Arial" w:hAnsi="Arial" w:cs="Arial"/>
          <w:color w:val="333333"/>
          <w:sz w:val="21"/>
          <w:szCs w:val="21"/>
        </w:rPr>
        <w:object w:dxaOrig="225" w:dyaOrig="225" w14:anchorId="6E56A2D0">
          <v:shape id="_x0000_i1451" type="#_x0000_t75" style="width:20.25pt;height:18pt" o:ole="">
            <v:imagedata r:id="rId275" o:title=""/>
          </v:shape>
          <w:control r:id="rId276" w:name="DefaultOcxName192" w:shapeid="_x0000_i1451"/>
        </w:object>
      </w:r>
    </w:p>
    <w:p w14:paraId="6505F4F1" w14:textId="77777777" w:rsidR="00960E19" w:rsidRDefault="00960E19" w:rsidP="00960E19">
      <w:pPr>
        <w:pStyle w:val="NormalWeb"/>
        <w:shd w:val="clear" w:color="auto" w:fill="FFFFFF"/>
        <w:spacing w:before="0" w:beforeAutospacing="0"/>
      </w:pPr>
      <w:r>
        <w:rPr>
          <w:rFonts w:ascii="Arial" w:hAnsi="Arial" w:cs="Arial"/>
          <w:color w:val="333333"/>
          <w:sz w:val="21"/>
          <w:szCs w:val="21"/>
        </w:rPr>
        <w:t xml:space="preserve">Requires a helper column or row  </w:t>
      </w:r>
    </w:p>
    <w:p w14:paraId="3092A462" w14:textId="77777777" w:rsidR="00960E19" w:rsidRDefault="00960E19" w:rsidP="00960E19">
      <w:pPr>
        <w:shd w:val="clear" w:color="auto" w:fill="FFFFFF"/>
        <w:rPr>
          <w:rFonts w:ascii="Arial" w:hAnsi="Arial" w:cs="Arial"/>
          <w:color w:val="333333"/>
          <w:sz w:val="21"/>
          <w:szCs w:val="21"/>
        </w:rPr>
      </w:pPr>
      <w:r>
        <w:rPr>
          <w:rFonts w:ascii="Arial" w:hAnsi="Arial" w:cs="Arial"/>
          <w:color w:val="333333"/>
          <w:sz w:val="21"/>
          <w:szCs w:val="21"/>
        </w:rPr>
        <w:t>Correct</w:t>
      </w:r>
    </w:p>
    <w:p w14:paraId="04B90D7C"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Both the Flash Fill feature and the UPPER, LOWER, and PROPER functions require a helper row or column</w:t>
      </w:r>
    </w:p>
    <w:p w14:paraId="4A470545" w14:textId="77777777" w:rsidR="00960E19" w:rsidRDefault="00960E19" w:rsidP="00960E19">
      <w:pPr>
        <w:pStyle w:val="Heading3"/>
        <w:shd w:val="clear" w:color="auto" w:fill="FFFFFF"/>
        <w:spacing w:before="0"/>
        <w:rPr>
          <w:rFonts w:ascii="Arial" w:hAnsi="Arial" w:cs="Arial"/>
          <w:color w:val="333333"/>
          <w:sz w:val="27"/>
          <w:szCs w:val="27"/>
        </w:rPr>
      </w:pPr>
      <w:r>
        <w:rPr>
          <w:rFonts w:ascii="Arial" w:hAnsi="Arial" w:cs="Arial"/>
          <w:color w:val="333333"/>
        </w:rPr>
        <w:t>6.</w:t>
      </w:r>
    </w:p>
    <w:p w14:paraId="21A1FCE3" w14:textId="77777777" w:rsidR="00960E19" w:rsidRDefault="00960E19" w:rsidP="00960E1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5E6F5B9E"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Which of the following tasks can Flash Fill do? Select all that apply.</w:t>
      </w:r>
    </w:p>
    <w:p w14:paraId="711A9D5A" w14:textId="77777777" w:rsidR="00960E19" w:rsidRDefault="00960E19" w:rsidP="00960E19">
      <w:pPr>
        <w:shd w:val="clear" w:color="auto" w:fill="FFFFFF"/>
        <w:rPr>
          <w:rFonts w:ascii="Arial" w:hAnsi="Arial" w:cs="Arial"/>
          <w:color w:val="333333"/>
          <w:sz w:val="21"/>
          <w:szCs w:val="21"/>
        </w:rPr>
      </w:pPr>
      <w:r>
        <w:rPr>
          <w:rStyle w:val="cds-3145"/>
          <w:rFonts w:ascii="Arial" w:hAnsi="Arial" w:cs="Arial"/>
          <w:color w:val="333333"/>
          <w:sz w:val="21"/>
          <w:szCs w:val="21"/>
        </w:rPr>
        <w:lastRenderedPageBreak/>
        <w:t>1 / 1 point</w:t>
      </w:r>
    </w:p>
    <w:p w14:paraId="2513878C" w14:textId="446D30A5" w:rsidR="00960E19" w:rsidRDefault="00960E19" w:rsidP="00960E19">
      <w:pPr>
        <w:shd w:val="clear" w:color="auto" w:fill="FFFFFF"/>
        <w:rPr>
          <w:rStyle w:val="bc4egv"/>
        </w:rPr>
      </w:pPr>
      <w:r>
        <w:rPr>
          <w:rFonts w:ascii="Arial" w:hAnsi="Arial" w:cs="Arial"/>
          <w:color w:val="333333"/>
          <w:sz w:val="21"/>
          <w:szCs w:val="21"/>
        </w:rPr>
        <w:object w:dxaOrig="225" w:dyaOrig="225" w14:anchorId="0CB103E5">
          <v:shape id="_x0000_i1450" type="#_x0000_t75" style="width:20.25pt;height:18pt" o:ole="">
            <v:imagedata r:id="rId277" o:title=""/>
          </v:shape>
          <w:control r:id="rId278" w:name="DefaultOcxName202" w:shapeid="_x0000_i1450"/>
        </w:object>
      </w:r>
    </w:p>
    <w:p w14:paraId="7943D774" w14:textId="77777777" w:rsidR="00960E19" w:rsidRDefault="00960E19" w:rsidP="00960E19">
      <w:pPr>
        <w:pStyle w:val="NormalWeb"/>
        <w:shd w:val="clear" w:color="auto" w:fill="FFFFFF"/>
        <w:spacing w:before="0" w:beforeAutospacing="0"/>
      </w:pPr>
      <w:r>
        <w:rPr>
          <w:rFonts w:ascii="Arial" w:hAnsi="Arial" w:cs="Arial"/>
          <w:color w:val="333333"/>
          <w:sz w:val="21"/>
          <w:szCs w:val="21"/>
        </w:rPr>
        <w:t>Set column width </w:t>
      </w:r>
    </w:p>
    <w:p w14:paraId="3AAD75ED" w14:textId="67A497FE" w:rsidR="00960E19" w:rsidRDefault="00960E19" w:rsidP="00960E19">
      <w:pPr>
        <w:shd w:val="clear" w:color="auto" w:fill="FFFFFF"/>
        <w:rPr>
          <w:rStyle w:val="bc4egv"/>
        </w:rPr>
      </w:pPr>
      <w:r>
        <w:rPr>
          <w:rFonts w:ascii="Arial" w:hAnsi="Arial" w:cs="Arial"/>
          <w:color w:val="333333"/>
          <w:sz w:val="21"/>
          <w:szCs w:val="21"/>
        </w:rPr>
        <w:object w:dxaOrig="225" w:dyaOrig="225" w14:anchorId="7DEF2541">
          <v:shape id="_x0000_i1449" type="#_x0000_t75" style="width:20.25pt;height:18pt" o:ole="">
            <v:imagedata r:id="rId279" o:title=""/>
          </v:shape>
          <w:control r:id="rId280" w:name="DefaultOcxName214" w:shapeid="_x0000_i1449"/>
        </w:object>
      </w:r>
    </w:p>
    <w:p w14:paraId="2B91D772" w14:textId="77777777" w:rsidR="00960E19" w:rsidRDefault="00960E19" w:rsidP="00960E19">
      <w:pPr>
        <w:pStyle w:val="NormalWeb"/>
        <w:shd w:val="clear" w:color="auto" w:fill="FFFFFF"/>
        <w:spacing w:before="0" w:beforeAutospacing="0"/>
      </w:pPr>
      <w:r>
        <w:rPr>
          <w:rFonts w:ascii="Arial" w:hAnsi="Arial" w:cs="Arial"/>
          <w:color w:val="333333"/>
          <w:sz w:val="21"/>
          <w:szCs w:val="21"/>
        </w:rPr>
        <w:t>Split one column of data into two </w:t>
      </w:r>
    </w:p>
    <w:p w14:paraId="1502FBCB" w14:textId="77777777" w:rsidR="00960E19" w:rsidRDefault="00960E19" w:rsidP="00960E19">
      <w:pPr>
        <w:shd w:val="clear" w:color="auto" w:fill="FFFFFF"/>
        <w:rPr>
          <w:rFonts w:ascii="Arial" w:hAnsi="Arial" w:cs="Arial"/>
          <w:color w:val="333333"/>
          <w:sz w:val="21"/>
          <w:szCs w:val="21"/>
        </w:rPr>
      </w:pPr>
      <w:r>
        <w:rPr>
          <w:rFonts w:ascii="Arial" w:hAnsi="Arial" w:cs="Arial"/>
          <w:color w:val="333333"/>
          <w:sz w:val="21"/>
          <w:szCs w:val="21"/>
        </w:rPr>
        <w:t>Correct</w:t>
      </w:r>
    </w:p>
    <w:p w14:paraId="2E826A3F"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Flash Fill can split one column of data into two</w:t>
      </w:r>
    </w:p>
    <w:p w14:paraId="5C32C202" w14:textId="109367A7" w:rsidR="00960E19" w:rsidRDefault="00960E19" w:rsidP="00960E19">
      <w:pPr>
        <w:shd w:val="clear" w:color="auto" w:fill="FFFFFF"/>
        <w:rPr>
          <w:rStyle w:val="bc4egv"/>
        </w:rPr>
      </w:pPr>
      <w:r>
        <w:rPr>
          <w:rFonts w:ascii="Arial" w:hAnsi="Arial" w:cs="Arial"/>
          <w:color w:val="333333"/>
          <w:sz w:val="21"/>
          <w:szCs w:val="21"/>
        </w:rPr>
        <w:object w:dxaOrig="225" w:dyaOrig="225" w14:anchorId="5A75303D">
          <v:shape id="_x0000_i1448" type="#_x0000_t75" style="width:20.25pt;height:18pt" o:ole="">
            <v:imagedata r:id="rId281" o:title=""/>
          </v:shape>
          <w:control r:id="rId282" w:name="DefaultOcxName222" w:shapeid="_x0000_i1448"/>
        </w:object>
      </w:r>
    </w:p>
    <w:p w14:paraId="2249BFBD" w14:textId="77777777" w:rsidR="00960E19" w:rsidRDefault="00960E19" w:rsidP="00960E19">
      <w:pPr>
        <w:pStyle w:val="NormalWeb"/>
        <w:shd w:val="clear" w:color="auto" w:fill="FFFFFF"/>
        <w:spacing w:before="0" w:beforeAutospacing="0"/>
      </w:pPr>
      <w:r>
        <w:rPr>
          <w:rFonts w:ascii="Arial" w:hAnsi="Arial" w:cs="Arial"/>
          <w:color w:val="333333"/>
          <w:sz w:val="21"/>
          <w:szCs w:val="21"/>
        </w:rPr>
        <w:t>Combine two columns of data into one</w:t>
      </w:r>
    </w:p>
    <w:p w14:paraId="024D768D" w14:textId="77777777" w:rsidR="00960E19" w:rsidRDefault="00960E19" w:rsidP="00960E19">
      <w:pPr>
        <w:shd w:val="clear" w:color="auto" w:fill="FFFFFF"/>
        <w:rPr>
          <w:rFonts w:ascii="Arial" w:hAnsi="Arial" w:cs="Arial"/>
          <w:color w:val="333333"/>
          <w:sz w:val="21"/>
          <w:szCs w:val="21"/>
        </w:rPr>
      </w:pPr>
      <w:r>
        <w:rPr>
          <w:rFonts w:ascii="Arial" w:hAnsi="Arial" w:cs="Arial"/>
          <w:color w:val="333333"/>
          <w:sz w:val="21"/>
          <w:szCs w:val="21"/>
        </w:rPr>
        <w:t>Correct</w:t>
      </w:r>
    </w:p>
    <w:p w14:paraId="70C9BE3C" w14:textId="77777777" w:rsidR="00960E19" w:rsidRDefault="00960E19" w:rsidP="00960E19">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Flash Fill can combine two columns of data into one</w:t>
      </w:r>
    </w:p>
    <w:p w14:paraId="0693FACA" w14:textId="5E39F22D" w:rsidR="00960E19" w:rsidRDefault="00960E19" w:rsidP="00960E19">
      <w:pPr>
        <w:shd w:val="clear" w:color="auto" w:fill="FFFFFF"/>
        <w:rPr>
          <w:rStyle w:val="bc4egv"/>
        </w:rPr>
      </w:pPr>
      <w:r>
        <w:rPr>
          <w:rFonts w:ascii="Arial" w:hAnsi="Arial" w:cs="Arial"/>
          <w:color w:val="333333"/>
          <w:sz w:val="21"/>
          <w:szCs w:val="21"/>
        </w:rPr>
        <w:object w:dxaOrig="225" w:dyaOrig="225" w14:anchorId="5CC8774A">
          <v:shape id="_x0000_i1447" type="#_x0000_t75" style="width:20.25pt;height:18pt" o:ole="">
            <v:imagedata r:id="rId283" o:title=""/>
          </v:shape>
          <w:control r:id="rId284" w:name="DefaultOcxName232" w:shapeid="_x0000_i1447"/>
        </w:object>
      </w:r>
    </w:p>
    <w:p w14:paraId="7608CCA7" w14:textId="77777777" w:rsidR="00960E19" w:rsidRDefault="00960E19" w:rsidP="00960E19">
      <w:pPr>
        <w:pStyle w:val="NormalWeb"/>
        <w:shd w:val="clear" w:color="auto" w:fill="FFFFFF"/>
        <w:spacing w:before="0" w:beforeAutospacing="0"/>
      </w:pPr>
      <w:r>
        <w:rPr>
          <w:rFonts w:ascii="Arial" w:hAnsi="Arial" w:cs="Arial"/>
          <w:color w:val="333333"/>
          <w:sz w:val="21"/>
          <w:szCs w:val="21"/>
        </w:rPr>
        <w:t>Remove empty rows</w:t>
      </w:r>
    </w:p>
    <w:p w14:paraId="2CBF47C1" w14:textId="77777777" w:rsidR="00DB1382" w:rsidRDefault="00DB1382" w:rsidP="00DB1382">
      <w:pPr>
        <w:pStyle w:val="Heading3"/>
        <w:shd w:val="clear" w:color="auto" w:fill="FFFFFF"/>
        <w:spacing w:before="0"/>
        <w:rPr>
          <w:rFonts w:ascii="Arial" w:hAnsi="Arial" w:cs="Arial"/>
          <w:color w:val="333333"/>
        </w:rPr>
      </w:pPr>
      <w:r>
        <w:rPr>
          <w:rFonts w:ascii="Arial" w:hAnsi="Arial" w:cs="Arial"/>
          <w:color w:val="333333"/>
        </w:rPr>
        <w:t>1.</w:t>
      </w:r>
    </w:p>
    <w:p w14:paraId="4130724F" w14:textId="77777777" w:rsidR="00DB1382" w:rsidRDefault="00DB1382" w:rsidP="00DB138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A9E0734"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is one of the issues that empty rows cause in your spreadsheet?</w:t>
      </w:r>
    </w:p>
    <w:p w14:paraId="1B87532C" w14:textId="77777777" w:rsidR="00DB1382" w:rsidRDefault="00DB1382" w:rsidP="00DB1382">
      <w:pPr>
        <w:shd w:val="clear" w:color="auto" w:fill="FFFFFF"/>
        <w:rPr>
          <w:rFonts w:ascii="Arial" w:hAnsi="Arial" w:cs="Arial"/>
          <w:color w:val="333333"/>
          <w:sz w:val="21"/>
          <w:szCs w:val="21"/>
        </w:rPr>
      </w:pPr>
      <w:r>
        <w:rPr>
          <w:rStyle w:val="cds-3145"/>
          <w:rFonts w:ascii="Arial" w:hAnsi="Arial" w:cs="Arial"/>
          <w:color w:val="333333"/>
          <w:sz w:val="21"/>
          <w:szCs w:val="21"/>
        </w:rPr>
        <w:t>0 / 1 point</w:t>
      </w:r>
    </w:p>
    <w:p w14:paraId="318E8D6F" w14:textId="36E78DB7" w:rsidR="00DB1382" w:rsidRDefault="00DB1382" w:rsidP="00DB1382">
      <w:pPr>
        <w:shd w:val="clear" w:color="auto" w:fill="FFFFFF"/>
        <w:rPr>
          <w:rStyle w:val="bc4egv"/>
        </w:rPr>
      </w:pPr>
      <w:r>
        <w:rPr>
          <w:rFonts w:ascii="Arial" w:hAnsi="Arial" w:cs="Arial"/>
          <w:color w:val="333333"/>
          <w:sz w:val="21"/>
          <w:szCs w:val="21"/>
        </w:rPr>
        <w:object w:dxaOrig="225" w:dyaOrig="225" w14:anchorId="21B17BF4">
          <v:shape id="_x0000_i1554" type="#_x0000_t75" style="width:20.25pt;height:18pt" o:ole="">
            <v:imagedata r:id="rId220" o:title=""/>
          </v:shape>
          <w:control r:id="rId285" w:name="DefaultOcxName40" w:shapeid="_x0000_i1554"/>
        </w:object>
      </w:r>
    </w:p>
    <w:p w14:paraId="44D4BBFB"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Indexing function error </w:t>
      </w:r>
    </w:p>
    <w:p w14:paraId="303C722A" w14:textId="78C82E5E" w:rsidR="00DB1382" w:rsidRDefault="00DB1382" w:rsidP="00DB1382">
      <w:pPr>
        <w:shd w:val="clear" w:color="auto" w:fill="FFFFFF"/>
        <w:rPr>
          <w:rStyle w:val="bc4egv"/>
        </w:rPr>
      </w:pPr>
      <w:r>
        <w:rPr>
          <w:rFonts w:ascii="Arial" w:hAnsi="Arial" w:cs="Arial"/>
          <w:color w:val="333333"/>
          <w:sz w:val="21"/>
          <w:szCs w:val="21"/>
        </w:rPr>
        <w:object w:dxaOrig="225" w:dyaOrig="225" w14:anchorId="30ED0C85">
          <v:shape id="_x0000_i1553" type="#_x0000_t75" style="width:20.25pt;height:18pt" o:ole="">
            <v:imagedata r:id="rId286" o:title=""/>
          </v:shape>
          <w:control r:id="rId287" w:name="DefaultOcxName125" w:shapeid="_x0000_i1553"/>
        </w:object>
      </w:r>
    </w:p>
    <w:p w14:paraId="19F470E7"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Data will be hidden </w:t>
      </w:r>
    </w:p>
    <w:p w14:paraId="519C17DF" w14:textId="08179CC8" w:rsidR="00DB1382" w:rsidRDefault="00DB1382" w:rsidP="00DB1382">
      <w:pPr>
        <w:shd w:val="clear" w:color="auto" w:fill="FFFFFF"/>
        <w:rPr>
          <w:rStyle w:val="bc4egv"/>
        </w:rPr>
      </w:pPr>
      <w:r>
        <w:rPr>
          <w:rFonts w:ascii="Arial" w:hAnsi="Arial" w:cs="Arial"/>
          <w:color w:val="333333"/>
          <w:sz w:val="21"/>
          <w:szCs w:val="21"/>
        </w:rPr>
        <w:object w:dxaOrig="225" w:dyaOrig="225" w14:anchorId="11060BBB">
          <v:shape id="_x0000_i1552" type="#_x0000_t75" style="width:20.25pt;height:18pt" o:ole="">
            <v:imagedata r:id="rId288" o:title=""/>
          </v:shape>
          <w:control r:id="rId289" w:name="DefaultOcxName217" w:shapeid="_x0000_i1552"/>
        </w:object>
      </w:r>
    </w:p>
    <w:p w14:paraId="6C4CAA90"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Formula errors </w:t>
      </w:r>
    </w:p>
    <w:p w14:paraId="54384D5F" w14:textId="021C3EE4" w:rsidR="00DB1382" w:rsidRDefault="00DB1382" w:rsidP="00DB1382">
      <w:pPr>
        <w:shd w:val="clear" w:color="auto" w:fill="FFFFFF"/>
        <w:rPr>
          <w:rStyle w:val="bc4egv"/>
        </w:rPr>
      </w:pPr>
      <w:r>
        <w:rPr>
          <w:rFonts w:ascii="Arial" w:hAnsi="Arial" w:cs="Arial"/>
          <w:color w:val="333333"/>
          <w:sz w:val="21"/>
          <w:szCs w:val="21"/>
        </w:rPr>
        <w:object w:dxaOrig="225" w:dyaOrig="225" w14:anchorId="2FFCCE5D">
          <v:shape id="_x0000_i1551" type="#_x0000_t75" style="width:20.25pt;height:18pt" o:ole="">
            <v:imagedata r:id="rId290" o:title=""/>
          </v:shape>
          <w:control r:id="rId291" w:name="DefaultOcxName39" w:shapeid="_x0000_i1551"/>
        </w:object>
      </w:r>
    </w:p>
    <w:p w14:paraId="0EFD277B"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Spell-check will fail </w:t>
      </w:r>
    </w:p>
    <w:p w14:paraId="20E057BA" w14:textId="77777777" w:rsidR="00DB1382" w:rsidRDefault="00DB1382" w:rsidP="00DB1382">
      <w:pPr>
        <w:shd w:val="clear" w:color="auto" w:fill="FFFFFF"/>
        <w:rPr>
          <w:rFonts w:ascii="Arial" w:hAnsi="Arial" w:cs="Arial"/>
          <w:color w:val="333333"/>
          <w:sz w:val="21"/>
          <w:szCs w:val="21"/>
        </w:rPr>
      </w:pPr>
      <w:r>
        <w:rPr>
          <w:rFonts w:ascii="Arial" w:hAnsi="Arial" w:cs="Arial"/>
          <w:color w:val="333333"/>
          <w:sz w:val="21"/>
          <w:szCs w:val="21"/>
        </w:rPr>
        <w:t>Incorrect</w:t>
      </w:r>
    </w:p>
    <w:p w14:paraId="59923D55"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This is not one of the issues that empty rows cause in your spreadsheet</w:t>
      </w:r>
    </w:p>
    <w:p w14:paraId="5A47B9A6" w14:textId="77777777" w:rsidR="00DB1382" w:rsidRDefault="00DB1382" w:rsidP="00DB1382">
      <w:pPr>
        <w:pStyle w:val="Heading3"/>
        <w:shd w:val="clear" w:color="auto" w:fill="FFFFFF"/>
        <w:spacing w:before="0"/>
        <w:rPr>
          <w:rFonts w:ascii="Arial" w:hAnsi="Arial" w:cs="Arial"/>
          <w:color w:val="333333"/>
          <w:sz w:val="27"/>
          <w:szCs w:val="27"/>
        </w:rPr>
      </w:pPr>
      <w:r>
        <w:rPr>
          <w:rFonts w:ascii="Arial" w:hAnsi="Arial" w:cs="Arial"/>
          <w:color w:val="333333"/>
        </w:rPr>
        <w:t>2.</w:t>
      </w:r>
    </w:p>
    <w:p w14:paraId="0CA9F1FF" w14:textId="77777777" w:rsidR="00DB1382" w:rsidRDefault="00DB1382" w:rsidP="00DB138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EB56B32"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How can you remove all empty rows at the same time in your imported spreadsheet?</w:t>
      </w:r>
    </w:p>
    <w:p w14:paraId="40DE59C5" w14:textId="77777777" w:rsidR="00DB1382" w:rsidRDefault="00DB1382" w:rsidP="00DB1382">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2D26B71B" w14:textId="168D0567" w:rsidR="00DB1382" w:rsidRDefault="00DB1382" w:rsidP="00DB1382">
      <w:pPr>
        <w:shd w:val="clear" w:color="auto" w:fill="FFFFFF"/>
        <w:rPr>
          <w:rStyle w:val="bc4egv"/>
        </w:rPr>
      </w:pPr>
      <w:r>
        <w:rPr>
          <w:rFonts w:ascii="Arial" w:hAnsi="Arial" w:cs="Arial"/>
          <w:color w:val="333333"/>
          <w:sz w:val="21"/>
          <w:szCs w:val="21"/>
        </w:rPr>
        <w:object w:dxaOrig="225" w:dyaOrig="225" w14:anchorId="10859FED">
          <v:shape id="_x0000_i1550" type="#_x0000_t75" style="width:20.25pt;height:18pt" o:ole="">
            <v:imagedata r:id="rId202" o:title=""/>
          </v:shape>
          <w:control r:id="rId292" w:name="DefaultOcxName47" w:shapeid="_x0000_i1550"/>
        </w:object>
      </w:r>
    </w:p>
    <w:p w14:paraId="414B46CC"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Use Remove Duplicates to remove empty rows </w:t>
      </w:r>
    </w:p>
    <w:p w14:paraId="7FE7DE97" w14:textId="40C64F68" w:rsidR="00DB1382" w:rsidRDefault="00DB1382" w:rsidP="00DB1382">
      <w:pPr>
        <w:shd w:val="clear" w:color="auto" w:fill="FFFFFF"/>
        <w:rPr>
          <w:rStyle w:val="bc4egv"/>
        </w:rPr>
      </w:pPr>
      <w:r>
        <w:rPr>
          <w:rFonts w:ascii="Arial" w:hAnsi="Arial" w:cs="Arial"/>
          <w:color w:val="333333"/>
          <w:sz w:val="21"/>
          <w:szCs w:val="21"/>
        </w:rPr>
        <w:object w:dxaOrig="225" w:dyaOrig="225" w14:anchorId="71550E47">
          <v:shape id="_x0000_i1549" type="#_x0000_t75" style="width:20.25pt;height:18pt" o:ole="">
            <v:imagedata r:id="rId293" o:title=""/>
          </v:shape>
          <w:control r:id="rId294" w:name="DefaultOcxName57" w:shapeid="_x0000_i1549"/>
        </w:object>
      </w:r>
    </w:p>
    <w:p w14:paraId="7D5348ED"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Use Search &amp; Replace to look for empty rows and delete </w:t>
      </w:r>
    </w:p>
    <w:p w14:paraId="7F21B8E2" w14:textId="31FBC378" w:rsidR="00DB1382" w:rsidRDefault="00DB1382" w:rsidP="00DB1382">
      <w:pPr>
        <w:shd w:val="clear" w:color="auto" w:fill="FFFFFF"/>
        <w:rPr>
          <w:rStyle w:val="bc4egv"/>
        </w:rPr>
      </w:pPr>
      <w:r>
        <w:rPr>
          <w:rFonts w:ascii="Arial" w:hAnsi="Arial" w:cs="Arial"/>
          <w:color w:val="333333"/>
          <w:sz w:val="21"/>
          <w:szCs w:val="21"/>
        </w:rPr>
        <w:object w:dxaOrig="225" w:dyaOrig="225" w14:anchorId="6711A90F">
          <v:shape id="_x0000_i1548" type="#_x0000_t75" style="width:20.25pt;height:18pt" o:ole="">
            <v:imagedata r:id="rId295" o:title=""/>
          </v:shape>
          <w:control r:id="rId296" w:name="DefaultOcxName67" w:shapeid="_x0000_i1548"/>
        </w:object>
      </w:r>
    </w:p>
    <w:p w14:paraId="4BBEC1FE"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Select all rows and then filter for Blanks, select these and then delete </w:t>
      </w:r>
    </w:p>
    <w:p w14:paraId="70250BE8" w14:textId="349447C0" w:rsidR="00DB1382" w:rsidRDefault="00DB1382" w:rsidP="00DB1382">
      <w:pPr>
        <w:shd w:val="clear" w:color="auto" w:fill="FFFFFF"/>
        <w:rPr>
          <w:rStyle w:val="bc4egv"/>
        </w:rPr>
      </w:pPr>
      <w:r>
        <w:rPr>
          <w:rFonts w:ascii="Arial" w:hAnsi="Arial" w:cs="Arial"/>
          <w:color w:val="333333"/>
          <w:sz w:val="21"/>
          <w:szCs w:val="21"/>
        </w:rPr>
        <w:object w:dxaOrig="225" w:dyaOrig="225" w14:anchorId="2B8F9A9D">
          <v:shape id="_x0000_i1547" type="#_x0000_t75" style="width:20.25pt;height:18pt" o:ole="">
            <v:imagedata r:id="rId297" o:title=""/>
          </v:shape>
          <w:control r:id="rId298" w:name="DefaultOcxName77" w:shapeid="_x0000_i1547"/>
        </w:object>
      </w:r>
    </w:p>
    <w:p w14:paraId="5846ACEE"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You must delete the empty rows one at a time </w:t>
      </w:r>
    </w:p>
    <w:p w14:paraId="2A6504CC" w14:textId="77777777" w:rsidR="00DB1382" w:rsidRDefault="00DB1382" w:rsidP="00DB1382">
      <w:pPr>
        <w:shd w:val="clear" w:color="auto" w:fill="FFFFFF"/>
        <w:rPr>
          <w:rFonts w:ascii="Arial" w:hAnsi="Arial" w:cs="Arial"/>
          <w:color w:val="333333"/>
          <w:sz w:val="21"/>
          <w:szCs w:val="21"/>
        </w:rPr>
      </w:pPr>
      <w:r>
        <w:rPr>
          <w:rFonts w:ascii="Arial" w:hAnsi="Arial" w:cs="Arial"/>
          <w:color w:val="333333"/>
          <w:sz w:val="21"/>
          <w:szCs w:val="21"/>
        </w:rPr>
        <w:t>Correct</w:t>
      </w:r>
    </w:p>
    <w:p w14:paraId="0075D3E4"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To remove all empty rows at the same time in your imported spreadsheet, select all rows, filter for Blanks, then select these and delete</w:t>
      </w:r>
    </w:p>
    <w:p w14:paraId="434E73C5" w14:textId="77777777" w:rsidR="00DB1382" w:rsidRDefault="00DB1382" w:rsidP="00DB1382">
      <w:pPr>
        <w:pStyle w:val="Heading3"/>
        <w:shd w:val="clear" w:color="auto" w:fill="FFFFFF"/>
        <w:spacing w:before="0"/>
        <w:rPr>
          <w:rFonts w:ascii="Arial" w:hAnsi="Arial" w:cs="Arial"/>
          <w:color w:val="333333"/>
          <w:sz w:val="27"/>
          <w:szCs w:val="27"/>
        </w:rPr>
      </w:pPr>
      <w:r>
        <w:rPr>
          <w:rFonts w:ascii="Arial" w:hAnsi="Arial" w:cs="Arial"/>
          <w:color w:val="333333"/>
        </w:rPr>
        <w:t>3.</w:t>
      </w:r>
    </w:p>
    <w:p w14:paraId="33BC3146" w14:textId="77777777" w:rsidR="00DB1382" w:rsidRDefault="00DB1382" w:rsidP="00DB138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55BB0E2A"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There are two methods to locate and remove duplicated rows in Excel, what is the easiest way? </w:t>
      </w:r>
    </w:p>
    <w:p w14:paraId="041B42E5" w14:textId="77777777" w:rsidR="00DB1382" w:rsidRDefault="00DB1382" w:rsidP="00DB1382">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24E1F24E" w14:textId="0F254916" w:rsidR="00DB1382" w:rsidRDefault="00DB1382" w:rsidP="00DB1382">
      <w:pPr>
        <w:shd w:val="clear" w:color="auto" w:fill="FFFFFF"/>
        <w:rPr>
          <w:rStyle w:val="bc4egv"/>
        </w:rPr>
      </w:pPr>
      <w:r>
        <w:rPr>
          <w:rFonts w:ascii="Arial" w:hAnsi="Arial" w:cs="Arial"/>
          <w:color w:val="333333"/>
          <w:sz w:val="21"/>
          <w:szCs w:val="21"/>
        </w:rPr>
        <w:object w:dxaOrig="225" w:dyaOrig="225" w14:anchorId="3F2B3DAB">
          <v:shape id="_x0000_i1546" type="#_x0000_t75" style="width:20.25pt;height:18pt" o:ole="">
            <v:imagedata r:id="rId299" o:title=""/>
          </v:shape>
          <w:control r:id="rId300" w:name="DefaultOcxName87" w:shapeid="_x0000_i1546"/>
        </w:object>
      </w:r>
    </w:p>
    <w:p w14:paraId="0B196D23"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Search for the first character in rows </w:t>
      </w:r>
    </w:p>
    <w:p w14:paraId="697C802D" w14:textId="7D35D833" w:rsidR="00DB1382" w:rsidRDefault="00DB1382" w:rsidP="00DB1382">
      <w:pPr>
        <w:shd w:val="clear" w:color="auto" w:fill="FFFFFF"/>
        <w:rPr>
          <w:rStyle w:val="bc4egv"/>
        </w:rPr>
      </w:pPr>
      <w:r>
        <w:rPr>
          <w:rFonts w:ascii="Arial" w:hAnsi="Arial" w:cs="Arial"/>
          <w:color w:val="333333"/>
          <w:sz w:val="21"/>
          <w:szCs w:val="21"/>
        </w:rPr>
        <w:object w:dxaOrig="225" w:dyaOrig="225" w14:anchorId="78E9B1A5">
          <v:shape id="_x0000_i1545" type="#_x0000_t75" style="width:20.25pt;height:18pt" o:ole="">
            <v:imagedata r:id="rId301" o:title=""/>
          </v:shape>
          <w:control r:id="rId302" w:name="DefaultOcxName97" w:shapeid="_x0000_i1545"/>
        </w:object>
      </w:r>
    </w:p>
    <w:p w14:paraId="684E1B7B"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Select a column and choose Conditional Formatting &gt; Highlight Cells Rules &gt; Duplicate Values </w:t>
      </w:r>
    </w:p>
    <w:p w14:paraId="1781356C" w14:textId="7C74EACE" w:rsidR="00DB1382" w:rsidRDefault="00DB1382" w:rsidP="00DB1382">
      <w:pPr>
        <w:shd w:val="clear" w:color="auto" w:fill="FFFFFF"/>
        <w:rPr>
          <w:rStyle w:val="bc4egv"/>
        </w:rPr>
      </w:pPr>
      <w:r>
        <w:rPr>
          <w:rFonts w:ascii="Arial" w:hAnsi="Arial" w:cs="Arial"/>
          <w:color w:val="333333"/>
          <w:sz w:val="21"/>
          <w:szCs w:val="21"/>
        </w:rPr>
        <w:object w:dxaOrig="225" w:dyaOrig="225" w14:anchorId="3850EFB1">
          <v:shape id="_x0000_i1544" type="#_x0000_t75" style="width:20.25pt;height:18pt" o:ole="">
            <v:imagedata r:id="rId163" o:title=""/>
          </v:shape>
          <w:control r:id="rId303" w:name="DefaultOcxName107" w:shapeid="_x0000_i1544"/>
        </w:object>
      </w:r>
    </w:p>
    <w:p w14:paraId="52EB2DC0"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Use the HLOOKUP function </w:t>
      </w:r>
    </w:p>
    <w:p w14:paraId="2346FD76" w14:textId="7E0C5A58" w:rsidR="00DB1382" w:rsidRDefault="00DB1382" w:rsidP="00DB1382">
      <w:pPr>
        <w:shd w:val="clear" w:color="auto" w:fill="FFFFFF"/>
        <w:rPr>
          <w:rStyle w:val="bc4egv"/>
        </w:rPr>
      </w:pPr>
      <w:r>
        <w:rPr>
          <w:rFonts w:ascii="Arial" w:hAnsi="Arial" w:cs="Arial"/>
          <w:color w:val="333333"/>
          <w:sz w:val="21"/>
          <w:szCs w:val="21"/>
        </w:rPr>
        <w:object w:dxaOrig="225" w:dyaOrig="225" w14:anchorId="140830BF">
          <v:shape id="_x0000_i1543" type="#_x0000_t75" style="width:20.25pt;height:18pt" o:ole="">
            <v:imagedata r:id="rId304" o:title=""/>
          </v:shape>
          <w:control r:id="rId305" w:name="DefaultOcxName1110" w:shapeid="_x0000_i1543"/>
        </w:object>
      </w:r>
    </w:p>
    <w:p w14:paraId="7576621E" w14:textId="77777777" w:rsidR="00DB1382" w:rsidRDefault="00DB1382" w:rsidP="00DB1382">
      <w:pPr>
        <w:pStyle w:val="NormalWeb"/>
        <w:shd w:val="clear" w:color="auto" w:fill="FFFFFF"/>
        <w:spacing w:before="0" w:beforeAutospacing="0"/>
      </w:pPr>
      <w:r>
        <w:rPr>
          <w:rFonts w:ascii="Arial" w:hAnsi="Arial" w:cs="Arial"/>
          <w:color w:val="333333"/>
          <w:sz w:val="21"/>
          <w:szCs w:val="21"/>
        </w:rPr>
        <w:lastRenderedPageBreak/>
        <w:t xml:space="preserve">Select all data and click the Remove Duplicates button </w:t>
      </w:r>
    </w:p>
    <w:p w14:paraId="599F1953" w14:textId="77777777" w:rsidR="00DB1382" w:rsidRDefault="00DB1382" w:rsidP="00DB1382">
      <w:pPr>
        <w:shd w:val="clear" w:color="auto" w:fill="FFFFFF"/>
        <w:rPr>
          <w:rFonts w:ascii="Arial" w:hAnsi="Arial" w:cs="Arial"/>
          <w:color w:val="333333"/>
          <w:sz w:val="21"/>
          <w:szCs w:val="21"/>
        </w:rPr>
      </w:pPr>
      <w:r>
        <w:rPr>
          <w:rFonts w:ascii="Arial" w:hAnsi="Arial" w:cs="Arial"/>
          <w:color w:val="333333"/>
          <w:sz w:val="21"/>
          <w:szCs w:val="21"/>
        </w:rPr>
        <w:t>Correct</w:t>
      </w:r>
    </w:p>
    <w:p w14:paraId="479B6BE1"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This is the easiest of the two methods to locate and remove duplicated rows in Excel</w:t>
      </w:r>
    </w:p>
    <w:p w14:paraId="308671B4" w14:textId="77777777" w:rsidR="00DB1382" w:rsidRDefault="00DB1382" w:rsidP="00DB1382">
      <w:pPr>
        <w:pStyle w:val="Heading3"/>
        <w:shd w:val="clear" w:color="auto" w:fill="FFFFFF"/>
        <w:spacing w:before="0"/>
        <w:rPr>
          <w:rFonts w:ascii="Arial" w:hAnsi="Arial" w:cs="Arial"/>
          <w:color w:val="333333"/>
          <w:sz w:val="27"/>
          <w:szCs w:val="27"/>
        </w:rPr>
      </w:pPr>
      <w:r>
        <w:rPr>
          <w:rFonts w:ascii="Arial" w:hAnsi="Arial" w:cs="Arial"/>
          <w:color w:val="333333"/>
        </w:rPr>
        <w:t>4.</w:t>
      </w:r>
    </w:p>
    <w:p w14:paraId="30C4CD80" w14:textId="77777777" w:rsidR="00DB1382" w:rsidRDefault="00DB1382" w:rsidP="00DB138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090C6971"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does the PROPER function do?</w:t>
      </w:r>
    </w:p>
    <w:p w14:paraId="3C35C188" w14:textId="77777777" w:rsidR="00DB1382" w:rsidRDefault="00DB1382" w:rsidP="00DB1382">
      <w:pPr>
        <w:shd w:val="clear" w:color="auto" w:fill="FFFFFF"/>
        <w:rPr>
          <w:rFonts w:ascii="Arial" w:hAnsi="Arial" w:cs="Arial"/>
          <w:color w:val="333333"/>
          <w:sz w:val="21"/>
          <w:szCs w:val="21"/>
        </w:rPr>
      </w:pPr>
      <w:r>
        <w:rPr>
          <w:rStyle w:val="cds-3145"/>
          <w:rFonts w:ascii="Arial" w:hAnsi="Arial" w:cs="Arial"/>
          <w:color w:val="333333"/>
          <w:sz w:val="21"/>
          <w:szCs w:val="21"/>
        </w:rPr>
        <w:t>0 / 1 point</w:t>
      </w:r>
    </w:p>
    <w:p w14:paraId="754E620F" w14:textId="28B97442" w:rsidR="00DB1382" w:rsidRDefault="00DB1382" w:rsidP="00DB1382">
      <w:pPr>
        <w:shd w:val="clear" w:color="auto" w:fill="FFFFFF"/>
        <w:rPr>
          <w:rStyle w:val="bc4egv"/>
        </w:rPr>
      </w:pPr>
      <w:r>
        <w:rPr>
          <w:rFonts w:ascii="Arial" w:hAnsi="Arial" w:cs="Arial"/>
          <w:color w:val="333333"/>
          <w:sz w:val="21"/>
          <w:szCs w:val="21"/>
        </w:rPr>
        <w:object w:dxaOrig="225" w:dyaOrig="225" w14:anchorId="1942C1E4">
          <v:shape id="_x0000_i1542" type="#_x0000_t75" style="width:20.25pt;height:18pt" o:ole="">
            <v:imagedata r:id="rId247" o:title=""/>
          </v:shape>
          <w:control r:id="rId306" w:name="DefaultOcxName124" w:shapeid="_x0000_i1542"/>
        </w:object>
      </w:r>
    </w:p>
    <w:p w14:paraId="5B14C99E"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Changes text to sentence case </w:t>
      </w:r>
    </w:p>
    <w:p w14:paraId="47878917" w14:textId="436CFEC0" w:rsidR="00DB1382" w:rsidRDefault="00DB1382" w:rsidP="00DB1382">
      <w:pPr>
        <w:shd w:val="clear" w:color="auto" w:fill="FFFFFF"/>
        <w:rPr>
          <w:rStyle w:val="bc4egv"/>
        </w:rPr>
      </w:pPr>
      <w:r>
        <w:rPr>
          <w:rFonts w:ascii="Arial" w:hAnsi="Arial" w:cs="Arial"/>
          <w:color w:val="333333"/>
          <w:sz w:val="21"/>
          <w:szCs w:val="21"/>
        </w:rPr>
        <w:object w:dxaOrig="225" w:dyaOrig="225" w14:anchorId="31150BA4">
          <v:shape id="_x0000_i1541" type="#_x0000_t75" style="width:20.25pt;height:18pt" o:ole="">
            <v:imagedata r:id="rId211" o:title=""/>
          </v:shape>
          <w:control r:id="rId307" w:name="DefaultOcxName134" w:shapeid="_x0000_i1541"/>
        </w:object>
      </w:r>
    </w:p>
    <w:p w14:paraId="35A31744"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Repairs a REF error </w:t>
      </w:r>
    </w:p>
    <w:p w14:paraId="4CC0525C" w14:textId="73B108E6" w:rsidR="00DB1382" w:rsidRDefault="00DB1382" w:rsidP="00DB1382">
      <w:pPr>
        <w:shd w:val="clear" w:color="auto" w:fill="FFFFFF"/>
        <w:rPr>
          <w:rStyle w:val="bc4egv"/>
        </w:rPr>
      </w:pPr>
      <w:r>
        <w:rPr>
          <w:rFonts w:ascii="Arial" w:hAnsi="Arial" w:cs="Arial"/>
          <w:color w:val="333333"/>
          <w:sz w:val="21"/>
          <w:szCs w:val="21"/>
        </w:rPr>
        <w:object w:dxaOrig="225" w:dyaOrig="225" w14:anchorId="0F6C54D1">
          <v:shape id="_x0000_i1540" type="#_x0000_t75" style="width:20.25pt;height:18pt" o:ole="">
            <v:imagedata r:id="rId308" o:title=""/>
          </v:shape>
          <w:control r:id="rId309" w:name="DefaultOcxName143" w:shapeid="_x0000_i1540"/>
        </w:object>
      </w:r>
    </w:p>
    <w:p w14:paraId="09247847"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Converts lower case text to upper case </w:t>
      </w:r>
    </w:p>
    <w:p w14:paraId="57270200" w14:textId="00A34B9B" w:rsidR="00DB1382" w:rsidRDefault="00DB1382" w:rsidP="00DB1382">
      <w:pPr>
        <w:shd w:val="clear" w:color="auto" w:fill="FFFFFF"/>
        <w:rPr>
          <w:rStyle w:val="bc4egv"/>
        </w:rPr>
      </w:pPr>
      <w:r>
        <w:rPr>
          <w:rFonts w:ascii="Arial" w:hAnsi="Arial" w:cs="Arial"/>
          <w:color w:val="333333"/>
          <w:sz w:val="21"/>
          <w:szCs w:val="21"/>
        </w:rPr>
        <w:object w:dxaOrig="225" w:dyaOrig="225" w14:anchorId="49FE9F48">
          <v:shape id="_x0000_i1539" type="#_x0000_t75" style="width:20.25pt;height:18pt" o:ole="">
            <v:imagedata r:id="rId109" o:title=""/>
          </v:shape>
          <w:control r:id="rId310" w:name="DefaultOcxName153" w:shapeid="_x0000_i1539"/>
        </w:object>
      </w:r>
    </w:p>
    <w:p w14:paraId="0E849B69"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Converts upper case text to lower case </w:t>
      </w:r>
    </w:p>
    <w:p w14:paraId="104AC3B8" w14:textId="77777777" w:rsidR="00DB1382" w:rsidRDefault="00DB1382" w:rsidP="00DB1382">
      <w:pPr>
        <w:shd w:val="clear" w:color="auto" w:fill="FFFFFF"/>
        <w:rPr>
          <w:rFonts w:ascii="Arial" w:hAnsi="Arial" w:cs="Arial"/>
          <w:color w:val="333333"/>
          <w:sz w:val="21"/>
          <w:szCs w:val="21"/>
        </w:rPr>
      </w:pPr>
      <w:r>
        <w:rPr>
          <w:rFonts w:ascii="Arial" w:hAnsi="Arial" w:cs="Arial"/>
          <w:color w:val="333333"/>
          <w:sz w:val="21"/>
          <w:szCs w:val="21"/>
        </w:rPr>
        <w:t>Incorrect</w:t>
      </w:r>
    </w:p>
    <w:p w14:paraId="1F4322A4"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This is not what the PROPER function does</w:t>
      </w:r>
    </w:p>
    <w:p w14:paraId="6D94BB47" w14:textId="77777777" w:rsidR="00DB1382" w:rsidRDefault="00DB1382" w:rsidP="00DB1382">
      <w:pPr>
        <w:pStyle w:val="Heading3"/>
        <w:shd w:val="clear" w:color="auto" w:fill="FFFFFF"/>
        <w:spacing w:before="0"/>
        <w:rPr>
          <w:rFonts w:ascii="Arial" w:hAnsi="Arial" w:cs="Arial"/>
          <w:color w:val="333333"/>
          <w:sz w:val="27"/>
          <w:szCs w:val="27"/>
        </w:rPr>
      </w:pPr>
      <w:r>
        <w:rPr>
          <w:rFonts w:ascii="Arial" w:hAnsi="Arial" w:cs="Arial"/>
          <w:color w:val="333333"/>
        </w:rPr>
        <w:t>5.</w:t>
      </w:r>
    </w:p>
    <w:p w14:paraId="7DE17A7E" w14:textId="77777777" w:rsidR="00DB1382" w:rsidRDefault="00DB1382" w:rsidP="00DB138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4E251C99"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Why do you need to use the Paste Values option when you paste contents from a helper row to the original row?</w:t>
      </w:r>
    </w:p>
    <w:p w14:paraId="00C6F7EC" w14:textId="77777777" w:rsidR="00DB1382" w:rsidRDefault="00DB1382" w:rsidP="00DB1382">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6C21C025" w14:textId="17126125" w:rsidR="00DB1382" w:rsidRDefault="00DB1382" w:rsidP="00DB1382">
      <w:pPr>
        <w:shd w:val="clear" w:color="auto" w:fill="FFFFFF"/>
        <w:rPr>
          <w:rStyle w:val="bc4egv"/>
        </w:rPr>
      </w:pPr>
      <w:r>
        <w:rPr>
          <w:rFonts w:ascii="Arial" w:hAnsi="Arial" w:cs="Arial"/>
          <w:color w:val="333333"/>
          <w:sz w:val="21"/>
          <w:szCs w:val="21"/>
        </w:rPr>
        <w:object w:dxaOrig="225" w:dyaOrig="225" w14:anchorId="48316054">
          <v:shape id="_x0000_i1538" type="#_x0000_t75" style="width:20.25pt;height:18pt" o:ole="">
            <v:imagedata r:id="rId311" o:title=""/>
          </v:shape>
          <w:control r:id="rId312" w:name="DefaultOcxName163" w:shapeid="_x0000_i1538"/>
        </w:object>
      </w:r>
    </w:p>
    <w:p w14:paraId="65D53A1C"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Keeps cell formatting the same </w:t>
      </w:r>
    </w:p>
    <w:p w14:paraId="4023347D" w14:textId="4DBE563E" w:rsidR="00DB1382" w:rsidRDefault="00DB1382" w:rsidP="00DB1382">
      <w:pPr>
        <w:shd w:val="clear" w:color="auto" w:fill="FFFFFF"/>
        <w:rPr>
          <w:rStyle w:val="bc4egv"/>
        </w:rPr>
      </w:pPr>
      <w:r>
        <w:rPr>
          <w:rFonts w:ascii="Arial" w:hAnsi="Arial" w:cs="Arial"/>
          <w:color w:val="333333"/>
          <w:sz w:val="21"/>
          <w:szCs w:val="21"/>
        </w:rPr>
        <w:object w:dxaOrig="225" w:dyaOrig="225" w14:anchorId="294941D2">
          <v:shape id="_x0000_i1537" type="#_x0000_t75" style="width:20.25pt;height:18pt" o:ole="">
            <v:imagedata r:id="rId313" o:title=""/>
          </v:shape>
          <w:control r:id="rId314" w:name="DefaultOcxName173" w:shapeid="_x0000_i1537"/>
        </w:object>
      </w:r>
    </w:p>
    <w:p w14:paraId="21A183F7"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Validates the copied function </w:t>
      </w:r>
    </w:p>
    <w:p w14:paraId="4C506B6E" w14:textId="40F94A67" w:rsidR="00DB1382" w:rsidRDefault="00DB1382" w:rsidP="00DB1382">
      <w:pPr>
        <w:shd w:val="clear" w:color="auto" w:fill="FFFFFF"/>
        <w:rPr>
          <w:rStyle w:val="bc4egv"/>
        </w:rPr>
      </w:pPr>
      <w:r>
        <w:rPr>
          <w:rFonts w:ascii="Arial" w:hAnsi="Arial" w:cs="Arial"/>
          <w:color w:val="333333"/>
          <w:sz w:val="21"/>
          <w:szCs w:val="21"/>
        </w:rPr>
        <w:object w:dxaOrig="225" w:dyaOrig="225" w14:anchorId="7A6EDDD1">
          <v:shape id="_x0000_i1536" type="#_x0000_t75" style="width:20.25pt;height:18pt" o:ole="">
            <v:imagedata r:id="rId315" o:title=""/>
          </v:shape>
          <w:control r:id="rId316" w:name="DefaultOcxName183" w:shapeid="_x0000_i1536"/>
        </w:object>
      </w:r>
    </w:p>
    <w:p w14:paraId="4436267D" w14:textId="77777777" w:rsidR="00DB1382" w:rsidRDefault="00DB1382" w:rsidP="00DB1382">
      <w:pPr>
        <w:pStyle w:val="NormalWeb"/>
        <w:shd w:val="clear" w:color="auto" w:fill="FFFFFF"/>
        <w:spacing w:before="0" w:beforeAutospacing="0"/>
      </w:pPr>
      <w:r>
        <w:rPr>
          <w:rFonts w:ascii="Arial" w:hAnsi="Arial" w:cs="Arial"/>
          <w:color w:val="333333"/>
          <w:sz w:val="21"/>
          <w:szCs w:val="21"/>
        </w:rPr>
        <w:lastRenderedPageBreak/>
        <w:t xml:space="preserve">Makes sure formulas aren’t also copied </w:t>
      </w:r>
    </w:p>
    <w:p w14:paraId="6C6F66D8" w14:textId="32C2AD6B" w:rsidR="00DB1382" w:rsidRDefault="00DB1382" w:rsidP="00DB1382">
      <w:pPr>
        <w:shd w:val="clear" w:color="auto" w:fill="FFFFFF"/>
        <w:rPr>
          <w:rStyle w:val="bc4egv"/>
        </w:rPr>
      </w:pPr>
      <w:r>
        <w:rPr>
          <w:rFonts w:ascii="Arial" w:hAnsi="Arial" w:cs="Arial"/>
          <w:color w:val="333333"/>
          <w:sz w:val="21"/>
          <w:szCs w:val="21"/>
        </w:rPr>
        <w:object w:dxaOrig="225" w:dyaOrig="225" w14:anchorId="0A40948A">
          <v:shape id="_x0000_i1535" type="#_x0000_t75" style="width:20.25pt;height:18pt" o:ole="">
            <v:imagedata r:id="rId317" o:title=""/>
          </v:shape>
          <w:control r:id="rId318" w:name="DefaultOcxName193" w:shapeid="_x0000_i1535"/>
        </w:object>
      </w:r>
    </w:p>
    <w:p w14:paraId="08C959B8"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Ensures consistency </w:t>
      </w:r>
    </w:p>
    <w:p w14:paraId="2F839507" w14:textId="77777777" w:rsidR="00DB1382" w:rsidRDefault="00DB1382" w:rsidP="00DB1382">
      <w:pPr>
        <w:shd w:val="clear" w:color="auto" w:fill="FFFFFF"/>
        <w:rPr>
          <w:rFonts w:ascii="Arial" w:hAnsi="Arial" w:cs="Arial"/>
          <w:color w:val="333333"/>
          <w:sz w:val="21"/>
          <w:szCs w:val="21"/>
        </w:rPr>
      </w:pPr>
      <w:r>
        <w:rPr>
          <w:rFonts w:ascii="Arial" w:hAnsi="Arial" w:cs="Arial"/>
          <w:color w:val="333333"/>
          <w:sz w:val="21"/>
          <w:szCs w:val="21"/>
        </w:rPr>
        <w:t>Correct</w:t>
      </w:r>
    </w:p>
    <w:p w14:paraId="65F8F553"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To ensure that formulas aren't also copied when you paste contents from a helper row to the original row, you use the Paste Values option</w:t>
      </w:r>
    </w:p>
    <w:p w14:paraId="1AE84B72" w14:textId="77777777" w:rsidR="00DB1382" w:rsidRDefault="00DB1382" w:rsidP="00DB1382">
      <w:pPr>
        <w:pStyle w:val="Heading3"/>
        <w:shd w:val="clear" w:color="auto" w:fill="FFFFFF"/>
        <w:spacing w:before="0"/>
        <w:rPr>
          <w:rFonts w:ascii="Arial" w:hAnsi="Arial" w:cs="Arial"/>
          <w:color w:val="333333"/>
          <w:sz w:val="27"/>
          <w:szCs w:val="27"/>
        </w:rPr>
      </w:pPr>
      <w:r>
        <w:rPr>
          <w:rFonts w:ascii="Arial" w:hAnsi="Arial" w:cs="Arial"/>
          <w:color w:val="333333"/>
        </w:rPr>
        <w:t>6.</w:t>
      </w:r>
    </w:p>
    <w:p w14:paraId="5CA3032B" w14:textId="77777777" w:rsidR="00DB1382" w:rsidRDefault="00DB1382" w:rsidP="00DB138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74BD6FA5"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is one of the ways to apply new data formats to the rest of a column? </w:t>
      </w:r>
    </w:p>
    <w:p w14:paraId="227103C8" w14:textId="77777777" w:rsidR="00DB1382" w:rsidRDefault="00DB1382" w:rsidP="00DB1382">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64AAC66D" w14:textId="7C2E5688" w:rsidR="00DB1382" w:rsidRDefault="00DB1382" w:rsidP="00DB1382">
      <w:pPr>
        <w:shd w:val="clear" w:color="auto" w:fill="FFFFFF"/>
        <w:rPr>
          <w:rStyle w:val="bc4egv"/>
        </w:rPr>
      </w:pPr>
      <w:r>
        <w:rPr>
          <w:rFonts w:ascii="Arial" w:hAnsi="Arial" w:cs="Arial"/>
          <w:color w:val="333333"/>
          <w:sz w:val="21"/>
          <w:szCs w:val="21"/>
        </w:rPr>
        <w:object w:dxaOrig="225" w:dyaOrig="225" w14:anchorId="6A8F1E1D">
          <v:shape id="_x0000_i1534" type="#_x0000_t75" style="width:20.25pt;height:18pt" o:ole="">
            <v:imagedata r:id="rId319" o:title=""/>
          </v:shape>
          <w:control r:id="rId320" w:name="DefaultOcxName203" w:shapeid="_x0000_i1534"/>
        </w:object>
      </w:r>
    </w:p>
    <w:p w14:paraId="068B3B56"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Format button </w:t>
      </w:r>
    </w:p>
    <w:p w14:paraId="26700FC3" w14:textId="72FC2F55" w:rsidR="00DB1382" w:rsidRDefault="00DB1382" w:rsidP="00DB1382">
      <w:pPr>
        <w:shd w:val="clear" w:color="auto" w:fill="FFFFFF"/>
        <w:rPr>
          <w:rStyle w:val="bc4egv"/>
        </w:rPr>
      </w:pPr>
      <w:r>
        <w:rPr>
          <w:rFonts w:ascii="Arial" w:hAnsi="Arial" w:cs="Arial"/>
          <w:color w:val="333333"/>
          <w:sz w:val="21"/>
          <w:szCs w:val="21"/>
        </w:rPr>
        <w:object w:dxaOrig="225" w:dyaOrig="225" w14:anchorId="0F833048">
          <v:shape id="_x0000_i1533" type="#_x0000_t75" style="width:20.25pt;height:18pt" o:ole="">
            <v:imagedata r:id="rId321" o:title=""/>
          </v:shape>
          <w:control r:id="rId322" w:name="DefaultOcxName216" w:shapeid="_x0000_i1533"/>
        </w:object>
      </w:r>
    </w:p>
    <w:p w14:paraId="34196430"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Format Painter tool </w:t>
      </w:r>
    </w:p>
    <w:p w14:paraId="4D254FB1" w14:textId="036EB18D" w:rsidR="00DB1382" w:rsidRDefault="00DB1382" w:rsidP="00DB1382">
      <w:pPr>
        <w:shd w:val="clear" w:color="auto" w:fill="FFFFFF"/>
        <w:rPr>
          <w:rStyle w:val="bc4egv"/>
        </w:rPr>
      </w:pPr>
      <w:r>
        <w:rPr>
          <w:rFonts w:ascii="Arial" w:hAnsi="Arial" w:cs="Arial"/>
          <w:color w:val="333333"/>
          <w:sz w:val="21"/>
          <w:szCs w:val="21"/>
        </w:rPr>
        <w:object w:dxaOrig="225" w:dyaOrig="225" w14:anchorId="36DFE34B">
          <v:shape id="_x0000_i1532" type="#_x0000_t75" style="width:20.25pt;height:18pt" o:ole="">
            <v:imagedata r:id="rId323" o:title=""/>
          </v:shape>
          <w:control r:id="rId324" w:name="DefaultOcxName223" w:shapeid="_x0000_i1532"/>
        </w:object>
      </w:r>
    </w:p>
    <w:p w14:paraId="2B6F135E"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Paste Special tool </w:t>
      </w:r>
    </w:p>
    <w:p w14:paraId="5F46BD5C" w14:textId="0E960847" w:rsidR="00DB1382" w:rsidRDefault="00DB1382" w:rsidP="00DB1382">
      <w:pPr>
        <w:shd w:val="clear" w:color="auto" w:fill="FFFFFF"/>
        <w:rPr>
          <w:rStyle w:val="bc4egv"/>
        </w:rPr>
      </w:pPr>
      <w:r>
        <w:rPr>
          <w:rFonts w:ascii="Arial" w:hAnsi="Arial" w:cs="Arial"/>
          <w:color w:val="333333"/>
          <w:sz w:val="21"/>
          <w:szCs w:val="21"/>
        </w:rPr>
        <w:object w:dxaOrig="225" w:dyaOrig="225" w14:anchorId="461F835F">
          <v:shape id="_x0000_i1531" type="#_x0000_t75" style="width:20.25pt;height:18pt" o:ole="">
            <v:imagedata r:id="rId325" o:title=""/>
          </v:shape>
          <w:control r:id="rId326" w:name="DefaultOcxName233" w:shapeid="_x0000_i1531"/>
        </w:object>
      </w:r>
    </w:p>
    <w:p w14:paraId="37DB65D0"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Text Import wizard </w:t>
      </w:r>
    </w:p>
    <w:p w14:paraId="76DDABE9" w14:textId="77777777" w:rsidR="00DB1382" w:rsidRDefault="00DB1382" w:rsidP="00DB1382">
      <w:pPr>
        <w:shd w:val="clear" w:color="auto" w:fill="FFFFFF"/>
        <w:rPr>
          <w:rFonts w:ascii="Arial" w:hAnsi="Arial" w:cs="Arial"/>
          <w:color w:val="333333"/>
          <w:sz w:val="21"/>
          <w:szCs w:val="21"/>
        </w:rPr>
      </w:pPr>
      <w:r>
        <w:rPr>
          <w:rFonts w:ascii="Arial" w:hAnsi="Arial" w:cs="Arial"/>
          <w:color w:val="333333"/>
          <w:sz w:val="21"/>
          <w:szCs w:val="21"/>
        </w:rPr>
        <w:t>Correct</w:t>
      </w:r>
    </w:p>
    <w:p w14:paraId="3118F132"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use the Format Painter tool to apply new data formats to the rest of a column</w:t>
      </w:r>
    </w:p>
    <w:p w14:paraId="24E9E634" w14:textId="77777777" w:rsidR="00DB1382" w:rsidRDefault="00DB1382" w:rsidP="00DB1382">
      <w:pPr>
        <w:pStyle w:val="Heading3"/>
        <w:shd w:val="clear" w:color="auto" w:fill="FFFFFF"/>
        <w:spacing w:before="0"/>
        <w:rPr>
          <w:rFonts w:ascii="Arial" w:hAnsi="Arial" w:cs="Arial"/>
          <w:color w:val="333333"/>
          <w:sz w:val="27"/>
          <w:szCs w:val="27"/>
        </w:rPr>
      </w:pPr>
      <w:r>
        <w:rPr>
          <w:rFonts w:ascii="Arial" w:hAnsi="Arial" w:cs="Arial"/>
          <w:color w:val="333333"/>
        </w:rPr>
        <w:t>7.</w:t>
      </w:r>
    </w:p>
    <w:p w14:paraId="3C3126F7" w14:textId="77777777" w:rsidR="00DB1382" w:rsidRDefault="00DB1382" w:rsidP="00DB138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44B0B5E9"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tools or features can we use to split a single column with two names in, into two separate columns with a name in each? </w:t>
      </w:r>
      <w:r>
        <w:rPr>
          <w:rStyle w:val="Strong"/>
          <w:rFonts w:ascii="unset" w:hAnsi="unset" w:cs="Arial"/>
          <w:color w:val="333333"/>
          <w:sz w:val="21"/>
          <w:szCs w:val="21"/>
        </w:rPr>
        <w:t>Select all that apply</w:t>
      </w:r>
    </w:p>
    <w:p w14:paraId="4A3F7FDD" w14:textId="77777777" w:rsidR="00DB1382" w:rsidRDefault="00DB1382" w:rsidP="00DB1382">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0119216C" w14:textId="08A3DBD9" w:rsidR="00DB1382" w:rsidRDefault="00DB1382" w:rsidP="00DB1382">
      <w:pPr>
        <w:shd w:val="clear" w:color="auto" w:fill="FFFFFF"/>
        <w:rPr>
          <w:rStyle w:val="bc4egv"/>
        </w:rPr>
      </w:pPr>
      <w:r>
        <w:rPr>
          <w:rFonts w:ascii="Arial" w:hAnsi="Arial" w:cs="Arial"/>
          <w:color w:val="333333"/>
          <w:sz w:val="21"/>
          <w:szCs w:val="21"/>
        </w:rPr>
        <w:object w:dxaOrig="225" w:dyaOrig="225" w14:anchorId="41FFA628">
          <v:shape id="_x0000_i1530" type="#_x0000_t75" style="width:20.25pt;height:18pt" o:ole="">
            <v:imagedata r:id="rId327" o:title=""/>
          </v:shape>
          <w:control r:id="rId328" w:name="DefaultOcxName242" w:shapeid="_x0000_i1530"/>
        </w:object>
      </w:r>
    </w:p>
    <w:p w14:paraId="3C23E16F"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Format Painter tool </w:t>
      </w:r>
    </w:p>
    <w:p w14:paraId="478C37D1" w14:textId="586B05BE" w:rsidR="00DB1382" w:rsidRDefault="00DB1382" w:rsidP="00DB1382">
      <w:pPr>
        <w:shd w:val="clear" w:color="auto" w:fill="FFFFFF"/>
        <w:rPr>
          <w:rStyle w:val="bc4egv"/>
        </w:rPr>
      </w:pPr>
      <w:r>
        <w:rPr>
          <w:rFonts w:ascii="Arial" w:hAnsi="Arial" w:cs="Arial"/>
          <w:color w:val="333333"/>
          <w:sz w:val="21"/>
          <w:szCs w:val="21"/>
        </w:rPr>
        <w:object w:dxaOrig="225" w:dyaOrig="225" w14:anchorId="079633C9">
          <v:shape id="_x0000_i1529" type="#_x0000_t75" style="width:20.25pt;height:18pt" o:ole="">
            <v:imagedata r:id="rId329" o:title=""/>
          </v:shape>
          <w:control r:id="rId330" w:name="DefaultOcxName252" w:shapeid="_x0000_i1529"/>
        </w:object>
      </w:r>
    </w:p>
    <w:p w14:paraId="69461FB8" w14:textId="77777777" w:rsidR="00DB1382" w:rsidRDefault="00DB1382" w:rsidP="00DB1382">
      <w:pPr>
        <w:pStyle w:val="NormalWeb"/>
        <w:shd w:val="clear" w:color="auto" w:fill="FFFFFF"/>
        <w:spacing w:before="0" w:beforeAutospacing="0"/>
      </w:pPr>
      <w:r>
        <w:rPr>
          <w:rFonts w:ascii="Arial" w:hAnsi="Arial" w:cs="Arial"/>
          <w:color w:val="333333"/>
          <w:sz w:val="21"/>
          <w:szCs w:val="21"/>
        </w:rPr>
        <w:lastRenderedPageBreak/>
        <w:t xml:space="preserve">Text to Columns feature </w:t>
      </w:r>
    </w:p>
    <w:p w14:paraId="423BCB08" w14:textId="77777777" w:rsidR="00DB1382" w:rsidRDefault="00DB1382" w:rsidP="00DB1382">
      <w:pPr>
        <w:shd w:val="clear" w:color="auto" w:fill="FFFFFF"/>
        <w:rPr>
          <w:rFonts w:ascii="Arial" w:hAnsi="Arial" w:cs="Arial"/>
          <w:color w:val="333333"/>
          <w:sz w:val="21"/>
          <w:szCs w:val="21"/>
        </w:rPr>
      </w:pPr>
      <w:r>
        <w:rPr>
          <w:rFonts w:ascii="Arial" w:hAnsi="Arial" w:cs="Arial"/>
          <w:color w:val="333333"/>
          <w:sz w:val="21"/>
          <w:szCs w:val="21"/>
        </w:rPr>
        <w:t>Correct</w:t>
      </w:r>
    </w:p>
    <w:p w14:paraId="0AE8CF0C"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can use the Flash Fill feature to split a single column with two names in, into two separate columns with a name in each</w:t>
      </w:r>
    </w:p>
    <w:p w14:paraId="205BAA5F" w14:textId="4CFD5A9B" w:rsidR="00DB1382" w:rsidRDefault="00DB1382" w:rsidP="00DB1382">
      <w:pPr>
        <w:shd w:val="clear" w:color="auto" w:fill="FFFFFF"/>
        <w:rPr>
          <w:rStyle w:val="bc4egv"/>
        </w:rPr>
      </w:pPr>
      <w:r>
        <w:rPr>
          <w:rFonts w:ascii="Arial" w:hAnsi="Arial" w:cs="Arial"/>
          <w:color w:val="333333"/>
          <w:sz w:val="21"/>
          <w:szCs w:val="21"/>
        </w:rPr>
        <w:object w:dxaOrig="225" w:dyaOrig="225" w14:anchorId="284D6509">
          <v:shape id="_x0000_i1528" type="#_x0000_t75" style="width:20.25pt;height:18pt" o:ole="">
            <v:imagedata r:id="rId331" o:title=""/>
          </v:shape>
          <w:control r:id="rId332" w:name="DefaultOcxName261" w:shapeid="_x0000_i1528"/>
        </w:object>
      </w:r>
    </w:p>
    <w:p w14:paraId="77A3BC06"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Paste Special </w:t>
      </w:r>
    </w:p>
    <w:p w14:paraId="5F713740" w14:textId="792C801F" w:rsidR="00DB1382" w:rsidRDefault="00DB1382" w:rsidP="00DB1382">
      <w:pPr>
        <w:shd w:val="clear" w:color="auto" w:fill="FFFFFF"/>
        <w:rPr>
          <w:rStyle w:val="bc4egv"/>
        </w:rPr>
      </w:pPr>
      <w:r>
        <w:rPr>
          <w:rFonts w:ascii="Arial" w:hAnsi="Arial" w:cs="Arial"/>
          <w:color w:val="333333"/>
          <w:sz w:val="21"/>
          <w:szCs w:val="21"/>
        </w:rPr>
        <w:object w:dxaOrig="225" w:dyaOrig="225" w14:anchorId="3C29DAE5">
          <v:shape id="_x0000_i1527" type="#_x0000_t75" style="width:20.25pt;height:18pt" o:ole="">
            <v:imagedata r:id="rId333" o:title=""/>
          </v:shape>
          <w:control r:id="rId334" w:name="DefaultOcxName271" w:shapeid="_x0000_i1527"/>
        </w:object>
      </w:r>
    </w:p>
    <w:p w14:paraId="156182DF" w14:textId="77777777" w:rsidR="00DB1382" w:rsidRDefault="00DB1382" w:rsidP="00DB1382">
      <w:pPr>
        <w:pStyle w:val="NormalWeb"/>
        <w:shd w:val="clear" w:color="auto" w:fill="FFFFFF"/>
        <w:spacing w:before="0" w:beforeAutospacing="0"/>
      </w:pPr>
      <w:r>
        <w:rPr>
          <w:rFonts w:ascii="Arial" w:hAnsi="Arial" w:cs="Arial"/>
          <w:color w:val="333333"/>
          <w:sz w:val="21"/>
          <w:szCs w:val="21"/>
        </w:rPr>
        <w:t xml:space="preserve">Flash Fill feature </w:t>
      </w:r>
    </w:p>
    <w:p w14:paraId="58E658B6" w14:textId="77777777" w:rsidR="00DB1382" w:rsidRDefault="00DB1382" w:rsidP="00DB1382">
      <w:pPr>
        <w:shd w:val="clear" w:color="auto" w:fill="FFFFFF"/>
        <w:rPr>
          <w:rFonts w:ascii="Arial" w:hAnsi="Arial" w:cs="Arial"/>
          <w:color w:val="333333"/>
          <w:sz w:val="21"/>
          <w:szCs w:val="21"/>
        </w:rPr>
      </w:pPr>
      <w:r>
        <w:rPr>
          <w:rFonts w:ascii="Arial" w:hAnsi="Arial" w:cs="Arial"/>
          <w:color w:val="333333"/>
          <w:sz w:val="21"/>
          <w:szCs w:val="21"/>
        </w:rPr>
        <w:t>Correct</w:t>
      </w:r>
    </w:p>
    <w:p w14:paraId="17E624B2" w14:textId="77777777" w:rsidR="00DB1382" w:rsidRDefault="00DB1382" w:rsidP="00DB1382">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can use the Flash Fill feature to split a single column with two names in, into two separate columns with a name in each</w:t>
      </w:r>
    </w:p>
    <w:p w14:paraId="16F72C5E" w14:textId="77777777" w:rsidR="005C4505" w:rsidRDefault="005C4505" w:rsidP="005C4505">
      <w:pPr>
        <w:pStyle w:val="Heading1"/>
        <w:shd w:val="clear" w:color="auto" w:fill="FFFFFF"/>
        <w:spacing w:before="0" w:beforeAutospacing="0" w:after="0" w:afterAutospacing="0"/>
      </w:pPr>
      <w:r>
        <w:t>Intro to Analyzing Data Using Spreadsheets</w:t>
      </w:r>
    </w:p>
    <w:p w14:paraId="3D5F642F"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Now that we have learned how to collect and clean our data, it is time to decide the best </w:t>
      </w:r>
    </w:p>
    <w:p w14:paraId="0F9343DB" w14:textId="77777777" w:rsidR="005C4505" w:rsidRPr="005C4505" w:rsidRDefault="005C4505" w:rsidP="005C4505">
      <w:pPr>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method for analysis. </w:t>
      </w:r>
    </w:p>
    <w:p w14:paraId="1F9EE7CD"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In this video, we will discuss the importance of filtering, sorting, performing calculations, </w:t>
      </w:r>
    </w:p>
    <w:p w14:paraId="2E2F62A3"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and shaping our data to provide meaningful information. </w:t>
      </w:r>
    </w:p>
    <w:p w14:paraId="6AE7E5C6"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Deciding how to manipulate our data can sometimes be difficult. </w:t>
      </w:r>
    </w:p>
    <w:p w14:paraId="5D66BF9C"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Before we make any changes or adjustments, we will need to visualize the final output. </w:t>
      </w:r>
    </w:p>
    <w:p w14:paraId="49D1A60D"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Below are some questions to ask before beginning the task. </w:t>
      </w:r>
    </w:p>
    <w:p w14:paraId="0ADC2D86"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How big is the dataset? </w:t>
      </w:r>
    </w:p>
    <w:p w14:paraId="3BCB1744"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What type of filtering is required to find the necessary information? </w:t>
      </w:r>
    </w:p>
    <w:p w14:paraId="79485E4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How should the data be sorted? </w:t>
      </w:r>
    </w:p>
    <w:p w14:paraId="685583B6"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What type of calculations are needed? </w:t>
      </w:r>
    </w:p>
    <w:p w14:paraId="33AAC6B1"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Now that we have visualized the final output, we must decide the best approach to shape </w:t>
      </w:r>
    </w:p>
    <w:p w14:paraId="39954B8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our data. </w:t>
      </w:r>
    </w:p>
    <w:p w14:paraId="2F7EF147"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The most basic step would be to filter and sort the data. </w:t>
      </w:r>
    </w:p>
    <w:p w14:paraId="33FB00F8"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By sorting the data, we are able to organize it based on conditions such as alphabetically </w:t>
      </w:r>
    </w:p>
    <w:p w14:paraId="3F60EB3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or numerically. </w:t>
      </w:r>
    </w:p>
    <w:p w14:paraId="042C242D"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For example, if we wanted to check for duplicate order numbers, we could sort the data and </w:t>
      </w:r>
    </w:p>
    <w:p w14:paraId="2C74969C"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quickly see any duplicates. </w:t>
      </w:r>
    </w:p>
    <w:p w14:paraId="0FC2A45C"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After sorting and removing the duplicate row, we find that the view needs to be more specific </w:t>
      </w:r>
    </w:p>
    <w:p w14:paraId="39280E0D"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to meet our requirements. </w:t>
      </w:r>
    </w:p>
    <w:p w14:paraId="50AFDE24"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We now decide that we only want to see the data for the month of November. </w:t>
      </w:r>
    </w:p>
    <w:p w14:paraId="05E9E79E"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By adding a filter, we can now choose to only see items with a ‘MONTH_ID” that is equal </w:t>
      </w:r>
    </w:p>
    <w:p w14:paraId="79675862"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to “11”. </w:t>
      </w:r>
    </w:p>
    <w:p w14:paraId="0CB6AC74"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By filtering our data, we are now able to only see the rows that meet the filter criteria </w:t>
      </w:r>
    </w:p>
    <w:p w14:paraId="57029390"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and it allows us to better analyze our information. </w:t>
      </w:r>
    </w:p>
    <w:p w14:paraId="18E3E8B6"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Becoming familiar with all of the tools to analyze data can seem daunting, but one key </w:t>
      </w:r>
    </w:p>
    <w:p w14:paraId="7A63491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benefit of using a spreadsheet is the ability to use functions. </w:t>
      </w:r>
    </w:p>
    <w:p w14:paraId="4DF7A8F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Functions in Excel are organized by several categories, including mathematical, statistical, </w:t>
      </w:r>
    </w:p>
    <w:p w14:paraId="3119A26F"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logical, financial, and date and time-based. </w:t>
      </w:r>
    </w:p>
    <w:p w14:paraId="3F795796"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Let’s say we wanted to get an average of company revenue for the month of June. </w:t>
      </w:r>
    </w:p>
    <w:p w14:paraId="2D21F879"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lastRenderedPageBreak/>
        <w:t>We realize there are over 100 items that would need to be calculated. </w:t>
      </w:r>
    </w:p>
    <w:p w14:paraId="0B4611C7"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In normal circumstances, to get an average, we would have to create a formula to add each </w:t>
      </w:r>
    </w:p>
    <w:p w14:paraId="1A24AE47"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row and divide by the total number of rows. </w:t>
      </w:r>
    </w:p>
    <w:p w14:paraId="0C3E8900"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This type of calculation would not only be very long, but can expose the analyst to possibly </w:t>
      </w:r>
    </w:p>
    <w:p w14:paraId="561A891C"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making a mistake. </w:t>
      </w:r>
    </w:p>
    <w:p w14:paraId="530AD548"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=B1+B2+B3…../160 </w:t>
      </w:r>
    </w:p>
    <w:p w14:paraId="61A50A63"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With the use of a function, we would be able to simplify our calculation in one easy step. </w:t>
      </w:r>
    </w:p>
    <w:p w14:paraId="138C7300"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=AVERAGE(B1:B160) </w:t>
      </w:r>
    </w:p>
    <w:p w14:paraId="0E248438"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While sorting and filtering data on our spreadsheet can be useful on its own, first converting </w:t>
      </w:r>
    </w:p>
    <w:p w14:paraId="29F11B2E"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your data to a table has many benefits. </w:t>
      </w:r>
    </w:p>
    <w:p w14:paraId="21AC8E74"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When we convert our data into a table, we are able to filter and calculate the data </w:t>
      </w:r>
    </w:p>
    <w:p w14:paraId="73E1AA57"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more efficiently. </w:t>
      </w:r>
    </w:p>
    <w:p w14:paraId="3350C04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One example is the ability to easily calculate columns. </w:t>
      </w:r>
    </w:p>
    <w:p w14:paraId="3BECE9DD"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For the column ‘MSRP’, we choose ‘Sum’ and we’re able to quickly calculate the </w:t>
      </w:r>
    </w:p>
    <w:p w14:paraId="0AD4921D"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sum of the column. </w:t>
      </w:r>
    </w:p>
    <w:p w14:paraId="17F6194F"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If we then look at the data, and only want to calculate the ‘MSRP’ total based on </w:t>
      </w:r>
    </w:p>
    <w:p w14:paraId="5735BD12"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Japan, we would filter the ‘Country’ column to only display Japan, and the column would </w:t>
      </w:r>
    </w:p>
    <w:p w14:paraId="43A33F6B"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then only add the values in the rows that were associated with Japan. </w:t>
      </w:r>
    </w:p>
    <w:p w14:paraId="68C4CA94"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While all data may not work in a table, there are quite a few advantages to formatting your </w:t>
      </w:r>
    </w:p>
    <w:p w14:paraId="609C8062"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data as a table: </w:t>
      </w:r>
    </w:p>
    <w:p w14:paraId="6EF609AA"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Automatic calculations even when filtering </w:t>
      </w:r>
    </w:p>
    <w:p w14:paraId="6FDDA55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Column headings never disappear </w:t>
      </w:r>
    </w:p>
    <w:p w14:paraId="251CA158"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Banded rows to make reading easier </w:t>
      </w:r>
    </w:p>
    <w:p w14:paraId="5666835C"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Tables will automatically expand when adding new rows </w:t>
      </w:r>
    </w:p>
    <w:p w14:paraId="35CA4AD2"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Sometimes data needs to be more organized then what a basic tabular format can give </w:t>
      </w:r>
    </w:p>
    <w:p w14:paraId="2CA5316F"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us, and creating pivot tables with charts can be a better way to analyze and display </w:t>
      </w:r>
    </w:p>
    <w:p w14:paraId="58662C51"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the required information. </w:t>
      </w:r>
    </w:p>
    <w:p w14:paraId="62BEF3B8"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In Excel we have the option of creating a pivot table to display and analyze our data, </w:t>
      </w:r>
    </w:p>
    <w:p w14:paraId="5298C0F2"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and optionally, an associated pivot chart. </w:t>
      </w:r>
    </w:p>
    <w:p w14:paraId="492EDB5B"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For example, let’s say we want to know what company ordered products in the month of October. </w:t>
      </w:r>
    </w:p>
    <w:p w14:paraId="25A20AED"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From the original table of data, we create a pivot table to organize and analyze the </w:t>
      </w:r>
    </w:p>
    <w:p w14:paraId="5489E9E8"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required data, along with a pivot chart to display the information. </w:t>
      </w:r>
    </w:p>
    <w:p w14:paraId="49DF51E2"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By then adding the month filter to the newly created pivot table, we can see the results </w:t>
      </w:r>
    </w:p>
    <w:p w14:paraId="17551476"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for the month of October not only in the table, but the changes are automatically updated </w:t>
      </w:r>
    </w:p>
    <w:p w14:paraId="35FE9FAD"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in the pivot chart. </w:t>
      </w:r>
    </w:p>
    <w:p w14:paraId="04407B28"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When trying to single out specific information in a large dataset, a pivot table is a nice </w:t>
      </w:r>
    </w:p>
    <w:p w14:paraId="38C14FB3"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way to show only the information that is required. </w:t>
      </w:r>
    </w:p>
    <w:p w14:paraId="6B1B594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This allows us to quickly and easily scan the essential information. </w:t>
      </w:r>
    </w:p>
    <w:p w14:paraId="133CA4B4"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Pivot charts are a nice accessory to pivot tables, as they allow us to visually process </w:t>
      </w:r>
    </w:p>
    <w:p w14:paraId="188751F4"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data, and in most cases, will let the audience grasp the information quicker. </w:t>
      </w:r>
    </w:p>
    <w:p w14:paraId="1A5FB8D6"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The advantages of selecting a pivot table and chart are: </w:t>
      </w:r>
    </w:p>
    <w:p w14:paraId="6542B03F"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Manipulate data without using formulas </w:t>
      </w:r>
    </w:p>
    <w:p w14:paraId="4A705E2B"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Quickly summarize large data sets </w:t>
      </w:r>
    </w:p>
    <w:p w14:paraId="53D96612"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Ability to display engaging charts and graphs </w:t>
      </w:r>
    </w:p>
    <w:p w14:paraId="562DA132"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In this video, we learned about the importance of filtering, sorting, performing calculations, </w:t>
      </w:r>
    </w:p>
    <w:p w14:paraId="2F8DE12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and shaping our data to provide meaningful information, and we learned about some of </w:t>
      </w:r>
    </w:p>
    <w:p w14:paraId="71030415"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the tools to begin analyzing our data. </w:t>
      </w:r>
    </w:p>
    <w:p w14:paraId="1BC089F3" w14:textId="77777777" w:rsidR="005C4505" w:rsidRPr="005C4505" w:rsidRDefault="005C4505" w:rsidP="005C4505">
      <w:pPr>
        <w:shd w:val="clear" w:color="auto" w:fill="FFFFFF"/>
        <w:spacing w:after="0" w:line="240" w:lineRule="auto"/>
        <w:rPr>
          <w:rFonts w:ascii="Arial" w:eastAsia="Times New Roman" w:hAnsi="Arial" w:cs="Arial"/>
          <w:color w:val="333333"/>
          <w:sz w:val="21"/>
          <w:szCs w:val="21"/>
          <w:lang w:val="en-CA" w:eastAsia="en-CA"/>
        </w:rPr>
      </w:pPr>
      <w:r w:rsidRPr="005C4505">
        <w:rPr>
          <w:rFonts w:ascii="Arial" w:eastAsia="Times New Roman" w:hAnsi="Arial" w:cs="Arial"/>
          <w:color w:val="333333"/>
          <w:sz w:val="21"/>
          <w:szCs w:val="21"/>
          <w:lang w:val="en-CA" w:eastAsia="en-CA"/>
        </w:rPr>
        <w:t>In the next video, we will learn more about filtering and sorting our data.</w:t>
      </w:r>
    </w:p>
    <w:p w14:paraId="56A2075B" w14:textId="7F346234" w:rsidR="002E1604" w:rsidRDefault="002E1604" w:rsidP="00F405A0">
      <w:pPr>
        <w:rPr>
          <w:sz w:val="36"/>
          <w:szCs w:val="36"/>
          <w:lang w:val="en-CA"/>
        </w:rPr>
      </w:pPr>
    </w:p>
    <w:p w14:paraId="37B6ECE1" w14:textId="77777777" w:rsidR="007D149A" w:rsidRDefault="007D149A" w:rsidP="007D149A">
      <w:pPr>
        <w:pStyle w:val="Heading1"/>
        <w:spacing w:before="0" w:beforeAutospacing="0" w:after="0" w:afterAutospacing="0"/>
      </w:pPr>
      <w:r>
        <w:t>Filtering and Sorting Data in Excel</w:t>
      </w:r>
    </w:p>
    <w:p w14:paraId="7FAA4B1A" w14:textId="77777777" w:rsidR="007D149A" w:rsidRDefault="007D149A" w:rsidP="007D149A">
      <w:r>
        <w:rPr>
          <w:rStyle w:val="cds-button-label"/>
        </w:rPr>
        <w:lastRenderedPageBreak/>
        <w:t>Save note</w:t>
      </w:r>
    </w:p>
    <w:p w14:paraId="43101CB5" w14:textId="77777777" w:rsidR="007D149A" w:rsidRDefault="007D149A" w:rsidP="007D149A">
      <w:pPr>
        <w:shd w:val="clear" w:color="auto" w:fill="FFFFFF"/>
        <w:rPr>
          <w:rFonts w:ascii="Arial" w:hAnsi="Arial" w:cs="Arial"/>
          <w:color w:val="333333"/>
          <w:sz w:val="21"/>
          <w:szCs w:val="21"/>
        </w:rPr>
      </w:pPr>
      <w:proofErr w:type="spellStart"/>
      <w:r>
        <w:rPr>
          <w:rStyle w:val="cds-4950"/>
          <w:rFonts w:ascii="Arial" w:hAnsi="Arial" w:cs="Arial"/>
          <w:color w:val="333333"/>
          <w:sz w:val="21"/>
          <w:szCs w:val="21"/>
        </w:rPr>
        <w:t>TranscriptNotesDownloadsDiscuss</w:t>
      </w:r>
      <w:proofErr w:type="spellEnd"/>
    </w:p>
    <w:p w14:paraId="7C2DDF97"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In the previous video we learned how to use the Flash Fill and Text to Columns features </w:t>
      </w:r>
    </w:p>
    <w:p w14:paraId="06E7B00D"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in Excel to help clean data. </w:t>
      </w:r>
    </w:p>
    <w:p w14:paraId="01599082"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In this video we will discuss how to filter and sort our data to enable us to control </w:t>
      </w:r>
    </w:p>
    <w:p w14:paraId="64097E07"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what information is displayed, and how it’s displayed in our worksheets. </w:t>
      </w:r>
    </w:p>
    <w:p w14:paraId="5B34B23A"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Filtering your data enables you to gain more control over which parts of your data are </w:t>
      </w:r>
    </w:p>
    <w:p w14:paraId="0FA63EA7"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displayed at any given time in Excel. </w:t>
      </w:r>
    </w:p>
    <w:p w14:paraId="77BE4F80"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This can help with the visibility of data by narrowing down the data to within specified </w:t>
      </w:r>
    </w:p>
    <w:p w14:paraId="5AFCE29A"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criteria and parameters, and it can also help when searching for specific pieces of data. </w:t>
      </w:r>
    </w:p>
    <w:p w14:paraId="328E069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To filter your data, the first thing you need to do is turn filtering on, which is very </w:t>
      </w:r>
    </w:p>
    <w:p w14:paraId="0D9F7DC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simple. </w:t>
      </w:r>
    </w:p>
    <w:p w14:paraId="3AA87071"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On the Data tab, click Filter, and that’s it. </w:t>
      </w:r>
    </w:p>
    <w:p w14:paraId="6AEE6748"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You will now see a small filter icon next to each of the column headers. </w:t>
      </w:r>
    </w:p>
    <w:p w14:paraId="56FD12E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As a sidenote; if you want to only filter on one or more columns, select those columns </w:t>
      </w:r>
    </w:p>
    <w:p w14:paraId="45CA97A9"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first, then click Filter. </w:t>
      </w:r>
    </w:p>
    <w:p w14:paraId="0828F847"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As another sidenote; if you format your data as a table, the columns automatically have </w:t>
      </w:r>
    </w:p>
    <w:p w14:paraId="26C9730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filter controls added to them. </w:t>
      </w:r>
    </w:p>
    <w:p w14:paraId="194E354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So now, each column has a filter that can be applied to the data in that column. </w:t>
      </w:r>
    </w:p>
    <w:p w14:paraId="685E8995"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 xml:space="preserve">In the </w:t>
      </w:r>
      <w:proofErr w:type="spellStart"/>
      <w:r w:rsidRPr="00A70B45">
        <w:rPr>
          <w:rFonts w:ascii="Arial" w:eastAsia="Times New Roman" w:hAnsi="Arial" w:cs="Arial"/>
          <w:color w:val="333333"/>
          <w:sz w:val="21"/>
          <w:szCs w:val="21"/>
          <w:lang w:val="en-CA" w:eastAsia="en-CA"/>
        </w:rPr>
        <w:t>Orderdate</w:t>
      </w:r>
      <w:proofErr w:type="spellEnd"/>
      <w:r w:rsidRPr="00A70B45">
        <w:rPr>
          <w:rFonts w:ascii="Arial" w:eastAsia="Times New Roman" w:hAnsi="Arial" w:cs="Arial"/>
          <w:color w:val="333333"/>
          <w:sz w:val="21"/>
          <w:szCs w:val="21"/>
          <w:lang w:val="en-CA" w:eastAsia="en-CA"/>
        </w:rPr>
        <w:t xml:space="preserve"> column you can filter on the years, in </w:t>
      </w:r>
      <w:proofErr w:type="spellStart"/>
      <w:r w:rsidRPr="00A70B45">
        <w:rPr>
          <w:rFonts w:ascii="Arial" w:eastAsia="Times New Roman" w:hAnsi="Arial" w:cs="Arial"/>
          <w:color w:val="333333"/>
          <w:sz w:val="21"/>
          <w:szCs w:val="21"/>
          <w:lang w:val="en-CA" w:eastAsia="en-CA"/>
        </w:rPr>
        <w:t>Productline</w:t>
      </w:r>
      <w:proofErr w:type="spellEnd"/>
      <w:r w:rsidRPr="00A70B45">
        <w:rPr>
          <w:rFonts w:ascii="Arial" w:eastAsia="Times New Roman" w:hAnsi="Arial" w:cs="Arial"/>
          <w:color w:val="333333"/>
          <w:sz w:val="21"/>
          <w:szCs w:val="21"/>
          <w:lang w:val="en-CA" w:eastAsia="en-CA"/>
        </w:rPr>
        <w:t xml:space="preserve"> you can filter on </w:t>
      </w:r>
    </w:p>
    <w:p w14:paraId="0DD0FA17"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 xml:space="preserve">the different product types, and in </w:t>
      </w:r>
      <w:proofErr w:type="spellStart"/>
      <w:r w:rsidRPr="00A70B45">
        <w:rPr>
          <w:rFonts w:ascii="Arial" w:eastAsia="Times New Roman" w:hAnsi="Arial" w:cs="Arial"/>
          <w:color w:val="333333"/>
          <w:sz w:val="21"/>
          <w:szCs w:val="21"/>
          <w:lang w:val="en-CA" w:eastAsia="en-CA"/>
        </w:rPr>
        <w:t>Customername</w:t>
      </w:r>
      <w:proofErr w:type="spellEnd"/>
      <w:r w:rsidRPr="00A70B45">
        <w:rPr>
          <w:rFonts w:ascii="Arial" w:eastAsia="Times New Roman" w:hAnsi="Arial" w:cs="Arial"/>
          <w:color w:val="333333"/>
          <w:sz w:val="21"/>
          <w:szCs w:val="21"/>
          <w:lang w:val="en-CA" w:eastAsia="en-CA"/>
        </w:rPr>
        <w:t xml:space="preserve"> you can filter on each customer by name. </w:t>
      </w:r>
    </w:p>
    <w:p w14:paraId="2516F97B"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Let’s first filter on the year. </w:t>
      </w:r>
    </w:p>
    <w:p w14:paraId="7D6DB53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We’ll select orders from 2004 only, by deselecting the other year. </w:t>
      </w:r>
    </w:p>
    <w:p w14:paraId="74CD7DB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if we wanted to, we could expand the year and filter by months also, but we won’t </w:t>
      </w:r>
    </w:p>
    <w:p w14:paraId="0A5C5F4D"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do that for now. </w:t>
      </w:r>
    </w:p>
    <w:p w14:paraId="14C0B8A9"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If you look in the status bar at the bottom of the worksheet, you can see that there are </w:t>
      </w:r>
    </w:p>
    <w:p w14:paraId="4078DAE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only 50 out of 114 records now displayed. </w:t>
      </w:r>
    </w:p>
    <w:p w14:paraId="77728989"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If you want to clear a filter, you can either click the ‘Clear Filter From…’ option, </w:t>
      </w:r>
    </w:p>
    <w:p w14:paraId="001340C3"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or click the Select All item in the filter list. </w:t>
      </w:r>
    </w:p>
    <w:p w14:paraId="7DA83335"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 xml:space="preserve">Now let’s filter on the </w:t>
      </w:r>
      <w:proofErr w:type="spellStart"/>
      <w:r w:rsidRPr="00A70B45">
        <w:rPr>
          <w:rFonts w:ascii="Arial" w:eastAsia="Times New Roman" w:hAnsi="Arial" w:cs="Arial"/>
          <w:color w:val="333333"/>
          <w:sz w:val="21"/>
          <w:szCs w:val="21"/>
          <w:lang w:val="en-CA" w:eastAsia="en-CA"/>
        </w:rPr>
        <w:t>productline</w:t>
      </w:r>
      <w:proofErr w:type="spellEnd"/>
      <w:r w:rsidRPr="00A70B45">
        <w:rPr>
          <w:rFonts w:ascii="Arial" w:eastAsia="Times New Roman" w:hAnsi="Arial" w:cs="Arial"/>
          <w:color w:val="333333"/>
          <w:sz w:val="21"/>
          <w:szCs w:val="21"/>
          <w:lang w:val="en-CA" w:eastAsia="en-CA"/>
        </w:rPr>
        <w:t xml:space="preserve"> column, to display only the rows that hold data for </w:t>
      </w:r>
    </w:p>
    <w:p w14:paraId="38C1653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sales of classic cars. </w:t>
      </w:r>
    </w:p>
    <w:p w14:paraId="6E544132"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again, we’ll clear the filter. </w:t>
      </w:r>
    </w:p>
    <w:p w14:paraId="31561C0B"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 xml:space="preserve">Lastly, we’ll filter on the </w:t>
      </w:r>
      <w:proofErr w:type="spellStart"/>
      <w:r w:rsidRPr="00A70B45">
        <w:rPr>
          <w:rFonts w:ascii="Arial" w:eastAsia="Times New Roman" w:hAnsi="Arial" w:cs="Arial"/>
          <w:color w:val="333333"/>
          <w:sz w:val="21"/>
          <w:szCs w:val="21"/>
          <w:lang w:val="en-CA" w:eastAsia="en-CA"/>
        </w:rPr>
        <w:t>customername</w:t>
      </w:r>
      <w:proofErr w:type="spellEnd"/>
      <w:r w:rsidRPr="00A70B45">
        <w:rPr>
          <w:rFonts w:ascii="Arial" w:eastAsia="Times New Roman" w:hAnsi="Arial" w:cs="Arial"/>
          <w:color w:val="333333"/>
          <w:sz w:val="21"/>
          <w:szCs w:val="21"/>
          <w:lang w:val="en-CA" w:eastAsia="en-CA"/>
        </w:rPr>
        <w:t xml:space="preserve"> column, and only display sales to Mini Gifts </w:t>
      </w:r>
    </w:p>
    <w:p w14:paraId="4F7E95A8"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Distributors Ltd. </w:t>
      </w:r>
    </w:p>
    <w:p w14:paraId="464028B2"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then clear that filter. </w:t>
      </w:r>
    </w:p>
    <w:p w14:paraId="26660643"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So far, we’ve only applied one filter at a time, but suppose you want to filter down </w:t>
      </w:r>
    </w:p>
    <w:p w14:paraId="330B0AC3"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to a greater degree? </w:t>
      </w:r>
    </w:p>
    <w:p w14:paraId="49A8AD30"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We can do that too by just enabling all those filters together </w:t>
      </w:r>
    </w:p>
    <w:p w14:paraId="6708D5D0"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now we are only displaying sales of classic cars, to Mini Gifts Distributors Ltd, in 2004. </w:t>
      </w:r>
    </w:p>
    <w:p w14:paraId="58FF826C"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Remember, if you only want to clear one filter, then click its filter button in the column </w:t>
      </w:r>
    </w:p>
    <w:p w14:paraId="5D3B5EB8"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header, and click the ‘Clear filter from’ option </w:t>
      </w:r>
    </w:p>
    <w:p w14:paraId="49ADB1DA"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but if you want to quickly clear ALL filters, you can use the Clear button in the Sort &amp; Filter </w:t>
      </w:r>
    </w:p>
    <w:p w14:paraId="278CDF73"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group on the Data tab. </w:t>
      </w:r>
    </w:p>
    <w:p w14:paraId="6264FDCA"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So far, we’ve used what are commonly referred to as AutoFilters, but you can also use custom </w:t>
      </w:r>
    </w:p>
    <w:p w14:paraId="5769255E"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filters to specify other criteria, to apply a filter to text or numbers. </w:t>
      </w:r>
    </w:p>
    <w:p w14:paraId="77CB7211"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For example, if you wanted to see sales orders that are over or under a certain value, you </w:t>
      </w:r>
    </w:p>
    <w:p w14:paraId="52E3FE18"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can do that with custom filters. </w:t>
      </w:r>
    </w:p>
    <w:p w14:paraId="0F97CBBE"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For the sales column, let’s add a number filter that only displays sales that are over </w:t>
      </w:r>
    </w:p>
    <w:p w14:paraId="4D6FF683"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$2,000. </w:t>
      </w:r>
    </w:p>
    <w:p w14:paraId="5B50EC29"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If you look in the status bar, you can see that we are now showing 111 out of 114 records. </w:t>
      </w:r>
    </w:p>
    <w:p w14:paraId="4A80C24D"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Then let’s clear that filter </w:t>
      </w:r>
    </w:p>
    <w:p w14:paraId="48AAE2E8"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filter it the other way to display the sales orders that are BELOW $2000. </w:t>
      </w:r>
    </w:p>
    <w:p w14:paraId="5ECFBD70"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lastRenderedPageBreak/>
        <w:t>We can see that there are only 3 orders that are below $2000. </w:t>
      </w:r>
    </w:p>
    <w:p w14:paraId="62A365C0"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It’s important to note that the data rows that we don’t see have not been removed </w:t>
      </w:r>
    </w:p>
    <w:p w14:paraId="31835E7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they are still there they have just been hidden from view by the </w:t>
      </w:r>
    </w:p>
    <w:p w14:paraId="17CB4A9B"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filters. </w:t>
      </w:r>
    </w:p>
    <w:p w14:paraId="6CF9D43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this is indicated by the row numbers you see on the left in blue. </w:t>
      </w:r>
    </w:p>
    <w:p w14:paraId="474EBC10"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The row numbers start at 69, and jump in large increments, indicating that there are many </w:t>
      </w:r>
    </w:p>
    <w:p w14:paraId="32917E51"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more rows of data in our dataset, than are currently being displayed. </w:t>
      </w:r>
    </w:p>
    <w:p w14:paraId="12A7AE5D"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Let’s clear those filters. </w:t>
      </w:r>
    </w:p>
    <w:p w14:paraId="45D8DD75"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If we look at a column filter for a column that contains text, you will see that the </w:t>
      </w:r>
    </w:p>
    <w:p w14:paraId="2BB4A9C5"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menu item changes to ‘Text Filters’ instead of ‘Number Filters’, and you can see there </w:t>
      </w:r>
    </w:p>
    <w:p w14:paraId="4CE1C35B"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are several text filter options. </w:t>
      </w:r>
    </w:p>
    <w:p w14:paraId="0C105D4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if you want to turn off filtering altogether for a worksheet, just click the Filter button </w:t>
      </w:r>
    </w:p>
    <w:p w14:paraId="6AD6C00F"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on the Data tab. </w:t>
      </w:r>
    </w:p>
    <w:p w14:paraId="4B92EECB"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Now, let’s take a look at the basic sorting capabilities in Excel. </w:t>
      </w:r>
    </w:p>
    <w:p w14:paraId="5EDFB89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Sorting is a very important part of the role of a typical Data Analyst. </w:t>
      </w:r>
    </w:p>
    <w:p w14:paraId="47B9405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You might need to organize your text-based data alphabetically, your number-based data </w:t>
      </w:r>
    </w:p>
    <w:p w14:paraId="28E6080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numerically, or your date-based data chronologically. </w:t>
      </w:r>
    </w:p>
    <w:p w14:paraId="1BCE8D6C"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When you sort data using these logical parameters, it makes it easier for you to conceptualize </w:t>
      </w:r>
    </w:p>
    <w:p w14:paraId="5E14276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visualize your data in a more meaningful way. </w:t>
      </w:r>
    </w:p>
    <w:p w14:paraId="4638529D"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When sorting data, the first thing you need to do is select which data to sort. </w:t>
      </w:r>
    </w:p>
    <w:p w14:paraId="79C633B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 xml:space="preserve">For example, if you want to sort your customers alphabetically, select a cell in the </w:t>
      </w:r>
      <w:proofErr w:type="spellStart"/>
      <w:r w:rsidRPr="00A70B45">
        <w:rPr>
          <w:rFonts w:ascii="Arial" w:eastAsia="Times New Roman" w:hAnsi="Arial" w:cs="Arial"/>
          <w:color w:val="333333"/>
          <w:sz w:val="21"/>
          <w:szCs w:val="21"/>
          <w:lang w:val="en-CA" w:eastAsia="en-CA"/>
        </w:rPr>
        <w:t>Customername</w:t>
      </w:r>
      <w:proofErr w:type="spellEnd"/>
      <w:r w:rsidRPr="00A70B45">
        <w:rPr>
          <w:rFonts w:ascii="Arial" w:eastAsia="Times New Roman" w:hAnsi="Arial" w:cs="Arial"/>
          <w:color w:val="333333"/>
          <w:sz w:val="21"/>
          <w:szCs w:val="21"/>
          <w:lang w:val="en-CA" w:eastAsia="en-CA"/>
        </w:rPr>
        <w:t> </w:t>
      </w:r>
    </w:p>
    <w:p w14:paraId="43BAD5C9"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column first </w:t>
      </w:r>
    </w:p>
    <w:p w14:paraId="71A865D8"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then either sort by A to Z </w:t>
      </w:r>
    </w:p>
    <w:p w14:paraId="645809E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or by Z to A. </w:t>
      </w:r>
    </w:p>
    <w:p w14:paraId="2080B54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if you want to sort your sales figures numerically, select a cell in the Sales column </w:t>
      </w:r>
    </w:p>
    <w:p w14:paraId="04B6BD1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first… </w:t>
      </w:r>
    </w:p>
    <w:p w14:paraId="71809E20"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then either sort from smallest to largest </w:t>
      </w:r>
    </w:p>
    <w:p w14:paraId="6E3F271C"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or from largest to smallest. </w:t>
      </w:r>
    </w:p>
    <w:p w14:paraId="07CC562F"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And lastly, if you want to sort your customer’s order dates chronologically, select a cell </w:t>
      </w:r>
    </w:p>
    <w:p w14:paraId="45130A09"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 xml:space="preserve">in the </w:t>
      </w:r>
      <w:proofErr w:type="spellStart"/>
      <w:r w:rsidRPr="00A70B45">
        <w:rPr>
          <w:rFonts w:ascii="Arial" w:eastAsia="Times New Roman" w:hAnsi="Arial" w:cs="Arial"/>
          <w:color w:val="333333"/>
          <w:sz w:val="21"/>
          <w:szCs w:val="21"/>
          <w:lang w:val="en-CA" w:eastAsia="en-CA"/>
        </w:rPr>
        <w:t>Orderdate</w:t>
      </w:r>
      <w:proofErr w:type="spellEnd"/>
      <w:r w:rsidRPr="00A70B45">
        <w:rPr>
          <w:rFonts w:ascii="Arial" w:eastAsia="Times New Roman" w:hAnsi="Arial" w:cs="Arial"/>
          <w:color w:val="333333"/>
          <w:sz w:val="21"/>
          <w:szCs w:val="21"/>
          <w:lang w:val="en-CA" w:eastAsia="en-CA"/>
        </w:rPr>
        <w:t xml:space="preserve"> column first… </w:t>
      </w:r>
    </w:p>
    <w:p w14:paraId="0674E79F"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then sort from oldest to newest </w:t>
      </w:r>
    </w:p>
    <w:p w14:paraId="4DE664E6"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or from newest to oldest. </w:t>
      </w:r>
    </w:p>
    <w:p w14:paraId="1AB9B6DB"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But you can also sort your data by more than one column at a time. </w:t>
      </w:r>
    </w:p>
    <w:p w14:paraId="61A8A73B"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Simply select a cell in your data, then on the Data tab, click Sort. </w:t>
      </w:r>
    </w:p>
    <w:p w14:paraId="1E245AB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Then either use the Sort by column suggested, or use the drop-down list to select a different </w:t>
      </w:r>
    </w:p>
    <w:p w14:paraId="73B85DD1"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column; in this case we’ll choose the ‘</w:t>
      </w:r>
      <w:proofErr w:type="spellStart"/>
      <w:r w:rsidRPr="00A70B45">
        <w:rPr>
          <w:rFonts w:ascii="Arial" w:eastAsia="Times New Roman" w:hAnsi="Arial" w:cs="Arial"/>
          <w:color w:val="333333"/>
          <w:sz w:val="21"/>
          <w:szCs w:val="21"/>
          <w:lang w:val="en-CA" w:eastAsia="en-CA"/>
        </w:rPr>
        <w:t>Orderdate</w:t>
      </w:r>
      <w:proofErr w:type="spellEnd"/>
      <w:r w:rsidRPr="00A70B45">
        <w:rPr>
          <w:rFonts w:ascii="Arial" w:eastAsia="Times New Roman" w:hAnsi="Arial" w:cs="Arial"/>
          <w:color w:val="333333"/>
          <w:sz w:val="21"/>
          <w:szCs w:val="21"/>
          <w:lang w:val="en-CA" w:eastAsia="en-CA"/>
        </w:rPr>
        <w:t>’ column as our first sorting criteria, and </w:t>
      </w:r>
    </w:p>
    <w:p w14:paraId="02F3FE23"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we’ll choose ‘Oldest to Newest’ in the Order drop-down list. </w:t>
      </w:r>
    </w:p>
    <w:p w14:paraId="656924B5"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To add a further sorting level, you click ‘Add Level’. </w:t>
      </w:r>
    </w:p>
    <w:p w14:paraId="0DB2231A"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Then you choose another sort column in the ‘Then by’ drop-down list, in our case </w:t>
      </w:r>
    </w:p>
    <w:p w14:paraId="05F963C8"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we’ll choose Sales, and for this sort level we’ll choose ‘Largest to Smallest’ in </w:t>
      </w:r>
    </w:p>
    <w:p w14:paraId="4B75A022"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the Order list. </w:t>
      </w:r>
    </w:p>
    <w:p w14:paraId="7A8D2631"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If you have a header row in your data – as we do here – then ensure you select the </w:t>
      </w:r>
    </w:p>
    <w:p w14:paraId="13FF30F2"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‘My data has headers’ checkbox, then click OK to sort. </w:t>
      </w:r>
    </w:p>
    <w:p w14:paraId="4005733B"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So, the data is now sorted to list the oldest orders by order date first, then within each </w:t>
      </w:r>
    </w:p>
    <w:p w14:paraId="2C226491"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order date, if there are multiple instances with the same order date… </w:t>
      </w:r>
    </w:p>
    <w:p w14:paraId="3E78E91D"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then the next sorting level lists data by the largest order values first, down to the </w:t>
      </w:r>
    </w:p>
    <w:p w14:paraId="3F93E097"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smallest order values. </w:t>
      </w:r>
    </w:p>
    <w:p w14:paraId="271BDFA4"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In this video, we learned how to use the Filter and Sort tools in Excel to filter and sort </w:t>
      </w:r>
    </w:p>
    <w:p w14:paraId="735F67CC" w14:textId="77777777" w:rsidR="00A70B45" w:rsidRPr="00A70B45" w:rsidRDefault="00A70B45" w:rsidP="00A70B45">
      <w:pPr>
        <w:shd w:val="clear" w:color="auto" w:fill="FFFFFF"/>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our data to enable us to control what information is displayed, and how it is displayed in our </w:t>
      </w:r>
    </w:p>
    <w:p w14:paraId="2E1DF96B" w14:textId="77777777" w:rsidR="00A70B45" w:rsidRPr="00A70B45" w:rsidRDefault="00A70B45" w:rsidP="00A70B45">
      <w:pPr>
        <w:spacing w:after="0" w:line="240" w:lineRule="auto"/>
        <w:rPr>
          <w:rFonts w:ascii="Arial" w:eastAsia="Times New Roman" w:hAnsi="Arial" w:cs="Arial"/>
          <w:color w:val="333333"/>
          <w:sz w:val="21"/>
          <w:szCs w:val="21"/>
          <w:lang w:val="en-CA" w:eastAsia="en-CA"/>
        </w:rPr>
      </w:pPr>
      <w:r w:rsidRPr="00A70B45">
        <w:rPr>
          <w:rFonts w:ascii="Arial" w:eastAsia="Times New Roman" w:hAnsi="Arial" w:cs="Arial"/>
          <w:color w:val="333333"/>
          <w:sz w:val="21"/>
          <w:szCs w:val="21"/>
          <w:lang w:val="en-CA" w:eastAsia="en-CA"/>
        </w:rPr>
        <w:t>worksheets.</w:t>
      </w:r>
    </w:p>
    <w:p w14:paraId="45C70245" w14:textId="77777777" w:rsidR="00947CE9" w:rsidRDefault="00947CE9" w:rsidP="00947CE9">
      <w:pPr>
        <w:pStyle w:val="Heading1"/>
        <w:spacing w:before="0" w:beforeAutospacing="0" w:after="0" w:afterAutospacing="0"/>
        <w:rPr>
          <w:rFonts w:ascii="Arial" w:hAnsi="Arial" w:cs="Arial"/>
          <w:color w:val="333333"/>
        </w:rPr>
      </w:pPr>
      <w:r>
        <w:rPr>
          <w:rFonts w:ascii="Arial" w:hAnsi="Arial" w:cs="Arial"/>
          <w:color w:val="333333"/>
        </w:rPr>
        <w:t>Viewpoints: Filtering and Sorting</w:t>
      </w:r>
    </w:p>
    <w:p w14:paraId="7EAEE701" w14:textId="77777777" w:rsidR="00947CE9" w:rsidRDefault="00947CE9" w:rsidP="00947CE9">
      <w:pPr>
        <w:rPr>
          <w:rFonts w:ascii="Arial" w:hAnsi="Arial" w:cs="Arial"/>
          <w:color w:val="333333"/>
          <w:sz w:val="21"/>
          <w:szCs w:val="21"/>
        </w:rPr>
      </w:pPr>
      <w:r>
        <w:rPr>
          <w:rStyle w:val="cds-button-label"/>
          <w:rFonts w:ascii="Arial" w:hAnsi="Arial" w:cs="Arial"/>
          <w:color w:val="333333"/>
          <w:sz w:val="21"/>
          <w:szCs w:val="21"/>
        </w:rPr>
        <w:t>Save note</w:t>
      </w:r>
    </w:p>
    <w:p w14:paraId="6ACA746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lastRenderedPageBreak/>
        <w:t>In this video, we will listen to several data professionals discuss the importance of </w:t>
      </w:r>
    </w:p>
    <w:p w14:paraId="73E01BB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filtering and sorting your data. </w:t>
      </w:r>
    </w:p>
    <w:p w14:paraId="7794DB6D"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Why is it important to filter and sort your data? </w:t>
      </w:r>
    </w:p>
    <w:p w14:paraId="24B2E69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Filtering and sorting are very important as part of your analysis and visualization experience, </w:t>
      </w:r>
    </w:p>
    <w:p w14:paraId="7E455B1D" w14:textId="77777777" w:rsidR="00947CE9" w:rsidRPr="00947CE9" w:rsidRDefault="00947CE9" w:rsidP="00947CE9">
      <w:pPr>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because this allows you to create one single view of the data, but then provide a function </w:t>
      </w:r>
    </w:p>
    <w:p w14:paraId="45C5581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for people to be able to do their own analysis on it. </w:t>
      </w:r>
    </w:p>
    <w:p w14:paraId="3ED0CA83"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Now, just to clarify what we mean by this is sorting tends to be highest to lowest, </w:t>
      </w:r>
    </w:p>
    <w:p w14:paraId="6AF5D5D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alphabetical, or in some cases, you may want to create some custom sorting where you put </w:t>
      </w:r>
    </w:p>
    <w:p w14:paraId="741A43B1"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your particular product or offering at the start and then have the rest falling behind </w:t>
      </w:r>
    </w:p>
    <w:p w14:paraId="2EA3D75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it. </w:t>
      </w:r>
    </w:p>
    <w:p w14:paraId="5E89BA3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Or you may want to group a few at the start to show your direct competitors versus others. </w:t>
      </w:r>
    </w:p>
    <w:p w14:paraId="64B9A8FE"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 love, love, love the filter sort feature in Microsoft Excel. </w:t>
      </w:r>
    </w:p>
    <w:p w14:paraId="4195106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What it allows me to do is get to the heart of the data I can drill down and see, for </w:t>
      </w:r>
    </w:p>
    <w:p w14:paraId="0EA25FF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example, how much revenue a client had for a specific time frame, or how much money they </w:t>
      </w:r>
    </w:p>
    <w:p w14:paraId="06482A7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made in a specific timeframe without looking through a lot of rows and a whole lot of information. </w:t>
      </w:r>
    </w:p>
    <w:p w14:paraId="1992301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So, filtering and sorting really allows you to narrow it down and they get very specific </w:t>
      </w:r>
    </w:p>
    <w:p w14:paraId="184B8473"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get the answers that you're looking for and not just get loads of data that you don't </w:t>
      </w:r>
    </w:p>
    <w:p w14:paraId="2424FC0E"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necessarily need. </w:t>
      </w:r>
    </w:p>
    <w:p w14:paraId="39E67B7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When we talk about filtering, we talk about this, to mean that I have a particular value </w:t>
      </w:r>
    </w:p>
    <w:p w14:paraId="5A1BE1B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on which I want to see the data specified path. </w:t>
      </w:r>
    </w:p>
    <w:p w14:paraId="7AAF26F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So, for example, if we had a bar chart showing our sales over months and I want to see it </w:t>
      </w:r>
    </w:p>
    <w:p w14:paraId="2C7774E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in a particular geography or for a particular product line, I could have that available </w:t>
      </w:r>
    </w:p>
    <w:p w14:paraId="7DCC965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allow me to filter down so that my sales would be specific just to one geography or </w:t>
      </w:r>
    </w:p>
    <w:p w14:paraId="2CB13C7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one product line.</w:t>
      </w:r>
    </w:p>
    <w:p w14:paraId="29E57F04" w14:textId="77777777" w:rsidR="00947CE9" w:rsidRDefault="00947CE9" w:rsidP="00947CE9">
      <w:pPr>
        <w:shd w:val="clear" w:color="auto" w:fill="FFFFFF"/>
        <w:rPr>
          <w:rStyle w:val="cds-5046"/>
          <w:rFonts w:ascii="Arial" w:hAnsi="Arial" w:cs="Arial"/>
          <w:color w:val="333333"/>
          <w:sz w:val="21"/>
          <w:szCs w:val="21"/>
        </w:rPr>
      </w:pPr>
    </w:p>
    <w:p w14:paraId="7E7D00E7" w14:textId="77777777" w:rsidR="00947CE9" w:rsidRDefault="00947CE9" w:rsidP="00947CE9">
      <w:pPr>
        <w:shd w:val="clear" w:color="auto" w:fill="FFFFFF"/>
        <w:rPr>
          <w:rStyle w:val="cds-5046"/>
          <w:rFonts w:ascii="Arial" w:hAnsi="Arial" w:cs="Arial"/>
          <w:color w:val="333333"/>
          <w:sz w:val="21"/>
          <w:szCs w:val="21"/>
        </w:rPr>
      </w:pPr>
    </w:p>
    <w:p w14:paraId="26F3D1A1" w14:textId="77777777" w:rsidR="00947CE9" w:rsidRDefault="00947CE9" w:rsidP="00947CE9">
      <w:pPr>
        <w:shd w:val="clear" w:color="auto" w:fill="FFFFFF"/>
        <w:rPr>
          <w:rStyle w:val="cds-5046"/>
          <w:rFonts w:ascii="Arial" w:hAnsi="Arial" w:cs="Arial"/>
          <w:color w:val="333333"/>
          <w:sz w:val="21"/>
          <w:szCs w:val="21"/>
        </w:rPr>
      </w:pPr>
    </w:p>
    <w:p w14:paraId="16E11EAE" w14:textId="1C98A4B7" w:rsidR="00947CE9" w:rsidRDefault="00947CE9" w:rsidP="00947CE9">
      <w:pPr>
        <w:shd w:val="clear" w:color="auto" w:fill="FFFFFF"/>
        <w:rPr>
          <w:rFonts w:ascii="Arial" w:hAnsi="Arial" w:cs="Arial"/>
          <w:color w:val="333333"/>
          <w:sz w:val="21"/>
          <w:szCs w:val="21"/>
        </w:rPr>
      </w:pPr>
      <w:proofErr w:type="spellStart"/>
      <w:r>
        <w:rPr>
          <w:rStyle w:val="cds-5046"/>
          <w:rFonts w:ascii="Arial" w:hAnsi="Arial" w:cs="Arial"/>
          <w:color w:val="333333"/>
          <w:sz w:val="21"/>
          <w:szCs w:val="21"/>
        </w:rPr>
        <w:t>TranscriptNotesDownloadsDiscuss</w:t>
      </w:r>
      <w:proofErr w:type="spellEnd"/>
    </w:p>
    <w:p w14:paraId="5562C2DD" w14:textId="77777777" w:rsidR="00947CE9" w:rsidRDefault="00947CE9" w:rsidP="00947CE9">
      <w:pPr>
        <w:pStyle w:val="Heading3"/>
        <w:shd w:val="clear" w:color="auto" w:fill="FFFFFF"/>
        <w:spacing w:before="0"/>
        <w:ind w:left="-15" w:right="-15"/>
        <w:rPr>
          <w:rFonts w:ascii="inherit" w:hAnsi="inherit" w:cs="Arial"/>
          <w:color w:val="333333"/>
          <w:sz w:val="36"/>
          <w:szCs w:val="36"/>
          <w:bdr w:val="none" w:sz="0" w:space="0" w:color="auto" w:frame="1"/>
        </w:rPr>
      </w:pPr>
      <w:r>
        <w:rPr>
          <w:rFonts w:ascii="inherit" w:hAnsi="inherit" w:cs="Arial"/>
          <w:b/>
          <w:bCs/>
          <w:color w:val="333333"/>
          <w:sz w:val="36"/>
          <w:szCs w:val="36"/>
          <w:bdr w:val="none" w:sz="0" w:space="0" w:color="auto" w:frame="1"/>
        </w:rPr>
        <w:t>Interactive Transcript - Enable basic transcript mode by pressing the escape key</w:t>
      </w:r>
    </w:p>
    <w:p w14:paraId="48DA8754" w14:textId="77777777" w:rsidR="00947CE9" w:rsidRDefault="00947CE9" w:rsidP="00947CE9">
      <w:pPr>
        <w:pStyle w:val="rc-a11yscreenreaderonly1"/>
        <w:shd w:val="clear" w:color="auto" w:fill="FFFFFF"/>
        <w:spacing w:before="0" w:beforeAutospacing="0" w:after="0" w:afterAutospacing="0" w:line="315" w:lineRule="atLeast"/>
        <w:ind w:left="-15" w:right="-15"/>
        <w:rPr>
          <w:rFonts w:ascii="Arial" w:hAnsi="Arial" w:cs="Arial"/>
          <w:color w:val="333333"/>
          <w:sz w:val="21"/>
          <w:szCs w:val="21"/>
        </w:rPr>
      </w:pPr>
      <w:r>
        <w:rPr>
          <w:rFonts w:ascii="Arial" w:hAnsi="Arial" w:cs="Arial"/>
          <w:color w:val="333333"/>
          <w:sz w:val="21"/>
          <w:szCs w:val="21"/>
        </w:rPr>
        <w:t>You may navigate through the transcript using tab. To save a note for a section of text press CTRL + S. To expand your selection you may use CTRL + arrow key. You may contract your selection using shift + CTRL + arrow key. For screen readers that are incompatible with using arrow keys for shortcuts, you can replace them with the H J K L keys. Some screen readers may require using CTRL in conjunction with the alt key</w:t>
      </w:r>
    </w:p>
    <w:p w14:paraId="028682B4" w14:textId="77777777" w:rsidR="00947CE9" w:rsidRDefault="00947CE9" w:rsidP="00947CE9">
      <w:pPr>
        <w:shd w:val="clear" w:color="auto" w:fill="FFFFFF"/>
        <w:spacing w:line="390" w:lineRule="atLeast"/>
        <w:rPr>
          <w:rFonts w:ascii="Arial" w:hAnsi="Arial" w:cs="Arial"/>
          <w:color w:val="333333"/>
          <w:sz w:val="21"/>
          <w:szCs w:val="21"/>
        </w:rPr>
      </w:pPr>
      <w:r>
        <w:rPr>
          <w:rStyle w:val="sr-only"/>
          <w:rFonts w:ascii="Arial" w:hAnsi="Arial" w:cs="Arial"/>
          <w:color w:val="333333"/>
          <w:sz w:val="21"/>
          <w:szCs w:val="21"/>
          <w:bdr w:val="none" w:sz="0" w:space="0" w:color="auto" w:frame="1"/>
        </w:rPr>
        <w:t>Play video starting at ::8 and follow transcript</w:t>
      </w:r>
      <w:r>
        <w:rPr>
          <w:rFonts w:ascii="Arial" w:hAnsi="Arial" w:cs="Arial"/>
          <w:color w:val="333333"/>
          <w:sz w:val="21"/>
          <w:szCs w:val="21"/>
        </w:rPr>
        <w:t>0:08</w:t>
      </w:r>
    </w:p>
    <w:p w14:paraId="7D50D70E" w14:textId="77777777" w:rsidR="00947CE9" w:rsidRDefault="00947CE9" w:rsidP="00947CE9">
      <w:pPr>
        <w:shd w:val="clear" w:color="auto" w:fill="FFFFFF"/>
        <w:spacing w:line="390" w:lineRule="atLeast"/>
        <w:rPr>
          <w:rFonts w:ascii="Arial" w:hAnsi="Arial" w:cs="Arial"/>
          <w:color w:val="333333"/>
          <w:sz w:val="21"/>
          <w:szCs w:val="21"/>
        </w:rPr>
      </w:pPr>
      <w:r>
        <w:rPr>
          <w:rStyle w:val="cds-3145"/>
          <w:rFonts w:ascii="Arial" w:hAnsi="Arial" w:cs="Arial"/>
          <w:color w:val="333333"/>
          <w:sz w:val="21"/>
          <w:szCs w:val="21"/>
        </w:rPr>
        <w:t>In this video, we will listen to several data professionals </w:t>
      </w:r>
    </w:p>
    <w:p w14:paraId="52D18820" w14:textId="77777777" w:rsidR="00947CE9" w:rsidRDefault="00947CE9" w:rsidP="00947CE9">
      <w:pPr>
        <w:pStyle w:val="Heading1"/>
        <w:shd w:val="clear" w:color="auto" w:fill="FFFFFF"/>
        <w:spacing w:before="0" w:beforeAutospacing="0" w:after="0" w:afterAutospacing="0"/>
      </w:pPr>
      <w:r>
        <w:t>Useful Functions for Data Analysis</w:t>
      </w:r>
    </w:p>
    <w:p w14:paraId="16AB13CD"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Now that we’ve learned how to use the Filter and Sort tools in Excel to filter and sort </w:t>
      </w:r>
    </w:p>
    <w:p w14:paraId="3C236AB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our data to enable us to control what information is displayed, and how it is displayed in our </w:t>
      </w:r>
    </w:p>
    <w:p w14:paraId="35C13CF4" w14:textId="77777777" w:rsidR="00947CE9" w:rsidRPr="00947CE9" w:rsidRDefault="00947CE9" w:rsidP="00947CE9">
      <w:pPr>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worksheets, in this video we’ll discuss how to use some of the most common functions </w:t>
      </w:r>
    </w:p>
    <w:p w14:paraId="514C340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 Data Analyst might use; namely IF, IFS, COUNTIF, and SUMIF. </w:t>
      </w:r>
    </w:p>
    <w:p w14:paraId="7374029F"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First up, let’s look at how to use the IF function. </w:t>
      </w:r>
    </w:p>
    <w:p w14:paraId="44957C0E"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lastRenderedPageBreak/>
        <w:t>The IF function is one of the most used logical functions in Excel. </w:t>
      </w:r>
    </w:p>
    <w:p w14:paraId="35C50D5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IF function enables you to logically compare a value against criteria you set in the function, </w:t>
      </w:r>
    </w:p>
    <w:p w14:paraId="639C82F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then return a result based on whether the result of the logical comparison is true </w:t>
      </w:r>
    </w:p>
    <w:p w14:paraId="065818F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or false. </w:t>
      </w:r>
    </w:p>
    <w:p w14:paraId="7CC2852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these values can be text values or numeric values. </w:t>
      </w:r>
    </w:p>
    <w:p w14:paraId="4D7B500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 IF function essentially says; “if something is true, then return a value or do something, </w:t>
      </w:r>
    </w:p>
    <w:p w14:paraId="0EBA308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but if it’s not true, then return a different value or do something else”. </w:t>
      </w:r>
    </w:p>
    <w:p w14:paraId="17E47AE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For example, in our vehicle toy sales worksheet, if we wanted to have a column that recorded </w:t>
      </w:r>
    </w:p>
    <w:p w14:paraId="334C54F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whether the order had been shipped or not, you could add a new column to the right of </w:t>
      </w:r>
    </w:p>
    <w:p w14:paraId="1264B8DD"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existing column – let’s call it shipped? </w:t>
      </w:r>
    </w:p>
    <w:p w14:paraId="3D14B90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then enter the formula seen in cell H2 </w:t>
      </w:r>
    </w:p>
    <w:p w14:paraId="5F0BD521"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This formula is saying – if the text in G2 says ‘shipped’ then return ‘Yes’, </w:t>
      </w:r>
    </w:p>
    <w:p w14:paraId="63FC2FA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if it doesn’t then return ‘No’. </w:t>
      </w:r>
    </w:p>
    <w:p w14:paraId="5CBDCDC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You can then use the Fill Handle to copy this formula down the column. </w:t>
      </w:r>
    </w:p>
    <w:p w14:paraId="788BFB2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You can see that most of the cells do say ‘Yes’, but some don’t, as the order </w:t>
      </w:r>
    </w:p>
    <w:p w14:paraId="2D2FA373"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hasn’t been shipped for one reason or another. </w:t>
      </w:r>
    </w:p>
    <w:p w14:paraId="179E2BF3"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We could also use the IF function to emphasize the size of an order. </w:t>
      </w:r>
    </w:p>
    <w:p w14:paraId="2A08D37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So, if we add a new column to the right of ‘Sales’, and name it ‘3K plus or minus’ </w:t>
      </w:r>
    </w:p>
    <w:p w14:paraId="2FA5029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Then enter the formula seen in cell F2 </w:t>
      </w:r>
    </w:p>
    <w:p w14:paraId="6861924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This formula is saying – if the order is over three thousand, then return the text </w:t>
      </w:r>
    </w:p>
    <w:p w14:paraId="0235A0D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“Over 3k”, but if it isn’t, then return the text “Under 3k”. </w:t>
      </w:r>
    </w:p>
    <w:p w14:paraId="5E66F81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we can copy the formula down the column. </w:t>
      </w:r>
    </w:p>
    <w:p w14:paraId="2F47A05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In an ideal world, you would only use the IF function to apply one or two conditions, </w:t>
      </w:r>
    </w:p>
    <w:p w14:paraId="69DECCE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but there may be scenarios where you want to apply multiple conditions. </w:t>
      </w:r>
    </w:p>
    <w:p w14:paraId="23675C3D"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In these cases, you can use the ‘nesting’ capabilities of functions to bring together </w:t>
      </w:r>
    </w:p>
    <w:p w14:paraId="4F4A4AF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several IF statements in one formula; these are called ‘nested IF functions’. </w:t>
      </w:r>
    </w:p>
    <w:p w14:paraId="702B493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For example, if we add another column here for the order size. </w:t>
      </w:r>
    </w:p>
    <w:p w14:paraId="47A4882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then enter the formula seen in cell F2. </w:t>
      </w:r>
    </w:p>
    <w:p w14:paraId="0E0799B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You can see that this formula, contains multiple IF functions; one is needed for each condition </w:t>
      </w:r>
    </w:p>
    <w:p w14:paraId="54A16DCE"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one for Large, one for Medium, and one for Small </w:t>
      </w:r>
    </w:p>
    <w:p w14:paraId="4FFE4DA1"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it requires three sets of parentheses. </w:t>
      </w:r>
    </w:p>
    <w:p w14:paraId="69F4F28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So, it’s a relatively long and complex formula, but it does work. </w:t>
      </w:r>
    </w:p>
    <w:p w14:paraId="7508109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Again, we can copy the formula down the column. </w:t>
      </w:r>
    </w:p>
    <w:p w14:paraId="5172110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Even though Excel technically supports the nesting of up to 64 different IF functions </w:t>
      </w:r>
    </w:p>
    <w:p w14:paraId="20042A2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in a formula, it is not a recommended best practice. </w:t>
      </w:r>
    </w:p>
    <w:p w14:paraId="5AD240F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Having multiple IF functions in a single formula can become extremely challenging to manage. </w:t>
      </w:r>
    </w:p>
    <w:p w14:paraId="4F12DD9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For example, suppose you come across a formula like this that you haven’t used for some </w:t>
      </w:r>
    </w:p>
    <w:p w14:paraId="21CB6A2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time, or even worse, was created by someone else; it could be quite difficult to work </w:t>
      </w:r>
    </w:p>
    <w:p w14:paraId="13B44FE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out how and why it is being used. </w:t>
      </w:r>
    </w:p>
    <w:p w14:paraId="0769524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Also, if your conditions increase, then you need to add more conditions to an already </w:t>
      </w:r>
    </w:p>
    <w:p w14:paraId="6E86BBC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quite complex and long formula, which will only complicate matters more. </w:t>
      </w:r>
    </w:p>
    <w:p w14:paraId="41DE5B1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To resolve this issue, a new function was developed called IFS. </w:t>
      </w:r>
    </w:p>
    <w:p w14:paraId="0A58879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IFS function is only supported on Excel 2019, Excel for Microsoft 365, and Excel for </w:t>
      </w:r>
    </w:p>
    <w:p w14:paraId="0156CC0E"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web. </w:t>
      </w:r>
    </w:p>
    <w:p w14:paraId="79DEF5E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As the name suggests, this function can replace multiple nested IF functions being used in </w:t>
      </w:r>
    </w:p>
    <w:p w14:paraId="798C56F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 single formula, to simplify matters. </w:t>
      </w:r>
    </w:p>
    <w:p w14:paraId="17F1220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(So, if we add a further column for order size </w:t>
      </w:r>
    </w:p>
    <w:p w14:paraId="18B2B6A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but this time we’ll use the IFS function instead. </w:t>
      </w:r>
    </w:p>
    <w:p w14:paraId="1B166EF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As you can see in cell G2, this formula only has one set of parentheses instead of three, </w:t>
      </w:r>
    </w:p>
    <w:p w14:paraId="46AC30C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only uses one function instead of three. </w:t>
      </w:r>
    </w:p>
    <w:p w14:paraId="56D838D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Let’s copy that formula down the column too. </w:t>
      </w:r>
    </w:p>
    <w:p w14:paraId="4009047E"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Now let’s have a look at another example of using the IF function, but we’ll combine </w:t>
      </w:r>
    </w:p>
    <w:p w14:paraId="34FE29B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it with Conditional Formatting too. </w:t>
      </w:r>
    </w:p>
    <w:p w14:paraId="159255ED"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lastRenderedPageBreak/>
        <w:t>If we switch to the car sales worksheet… </w:t>
      </w:r>
    </w:p>
    <w:p w14:paraId="29F72AC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add a new column to the right of the Year Resale Value column </w:t>
      </w:r>
    </w:p>
    <w:p w14:paraId="0A3111A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call it ‘Retention %’. </w:t>
      </w:r>
    </w:p>
    <w:p w14:paraId="177EE2B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Then, we enter the formula seen in cell G2, which will divide the ‘Year Resale Value’, </w:t>
      </w:r>
    </w:p>
    <w:p w14:paraId="79CCAFBE"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by the original ‘Retail Price’. </w:t>
      </w:r>
    </w:p>
    <w:p w14:paraId="3C7EF26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We need to format this as a percentage. </w:t>
      </w:r>
    </w:p>
    <w:p w14:paraId="6D252B8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then we can copy it down the column. </w:t>
      </w:r>
    </w:p>
    <w:p w14:paraId="460303E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Next, we’ll add a column to highlight the retention value for each car. </w:t>
      </w:r>
    </w:p>
    <w:p w14:paraId="7CB886B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formula we add here in cell H2 uses the IF function to state that if the percentage </w:t>
      </w:r>
    </w:p>
    <w:p w14:paraId="4E14C1E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in the previous column is greater than 69%, then mark it as ‘Good’, but if it isn’t, </w:t>
      </w:r>
    </w:p>
    <w:p w14:paraId="0D5F36A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then mark it as ‘Poor’. </w:t>
      </w:r>
    </w:p>
    <w:p w14:paraId="18C04A9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Once again, we’ll copy the formula down the column. </w:t>
      </w:r>
    </w:p>
    <w:p w14:paraId="23FA0C8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We could also use Conditional Formatting to highlight the retention value percentages </w:t>
      </w:r>
    </w:p>
    <w:p w14:paraId="4ABF34B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even more. </w:t>
      </w:r>
    </w:p>
    <w:p w14:paraId="245627A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We select H2, and on the Home tab, click Conditional Formatting, and make a new rule. </w:t>
      </w:r>
    </w:p>
    <w:p w14:paraId="183AE21F"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condition in our rule will only format cells that contain a specific text value… </w:t>
      </w:r>
    </w:p>
    <w:p w14:paraId="26016D3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that value is the word ‘GOOD’. </w:t>
      </w:r>
    </w:p>
    <w:p w14:paraId="1FC6D7E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if it does match that condition, then format it with a dark green font and fill </w:t>
      </w:r>
    </w:p>
    <w:p w14:paraId="2A55905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cell in pale green. </w:t>
      </w:r>
    </w:p>
    <w:p w14:paraId="2F8FF24A"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Let’s copy that conditional formatting down the rest of the column. </w:t>
      </w:r>
    </w:p>
    <w:p w14:paraId="404EC4B1"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You can see that the cells that contain the word ’good’ are now formatted as we defined, </w:t>
      </w:r>
    </w:p>
    <w:p w14:paraId="28DCA2E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but the cells containing the word ‘poor’ are not. </w:t>
      </w:r>
    </w:p>
    <w:p w14:paraId="33624146"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Let’s add another conditional format rule. </w:t>
      </w:r>
    </w:p>
    <w:p w14:paraId="5B6EED99"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This time, we’ll select Manage Rules, because we are going to add another rule to our existing </w:t>
      </w:r>
    </w:p>
    <w:p w14:paraId="499DF83F"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rule. </w:t>
      </w:r>
    </w:p>
    <w:p w14:paraId="4C4977C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he new rule will be the same as the previous one, with the exception of looking for a match </w:t>
      </w:r>
    </w:p>
    <w:p w14:paraId="398506E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with the word ‘poor’ instead, and formatting those matching cells with red text and a pink </w:t>
      </w:r>
    </w:p>
    <w:p w14:paraId="3F669E31"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background fill. </w:t>
      </w:r>
    </w:p>
    <w:p w14:paraId="5ECF823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once again, we copy that down the column. </w:t>
      </w:r>
    </w:p>
    <w:p w14:paraId="59C3253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Now all the cells that contain the word ‘poor’ are formatted as red text with a pink cell </w:t>
      </w:r>
    </w:p>
    <w:p w14:paraId="2E7863E9"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fill. </w:t>
      </w:r>
    </w:p>
    <w:p w14:paraId="5B9DB7D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Let’s now have a quick look at how to use the COUNTIF function. </w:t>
      </w:r>
    </w:p>
    <w:p w14:paraId="4CA17C0E"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COUNTIF is one of the statistical functions provided in Excel. </w:t>
      </w:r>
    </w:p>
    <w:p w14:paraId="6A21089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You can use it to count the number of cells that meet a certain criterion; such as the </w:t>
      </w:r>
    </w:p>
    <w:p w14:paraId="10536B1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number of instances where an employee’s name appears in a list of sales invoices, </w:t>
      </w:r>
    </w:p>
    <w:p w14:paraId="6B4009D9"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or the number of occasions a particular part number appears in a list of purchase orders. </w:t>
      </w:r>
    </w:p>
    <w:p w14:paraId="12C6C86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Let’s switch to the vehicle toy sales worksheet. </w:t>
      </w:r>
    </w:p>
    <w:p w14:paraId="6F024FD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Suppose you want to find out how many of the sales orders in the list went to customers </w:t>
      </w:r>
    </w:p>
    <w:p w14:paraId="46BE993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based in the United Kingdom. </w:t>
      </w:r>
    </w:p>
    <w:p w14:paraId="1908BB3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We enter the formula you see in cell AD7. </w:t>
      </w:r>
    </w:p>
    <w:p w14:paraId="7F02AD2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Note that when we are using text as a criterion, we have to enclose the text in quotation marks. </w:t>
      </w:r>
    </w:p>
    <w:p w14:paraId="24B8B2C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So there were 6 sales orders in the UK. </w:t>
      </w:r>
    </w:p>
    <w:p w14:paraId="5CAED2B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if you wanted to discover the same thing for French customers, then you would just </w:t>
      </w:r>
    </w:p>
    <w:p w14:paraId="39D64ADD"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edit the existing formula, or copy it and then edit it. </w:t>
      </w:r>
    </w:p>
    <w:p w14:paraId="6D02C35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You can see there were 14 orders for French customers. </w:t>
      </w:r>
    </w:p>
    <w:p w14:paraId="1E0CF69D"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Notice that this time the text entered was in lowercase, and it still works; so names </w:t>
      </w:r>
    </w:p>
    <w:p w14:paraId="725DB16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in this function are not case-sensitive. </w:t>
      </w:r>
    </w:p>
    <w:p w14:paraId="0F6B005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And let’s do the same for United States customers; there are 41 orders to customers </w:t>
      </w:r>
    </w:p>
    <w:p w14:paraId="16F85695"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based in the states. </w:t>
      </w:r>
    </w:p>
    <w:p w14:paraId="501E513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There is also a newer function called COUNTIFS which applies criteria to cells across multiple </w:t>
      </w:r>
    </w:p>
    <w:p w14:paraId="361EA8F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ranges to count the number of occasions where all criteria have been met. </w:t>
      </w:r>
    </w:p>
    <w:p w14:paraId="5143BFA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This removes the need to use multiple COUNTIF functions in a long and complex single formula. </w:t>
      </w:r>
    </w:p>
    <w:p w14:paraId="2F1B3F0F"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COUNTIFS function is only supported on Excel 2019, Excel for Microsoft 365, and Excel </w:t>
      </w:r>
    </w:p>
    <w:p w14:paraId="434EE56F"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lastRenderedPageBreak/>
        <w:t>for the web. </w:t>
      </w:r>
    </w:p>
    <w:p w14:paraId="44C4BC0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Now let’s take a quick look at how to use the SUMIF function, which is a very commonly </w:t>
      </w:r>
    </w:p>
    <w:p w14:paraId="4A6D1C53"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used mathematical function in Excel. </w:t>
      </w:r>
    </w:p>
    <w:p w14:paraId="56E46B33"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You use the SUMIF function to sum the values within a specified range that meet specified </w:t>
      </w:r>
    </w:p>
    <w:p w14:paraId="13F1759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criteria. </w:t>
      </w:r>
    </w:p>
    <w:p w14:paraId="3138270D"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For example, you might want to add up only the salaries that are over a specified salary </w:t>
      </w:r>
    </w:p>
    <w:p w14:paraId="523EDC5D"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level, or you might want to find the total of all sales of a particular product category. </w:t>
      </w:r>
    </w:p>
    <w:p w14:paraId="5098AFEE"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We’ll enter the formula seen in cell AD10 </w:t>
      </w:r>
    </w:p>
    <w:p w14:paraId="0CA216A1"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This formula will add up each of the sales orders that have a total of more than 3,000 </w:t>
      </w:r>
    </w:p>
    <w:p w14:paraId="414AD7CF"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dollars. </w:t>
      </w:r>
    </w:p>
    <w:p w14:paraId="6F45F85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Again, notice that because we have used an arithmetic operator, that is the ‘greater </w:t>
      </w:r>
    </w:p>
    <w:p w14:paraId="6A540647"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than’ operator, we must enclose the criterion in quotes. </w:t>
      </w:r>
    </w:p>
    <w:p w14:paraId="3481BD51"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If we specify a criterion that is only a number, we don’t enclose it in quotes. </w:t>
      </w:r>
    </w:p>
    <w:p w14:paraId="7048990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So, the total sum of all orders that were over 3,000 dollars is almost 470,000 dollars. </w:t>
      </w:r>
    </w:p>
    <w:p w14:paraId="2C228744"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You can also use wildcards such as ‘question mark’ (?) and ‘asterisk’ (*) when searching </w:t>
      </w:r>
    </w:p>
    <w:p w14:paraId="43AC15B1"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for partial matches, and you can also specify to extract values from a different column </w:t>
      </w:r>
    </w:p>
    <w:p w14:paraId="3BC906E9"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than the column where you have specified the criteria. </w:t>
      </w:r>
    </w:p>
    <w:p w14:paraId="2A1AE9C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For example, if we enter the formula you can see in cell AD13, it will sum all the car </w:t>
      </w:r>
    </w:p>
    <w:p w14:paraId="6587DFB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sales in column E, for only those products in the ‘</w:t>
      </w:r>
      <w:proofErr w:type="spellStart"/>
      <w:r w:rsidRPr="00947CE9">
        <w:rPr>
          <w:rFonts w:ascii="Arial" w:eastAsia="Times New Roman" w:hAnsi="Arial" w:cs="Arial"/>
          <w:color w:val="333333"/>
          <w:sz w:val="21"/>
          <w:szCs w:val="21"/>
          <w:lang w:val="en-CA" w:eastAsia="en-CA"/>
        </w:rPr>
        <w:t>productline</w:t>
      </w:r>
      <w:proofErr w:type="spellEnd"/>
      <w:r w:rsidRPr="00947CE9">
        <w:rPr>
          <w:rFonts w:ascii="Arial" w:eastAsia="Times New Roman" w:hAnsi="Arial" w:cs="Arial"/>
          <w:color w:val="333333"/>
          <w:sz w:val="21"/>
          <w:szCs w:val="21"/>
          <w:lang w:val="en-CA" w:eastAsia="en-CA"/>
        </w:rPr>
        <w:t>’ column that end in </w:t>
      </w:r>
    </w:p>
    <w:p w14:paraId="289E80EB"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‘cars’. </w:t>
      </w:r>
    </w:p>
    <w:p w14:paraId="63C4808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There is also a newer function called SUMIFS that you can use to sum cells based on multiple </w:t>
      </w:r>
    </w:p>
    <w:p w14:paraId="04829322"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criteria. </w:t>
      </w:r>
    </w:p>
    <w:p w14:paraId="205330A8"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This removes the need to use multiple SUMIF functions in a long and complex single formula. </w:t>
      </w:r>
    </w:p>
    <w:p w14:paraId="327E647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SUMIFS function is only supported on Excel 2019, Excel for Microsoft 365, and Excel for </w:t>
      </w:r>
    </w:p>
    <w:p w14:paraId="35DFFA80"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the web. </w:t>
      </w:r>
    </w:p>
    <w:p w14:paraId="6C99C3DC" w14:textId="77777777" w:rsidR="00947CE9" w:rsidRP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In this video, we learned how to use the IF, IFS, COUNTIF, and SUMIF functions. </w:t>
      </w:r>
    </w:p>
    <w:p w14:paraId="05949EBC" w14:textId="77777777" w:rsidR="00F76EDF" w:rsidRDefault="00F76EDF" w:rsidP="00947CE9">
      <w:pPr>
        <w:shd w:val="clear" w:color="auto" w:fill="FFFFFF"/>
        <w:spacing w:after="0" w:line="240" w:lineRule="auto"/>
        <w:rPr>
          <w:rFonts w:ascii="Arial" w:eastAsia="Times New Roman" w:hAnsi="Arial" w:cs="Arial"/>
          <w:color w:val="333333"/>
          <w:sz w:val="21"/>
          <w:szCs w:val="21"/>
          <w:lang w:val="en-CA" w:eastAsia="en-CA"/>
        </w:rPr>
      </w:pPr>
    </w:p>
    <w:p w14:paraId="61FBB413" w14:textId="700ADEEC" w:rsidR="00947CE9" w:rsidRDefault="00947CE9" w:rsidP="00947CE9">
      <w:pPr>
        <w:shd w:val="clear" w:color="auto" w:fill="FFFFFF"/>
        <w:spacing w:after="0" w:line="240" w:lineRule="auto"/>
        <w:rPr>
          <w:rFonts w:ascii="Arial" w:eastAsia="Times New Roman" w:hAnsi="Arial" w:cs="Arial"/>
          <w:color w:val="333333"/>
          <w:sz w:val="21"/>
          <w:szCs w:val="21"/>
          <w:lang w:val="en-CA" w:eastAsia="en-CA"/>
        </w:rPr>
      </w:pPr>
      <w:r w:rsidRPr="00947CE9">
        <w:rPr>
          <w:rFonts w:ascii="Arial" w:eastAsia="Times New Roman" w:hAnsi="Arial" w:cs="Arial"/>
          <w:color w:val="333333"/>
          <w:sz w:val="21"/>
          <w:szCs w:val="21"/>
          <w:lang w:val="en-CA" w:eastAsia="en-CA"/>
        </w:rPr>
        <w:t>In the next video we’ll look at how to use the VLOOKUP and HLOOKUP reference functions.</w:t>
      </w:r>
    </w:p>
    <w:p w14:paraId="3AA3B4CE" w14:textId="77777777" w:rsidR="00B04FA0" w:rsidRDefault="00B04FA0" w:rsidP="00B04FA0">
      <w:pPr>
        <w:pStyle w:val="Heading1"/>
        <w:spacing w:before="0" w:beforeAutospacing="0" w:after="0" w:afterAutospacing="0"/>
        <w:rPr>
          <w:rFonts w:ascii="Arial" w:hAnsi="Arial" w:cs="Arial"/>
          <w:color w:val="333333"/>
        </w:rPr>
      </w:pPr>
      <w:r>
        <w:rPr>
          <w:rFonts w:ascii="Arial" w:hAnsi="Arial" w:cs="Arial"/>
          <w:color w:val="333333"/>
        </w:rPr>
        <w:t>Using VLOOKUP and HLOOKUP Functions</w:t>
      </w:r>
    </w:p>
    <w:p w14:paraId="355C0A05" w14:textId="77777777" w:rsidR="00B04FA0" w:rsidRDefault="00B04FA0" w:rsidP="00B04FA0">
      <w:pPr>
        <w:rPr>
          <w:rFonts w:ascii="Arial" w:hAnsi="Arial" w:cs="Arial"/>
          <w:color w:val="333333"/>
          <w:sz w:val="21"/>
          <w:szCs w:val="21"/>
        </w:rPr>
      </w:pPr>
      <w:r>
        <w:rPr>
          <w:rStyle w:val="cds-button-label"/>
          <w:rFonts w:ascii="Arial" w:hAnsi="Arial" w:cs="Arial"/>
          <w:color w:val="333333"/>
          <w:sz w:val="21"/>
          <w:szCs w:val="21"/>
        </w:rPr>
        <w:t>Save note</w:t>
      </w:r>
    </w:p>
    <w:p w14:paraId="0915CD1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Now that we’ve learned how to use the IF, IFS, COUNTIF, and SUMIF functions, in this </w:t>
      </w:r>
    </w:p>
    <w:p w14:paraId="246A71AE"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video we’ll look at how to use the VLOOKUP and HLOOKUP reference functions. </w:t>
      </w:r>
    </w:p>
    <w:p w14:paraId="2297F721"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VLOOKUP is one of the most commonly used reference-type functions in Excel, and it enables you to </w:t>
      </w:r>
    </w:p>
    <w:p w14:paraId="3AF07B70"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find data referenced in a lookup table. </w:t>
      </w:r>
    </w:p>
    <w:p w14:paraId="36BC5859"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It stands for Vertical Lookup and therefore is a useful tool to use when you want to find </w:t>
      </w:r>
    </w:p>
    <w:p w14:paraId="72960DF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something in a table or a range by row. </w:t>
      </w:r>
    </w:p>
    <w:p w14:paraId="01A1DEED"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Shortly, we will look at HLOOKUP, which stands for Horizontal Lookup, which looks for data </w:t>
      </w:r>
    </w:p>
    <w:p w14:paraId="39F1CDB0"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by column instead. </w:t>
      </w:r>
    </w:p>
    <w:p w14:paraId="0C6CBD7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VLOOKUP works by using a common shared key between the source data and the lookup data </w:t>
      </w:r>
    </w:p>
    <w:p w14:paraId="42AE66E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the lookup table. </w:t>
      </w:r>
    </w:p>
    <w:p w14:paraId="37AFC8B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A typical VLOOKUP formula would look like: </w:t>
      </w:r>
    </w:p>
    <w:p w14:paraId="6DB347C0"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=VLOOKUP(B3,A2:B12,2,FALSE) </w:t>
      </w:r>
    </w:p>
    <w:p w14:paraId="11D490F5"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Where B3 is the lookup value, that is, the value or word you are looking for A2:B12 is </w:t>
      </w:r>
    </w:p>
    <w:p w14:paraId="22C9B264"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 lookup table or range, that is, the table array or range of cells that contains the </w:t>
      </w:r>
    </w:p>
    <w:p w14:paraId="2ECD605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lookup value. </w:t>
      </w:r>
    </w:p>
    <w:p w14:paraId="17F51A4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a formula, Excel references this as ‘</w:t>
      </w:r>
      <w:proofErr w:type="spellStart"/>
      <w:r w:rsidRPr="00B04FA0">
        <w:rPr>
          <w:rFonts w:ascii="Arial" w:eastAsia="Times New Roman" w:hAnsi="Arial" w:cs="Arial"/>
          <w:color w:val="333333"/>
          <w:sz w:val="21"/>
          <w:szCs w:val="21"/>
          <w:lang w:val="en-CA" w:eastAsia="en-CA"/>
        </w:rPr>
        <w:t>table_array</w:t>
      </w:r>
      <w:proofErr w:type="spellEnd"/>
      <w:r w:rsidRPr="00B04FA0">
        <w:rPr>
          <w:rFonts w:ascii="Arial" w:eastAsia="Times New Roman" w:hAnsi="Arial" w:cs="Arial"/>
          <w:color w:val="333333"/>
          <w:sz w:val="21"/>
          <w:szCs w:val="21"/>
          <w:lang w:val="en-CA" w:eastAsia="en-CA"/>
        </w:rPr>
        <w:t>’. </w:t>
      </w:r>
    </w:p>
    <w:p w14:paraId="30FD221B"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 lookup table can be on the same worksheet or in another separate worksheet. </w:t>
      </w:r>
    </w:p>
    <w:p w14:paraId="7A122E4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2 is the lookup column number, that is, the number of the column in the lookup table that </w:t>
      </w:r>
    </w:p>
    <w:p w14:paraId="2685B2FB"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lastRenderedPageBreak/>
        <w:t>contains the value you are looking for. </w:t>
      </w:r>
    </w:p>
    <w:p w14:paraId="72301DB9"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a formula, Excel references this as ‘</w:t>
      </w:r>
      <w:proofErr w:type="spellStart"/>
      <w:r w:rsidRPr="00B04FA0">
        <w:rPr>
          <w:rFonts w:ascii="Arial" w:eastAsia="Times New Roman" w:hAnsi="Arial" w:cs="Arial"/>
          <w:color w:val="333333"/>
          <w:sz w:val="21"/>
          <w:szCs w:val="21"/>
          <w:lang w:val="en-CA" w:eastAsia="en-CA"/>
        </w:rPr>
        <w:t>col_index_num</w:t>
      </w:r>
      <w:proofErr w:type="spellEnd"/>
      <w:r w:rsidRPr="00B04FA0">
        <w:rPr>
          <w:rFonts w:ascii="Arial" w:eastAsia="Times New Roman" w:hAnsi="Arial" w:cs="Arial"/>
          <w:color w:val="333333"/>
          <w:sz w:val="21"/>
          <w:szCs w:val="21"/>
          <w:lang w:val="en-CA" w:eastAsia="en-CA"/>
        </w:rPr>
        <w:t>’. </w:t>
      </w:r>
    </w:p>
    <w:p w14:paraId="3AF13A8B"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FALSE is an optional parameter that determines whether the match found has to be exact (denoted </w:t>
      </w:r>
    </w:p>
    <w:p w14:paraId="535FB58B"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by FALSE), or can be approximate (denoted by TRUE). </w:t>
      </w:r>
    </w:p>
    <w:p w14:paraId="19C4878A"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a formula, Excel references this as ‘[</w:t>
      </w:r>
      <w:proofErr w:type="spellStart"/>
      <w:r w:rsidRPr="00B04FA0">
        <w:rPr>
          <w:rFonts w:ascii="Arial" w:eastAsia="Times New Roman" w:hAnsi="Arial" w:cs="Arial"/>
          <w:color w:val="333333"/>
          <w:sz w:val="21"/>
          <w:szCs w:val="21"/>
          <w:lang w:val="en-CA" w:eastAsia="en-CA"/>
        </w:rPr>
        <w:t>range_lookup</w:t>
      </w:r>
      <w:proofErr w:type="spellEnd"/>
      <w:r w:rsidRPr="00B04FA0">
        <w:rPr>
          <w:rFonts w:ascii="Arial" w:eastAsia="Times New Roman" w:hAnsi="Arial" w:cs="Arial"/>
          <w:color w:val="333333"/>
          <w:sz w:val="21"/>
          <w:szCs w:val="21"/>
          <w:lang w:val="en-CA" w:eastAsia="en-CA"/>
        </w:rPr>
        <w:t>]’. </w:t>
      </w:r>
    </w:p>
    <w:p w14:paraId="23907E25"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 square brackets round this argument in the formula, signifies that it is an optional </w:t>
      </w:r>
    </w:p>
    <w:p w14:paraId="79441014"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argument, whereas the others are required arguments of a VLOOKUP formula. </w:t>
      </w:r>
    </w:p>
    <w:p w14:paraId="4329C9C6"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If you don’t specify the optional FALSE or TRUE parameter in your formula, it will </w:t>
      </w:r>
    </w:p>
    <w:p w14:paraId="352E8A2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default to FALSE; that is, an exact match is required. </w:t>
      </w:r>
    </w:p>
    <w:p w14:paraId="55777A46"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You can also use the number 0 instead of FALSE, and the number 1 instead of TRUE. </w:t>
      </w:r>
    </w:p>
    <w:p w14:paraId="639AA36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OK, now let’s see the VLOOKUP function in action. </w:t>
      </w:r>
    </w:p>
    <w:p w14:paraId="3E7C57D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the car sales worksheet, suppose we wanted a quick price list of our favorite cars. </w:t>
      </w:r>
    </w:p>
    <w:p w14:paraId="43422194" w14:textId="77777777" w:rsidR="00B04FA0" w:rsidRPr="00B04FA0" w:rsidRDefault="00B04FA0" w:rsidP="00B04FA0">
      <w:pPr>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 first thing we need to do, is put the column containing the value we want to search </w:t>
      </w:r>
    </w:p>
    <w:p w14:paraId="5B0F0221"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for, in the leftmost column, as VLOOKUP requires this. </w:t>
      </w:r>
    </w:p>
    <w:p w14:paraId="69D1A43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Then we can delete the original column. </w:t>
      </w:r>
    </w:p>
    <w:p w14:paraId="2A96F32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We then enter the formula seen in cell V16… </w:t>
      </w:r>
    </w:p>
    <w:p w14:paraId="7BFC13E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 which is looking for the word ‘Corvette’ in the table array from cell A2 to G156, and </w:t>
      </w:r>
    </w:p>
    <w:p w14:paraId="1095AB11"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then looks for the value in the fifth column – in this case, the ‘Price’ column – that </w:t>
      </w:r>
    </w:p>
    <w:p w14:paraId="58D06CBD"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matches the row containing ‘Corvette’ and returns an exact value of 45,705 dollars. </w:t>
      </w:r>
    </w:p>
    <w:p w14:paraId="4EE86607"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Note that in this example, we are using a part of our existing data table as the lookup </w:t>
      </w:r>
    </w:p>
    <w:p w14:paraId="449EEC71"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table, or table array. </w:t>
      </w:r>
    </w:p>
    <w:p w14:paraId="1FE172F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Let’s format that as US currency. </w:t>
      </w:r>
    </w:p>
    <w:p w14:paraId="2704EF69"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Then we’ll format it to zero decimal places. </w:t>
      </w:r>
    </w:p>
    <w:p w14:paraId="03615C06"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fact, rather than use the reference A25 in the formula, it will be easier to use the </w:t>
      </w:r>
    </w:p>
    <w:p w14:paraId="49141398"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reference to the word Corvette in the mini table in this worksheet, where our list of </w:t>
      </w:r>
    </w:p>
    <w:p w14:paraId="224077A7"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favorite cars is. </w:t>
      </w:r>
    </w:p>
    <w:p w14:paraId="1E3AF57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So that is V5, and the formula still works. </w:t>
      </w:r>
    </w:p>
    <w:p w14:paraId="56E6DD98"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Now, let’s copy that formula up to the favorite car table, above it in the worksheet. </w:t>
      </w:r>
    </w:p>
    <w:p w14:paraId="71CFFF7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But there’s a problem, because when we copied the formula, the cell references changed. </w:t>
      </w:r>
    </w:p>
    <w:p w14:paraId="53892E2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This happened because as we learned earlier in this course, the default state of cell </w:t>
      </w:r>
    </w:p>
    <w:p w14:paraId="50BBB261"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references is relative, and we want them to be absolute in this case. </w:t>
      </w:r>
    </w:p>
    <w:p w14:paraId="4BB71FE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So, let’s undo that copy operation. </w:t>
      </w:r>
    </w:p>
    <w:p w14:paraId="4B4F097A"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To make the cell references absolute, we need to add dollar symbols to all the cell references </w:t>
      </w:r>
    </w:p>
    <w:p w14:paraId="322B682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the formula. </w:t>
      </w:r>
    </w:p>
    <w:p w14:paraId="4646BFE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This can either be done manually, or you can put the cursor in each cell reference in turn </w:t>
      </w:r>
    </w:p>
    <w:p w14:paraId="233C31A5"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the formula and press F4 each time, to automatically add the dollar symbols. </w:t>
      </w:r>
    </w:p>
    <w:p w14:paraId="57495A09"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Let’s try and copy the formula again </w:t>
      </w:r>
    </w:p>
    <w:p w14:paraId="340FF5F8"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and this time it works. </w:t>
      </w:r>
    </w:p>
    <w:p w14:paraId="635BF7BE"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If we use the Fill Handle on cell W5 to copy it down to the rest of the cars, it doesn’t </w:t>
      </w:r>
    </w:p>
    <w:p w14:paraId="5A3C2D4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work; in fact, we end up with the same result in every cell. </w:t>
      </w:r>
    </w:p>
    <w:p w14:paraId="51A112C5"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Why? </w:t>
      </w:r>
    </w:p>
    <w:p w14:paraId="2B59E895"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Because each one is referencing the same cells in the lookup value, because we used an absolute </w:t>
      </w:r>
    </w:p>
    <w:p w14:paraId="333C6DE0"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reference. </w:t>
      </w:r>
    </w:p>
    <w:p w14:paraId="30500AB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All we need to do now, is modify the formula to remove the absolute reference for just </w:t>
      </w:r>
    </w:p>
    <w:p w14:paraId="09B89868"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 row parameter, in the lookup value part of the formula, by removing the dollar symbol. </w:t>
      </w:r>
    </w:p>
    <w:p w14:paraId="09BB738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So in cell W5 we change $V$5 to $V5, </w:t>
      </w:r>
    </w:p>
    <w:p w14:paraId="774C8A50"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then when we drag the Fill Handle down it will copy the formula correctly, and all the </w:t>
      </w:r>
    </w:p>
    <w:p w14:paraId="4E6311B4"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prices will be changed to reflect their correct retail price. </w:t>
      </w:r>
    </w:p>
    <w:p w14:paraId="49AAFCE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Lastly, to show that the two tables are now connected by this VLOOKUP function, if we </w:t>
      </w:r>
    </w:p>
    <w:p w14:paraId="3FB62EC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change the retail price for the Chevrolet Corvette in the main data table in cell E25… </w:t>
      </w:r>
    </w:p>
    <w:p w14:paraId="4B2E170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 price will also change in the favorite cars price list. </w:t>
      </w:r>
    </w:p>
    <w:p w14:paraId="42358BD5"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Let’s now take a quick look at the HLOOKUP function, which as we mentioned earlier, does </w:t>
      </w:r>
    </w:p>
    <w:p w14:paraId="1B4237A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 same thing, and works in virtually the same way, as the VLOOKUP function, but it </w:t>
      </w:r>
    </w:p>
    <w:p w14:paraId="565CFFBE"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lastRenderedPageBreak/>
        <w:t>looks for data in columns, rather than rows. </w:t>
      </w:r>
    </w:p>
    <w:p w14:paraId="48CBF736"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So, HLOOKUP looks for a word or value in the top row of a table, and then returns a value </w:t>
      </w:r>
    </w:p>
    <w:p w14:paraId="53D7AEA1"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the same column from a row specified in the table array. </w:t>
      </w:r>
    </w:p>
    <w:p w14:paraId="1453326E"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Therefore, you would use HLOOKUP if your comparison values were situated in a row along the top </w:t>
      </w:r>
    </w:p>
    <w:p w14:paraId="56C25491"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of a data table. </w:t>
      </w:r>
    </w:p>
    <w:p w14:paraId="783317C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contrast, you would use VLOOKUP if your comparison values were located in a column </w:t>
      </w:r>
    </w:p>
    <w:p w14:paraId="5B2392EB"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to the left of the data you want to find; as they were in the previous task. </w:t>
      </w:r>
    </w:p>
    <w:p w14:paraId="7EC81D9B"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Of the two functions, VLOOKUP is used far more than frequently than HLOOKUP, because </w:t>
      </w:r>
    </w:p>
    <w:p w14:paraId="5E24B426"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of the nature of most data tables. </w:t>
      </w:r>
    </w:p>
    <w:p w14:paraId="412004E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 syntax for HLOOKUP is identical to that of VLOOKUP except that you specify a row index </w:t>
      </w:r>
    </w:p>
    <w:p w14:paraId="0469B9E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number, referenced in a formula by Excel as ‘</w:t>
      </w:r>
      <w:proofErr w:type="spellStart"/>
      <w:r w:rsidRPr="00B04FA0">
        <w:rPr>
          <w:rFonts w:ascii="Arial" w:eastAsia="Times New Roman" w:hAnsi="Arial" w:cs="Arial"/>
          <w:color w:val="333333"/>
          <w:sz w:val="21"/>
          <w:szCs w:val="21"/>
          <w:lang w:val="en-CA" w:eastAsia="en-CA"/>
        </w:rPr>
        <w:t>row_index_num</w:t>
      </w:r>
      <w:proofErr w:type="spellEnd"/>
      <w:r w:rsidRPr="00B04FA0">
        <w:rPr>
          <w:rFonts w:ascii="Arial" w:eastAsia="Times New Roman" w:hAnsi="Arial" w:cs="Arial"/>
          <w:color w:val="333333"/>
          <w:sz w:val="21"/>
          <w:szCs w:val="21"/>
          <w:lang w:val="en-CA" w:eastAsia="en-CA"/>
        </w:rPr>
        <w:t>’. </w:t>
      </w:r>
    </w:p>
    <w:p w14:paraId="670CFF5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This indicates the number of the row in the lookup table that contains the value you are </w:t>
      </w:r>
    </w:p>
    <w:p w14:paraId="78ADCB68"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looking for. </w:t>
      </w:r>
    </w:p>
    <w:p w14:paraId="3E61443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Let’s create a small lookup table on the right hand-side of our main data table; a </w:t>
      </w:r>
    </w:p>
    <w:p w14:paraId="3482364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few columns have been hidden in this worksheet to make viewing a little easier. </w:t>
      </w:r>
    </w:p>
    <w:p w14:paraId="02688B19"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So we’ve now got Low HP, Medium HP, and High HP in the top row of the lookup table. </w:t>
      </w:r>
    </w:p>
    <w:p w14:paraId="7FAD00FD"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Next, we’ll add Wingdings symbols as ratings for the 3 horsepower levels... </w:t>
      </w:r>
    </w:p>
    <w:p w14:paraId="2B0BF1F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 1 sad face for the low horsepower rating … </w:t>
      </w:r>
    </w:p>
    <w:p w14:paraId="044F15B6"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 2 neutral faces for the medium rating … </w:t>
      </w:r>
    </w:p>
    <w:p w14:paraId="69008D54"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 and 3 happy faces for the high horsepower rating. </w:t>
      </w:r>
    </w:p>
    <w:p w14:paraId="553AC1C8"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Now, let’s add a new column to the right of the HP Level column, and call it HP Rating. </w:t>
      </w:r>
    </w:p>
    <w:p w14:paraId="4A28EF92"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Then in cell L2 we’ll enter the HLOOKUP function. </w:t>
      </w:r>
    </w:p>
    <w:p w14:paraId="1F7B8CAE"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This function will look for the value in cell K2, which in this case is ‘Medium HP’, </w:t>
      </w:r>
    </w:p>
    <w:p w14:paraId="61D0C47A"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and it will look for it in the cell range from Y21 to AA22, which is our little lookup </w:t>
      </w:r>
    </w:p>
    <w:p w14:paraId="210E7149"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table, and it will return the answer it finds in row 2 of the table under Medium HP, and </w:t>
      </w:r>
    </w:p>
    <w:p w14:paraId="421CC5C0"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use an exact value. </w:t>
      </w:r>
    </w:p>
    <w:p w14:paraId="64DB347C"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Note that we’ve used some absolute references in this formula too. </w:t>
      </w:r>
    </w:p>
    <w:p w14:paraId="48795BCD"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Notice that what is returned is the text ‘KK’, so we need to format the cell using the Wingdings </w:t>
      </w:r>
    </w:p>
    <w:p w14:paraId="72C3B0BE"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font. </w:t>
      </w:r>
    </w:p>
    <w:p w14:paraId="58607118"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Now, when we double-click the Fill Handle, the whole column shows the HP Rating symbols </w:t>
      </w:r>
    </w:p>
    <w:p w14:paraId="06DF7A2B"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relevant to each row’s HP Level value. </w:t>
      </w:r>
    </w:p>
    <w:p w14:paraId="465E6BE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And we’re done. </w:t>
      </w:r>
    </w:p>
    <w:p w14:paraId="2F5F7F06"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Although VLOOKUP and HLOOKUP are regularly still used as the de facto functions for lookup </w:t>
      </w:r>
    </w:p>
    <w:p w14:paraId="7D98E2CA"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references in Excel, there is a newer function called XLOOKUP. </w:t>
      </w:r>
    </w:p>
    <w:p w14:paraId="6D4168E0"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This version is only supported on Excel desktop versions from Excel for Microsoft 365, and </w:t>
      </w:r>
    </w:p>
    <w:p w14:paraId="01613F35"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on Excel for the web, as well as on Excel for iPad and iPhone, and Excel for Android </w:t>
      </w:r>
    </w:p>
    <w:p w14:paraId="0AC2820A"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tablets and phones. </w:t>
      </w:r>
    </w:p>
    <w:p w14:paraId="63036C6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XLOOKUP is an improved and combined version of VLOOKUP and HLOOKUP together. </w:t>
      </w:r>
    </w:p>
    <w:p w14:paraId="1563C983"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It can work in any direction; vertically or horizontally. </w:t>
      </w:r>
    </w:p>
    <w:p w14:paraId="30366708"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It also uses separate lookup array and return array values, instead of a single table array </w:t>
      </w:r>
    </w:p>
    <w:p w14:paraId="321B597A"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and a column or row index number. </w:t>
      </w:r>
    </w:p>
    <w:p w14:paraId="5E44604E"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this video, we learned how to use the VLOOKUP and HLOOKUP functions in Excel to find and </w:t>
      </w:r>
    </w:p>
    <w:p w14:paraId="002F7904"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connect to data referenced in both vertical and horizontal lookup tables. </w:t>
      </w:r>
    </w:p>
    <w:p w14:paraId="3842386A"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the videos coming up in the next lesson, we’ll start to look at using Pivot Tables </w:t>
      </w:r>
    </w:p>
    <w:p w14:paraId="5F7B098F" w14:textId="77777777" w:rsidR="00B04FA0" w:rsidRPr="00B04FA0" w:rsidRDefault="00B04FA0" w:rsidP="00B04FA0">
      <w:pPr>
        <w:shd w:val="clear" w:color="auto" w:fill="FFFFFF"/>
        <w:spacing w:after="0" w:line="240" w:lineRule="auto"/>
        <w:rPr>
          <w:rFonts w:ascii="Arial" w:eastAsia="Times New Roman" w:hAnsi="Arial" w:cs="Arial"/>
          <w:color w:val="333333"/>
          <w:sz w:val="21"/>
          <w:szCs w:val="21"/>
          <w:lang w:val="en-CA" w:eastAsia="en-CA"/>
        </w:rPr>
      </w:pPr>
      <w:r w:rsidRPr="00B04FA0">
        <w:rPr>
          <w:rFonts w:ascii="Arial" w:eastAsia="Times New Roman" w:hAnsi="Arial" w:cs="Arial"/>
          <w:color w:val="333333"/>
          <w:sz w:val="21"/>
          <w:szCs w:val="21"/>
          <w:lang w:val="en-CA" w:eastAsia="en-CA"/>
        </w:rPr>
        <w:t>in Excel.</w:t>
      </w:r>
    </w:p>
    <w:p w14:paraId="6C16F3E6" w14:textId="2BF5D48C" w:rsidR="00B04FA0" w:rsidRDefault="00B04FA0" w:rsidP="00947CE9">
      <w:pPr>
        <w:shd w:val="clear" w:color="auto" w:fill="FFFFFF"/>
        <w:spacing w:after="0" w:line="240" w:lineRule="auto"/>
        <w:rPr>
          <w:rFonts w:ascii="Arial" w:eastAsia="Times New Roman" w:hAnsi="Arial" w:cs="Arial"/>
          <w:color w:val="333333"/>
          <w:sz w:val="21"/>
          <w:szCs w:val="21"/>
          <w:lang w:val="en-CA" w:eastAsia="en-CA"/>
        </w:rPr>
      </w:pPr>
    </w:p>
    <w:p w14:paraId="10E7BBB4" w14:textId="2518AEC0" w:rsidR="000C27EF" w:rsidRDefault="000C27EF" w:rsidP="00947CE9">
      <w:pPr>
        <w:shd w:val="clear" w:color="auto" w:fill="FFFFFF"/>
        <w:spacing w:after="0" w:line="240" w:lineRule="auto"/>
        <w:rPr>
          <w:rFonts w:ascii="Arial" w:eastAsia="Times New Roman" w:hAnsi="Arial" w:cs="Arial"/>
          <w:color w:val="333333"/>
          <w:sz w:val="21"/>
          <w:szCs w:val="21"/>
          <w:lang w:val="en-CA" w:eastAsia="en-CA"/>
        </w:rPr>
      </w:pPr>
    </w:p>
    <w:p w14:paraId="770CBA0A" w14:textId="77777777" w:rsidR="000C27EF" w:rsidRDefault="000C27EF" w:rsidP="000C27EF">
      <w:pPr>
        <w:pStyle w:val="Heading1"/>
        <w:pBdr>
          <w:bottom w:val="single" w:sz="6" w:space="4" w:color="EEEEEE"/>
        </w:pBdr>
        <w:spacing w:before="240" w:beforeAutospacing="0" w:after="240" w:afterAutospacing="0"/>
        <w:rPr>
          <w:rFonts w:ascii="Microsoft YaHei" w:eastAsia="Microsoft YaHei" w:hAnsi="Microsoft YaHei"/>
          <w:color w:val="333333"/>
          <w:sz w:val="54"/>
          <w:szCs w:val="54"/>
        </w:rPr>
      </w:pPr>
      <w:r>
        <w:rPr>
          <w:rFonts w:ascii="Microsoft YaHei" w:eastAsia="Microsoft YaHei" w:hAnsi="Microsoft YaHei" w:hint="eastAsia"/>
          <w:color w:val="333333"/>
          <w:sz w:val="54"/>
          <w:szCs w:val="54"/>
        </w:rPr>
        <w:lastRenderedPageBreak/>
        <w:t>Hands-on Lab 6: Filtering and Sorting Data using Functions for Data Analysis</w:t>
      </w:r>
    </w:p>
    <w:p w14:paraId="3E4A0480" w14:textId="77777777" w:rsidR="000C27EF" w:rsidRDefault="000C27EF" w:rsidP="000C27EF">
      <w:pPr>
        <w:pStyle w:val="NormalWeb"/>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Estimated time needed:</w:t>
      </w:r>
      <w:r>
        <w:rPr>
          <w:rFonts w:ascii="Microsoft YaHei" w:eastAsia="Microsoft YaHei" w:hAnsi="Microsoft YaHei" w:hint="eastAsia"/>
          <w:color w:val="333333"/>
          <w:sz w:val="21"/>
          <w:szCs w:val="21"/>
        </w:rPr>
        <w:t> 30 minutes</w:t>
      </w:r>
    </w:p>
    <w:p w14:paraId="389B6782" w14:textId="77777777" w:rsidR="000C27EF" w:rsidRDefault="000C27EF" w:rsidP="000C27EF">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lab, first you will learn how to use the Filter and Sort tools in Excel to filter and sort our data to enable us to control what information is displayed, and how it is displayed in our worksheets. Next, you will learn how to use some of the most common functions a Data Analyst might use; namely IF, IFS, COUNTIF, and SUMIF. Finally, you will learn how to use the VLOOKUP and HLOOKUP functions in Excel to reference data contained in both vertical and horizontal lookup tables.</w:t>
      </w:r>
    </w:p>
    <w:p w14:paraId="3CDECB3B" w14:textId="77777777" w:rsidR="000C27EF" w:rsidRDefault="000C27EF" w:rsidP="000C27EF">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Software Used in this Lab</w:t>
      </w:r>
    </w:p>
    <w:p w14:paraId="4A276A94" w14:textId="77777777" w:rsidR="000C27EF" w:rsidRDefault="000C27EF" w:rsidP="000C27EF">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instruction videos in this course use the full Excel Desktop version as this has all the available product features, but for the hands-on labs we will be using the free ‘Excel for the web’ version as this is available to everyone.</w:t>
      </w:r>
    </w:p>
    <w:p w14:paraId="653088EE" w14:textId="77777777" w:rsidR="000C27EF" w:rsidRDefault="000C27EF" w:rsidP="000C27EF">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Although you can use the Excel Desktop software if you have access to this version, </w:t>
      </w:r>
      <w:ins w:id="18" w:author="Unknown">
        <w:r>
          <w:rPr>
            <w:rFonts w:ascii="Microsoft YaHei" w:eastAsia="Microsoft YaHei" w:hAnsi="Microsoft YaHei" w:hint="eastAsia"/>
            <w:color w:val="333333"/>
            <w:sz w:val="21"/>
            <w:szCs w:val="21"/>
          </w:rPr>
          <w:t>it is recommended that you use Excel for the web for the hands-on labs</w:t>
        </w:r>
      </w:ins>
      <w:r>
        <w:rPr>
          <w:rFonts w:ascii="Microsoft YaHei" w:eastAsia="Microsoft YaHei" w:hAnsi="Microsoft YaHei" w:hint="eastAsia"/>
          <w:color w:val="333333"/>
          <w:sz w:val="21"/>
          <w:szCs w:val="21"/>
        </w:rPr>
        <w:t> as the lab instructions specifically refer to this version, and there are some small differences in the interface and available features.</w:t>
      </w:r>
    </w:p>
    <w:p w14:paraId="1201F226" w14:textId="77777777" w:rsidR="000C27EF" w:rsidRDefault="000C27EF" w:rsidP="000C27EF">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Datasets Used in this Lab</w:t>
      </w:r>
    </w:p>
    <w:p w14:paraId="6FB34D8E" w14:textId="77777777" w:rsidR="000C27EF" w:rsidRDefault="000C27EF" w:rsidP="000C27EF">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first dataset used in this lab comes from the following source: </w:t>
      </w:r>
      <w:hyperlink r:id="rId335" w:tgtFrame="_blank" w:history="1">
        <w:r>
          <w:rPr>
            <w:rStyle w:val="Hyperlink"/>
            <w:rFonts w:ascii="Microsoft YaHei" w:eastAsia="Microsoft YaHei" w:hAnsi="Microsoft YaHei" w:hint="eastAsia"/>
            <w:color w:val="4183C4"/>
            <w:sz w:val="21"/>
            <w:szCs w:val="21"/>
          </w:rPr>
          <w:t>https://dataplatform.cloud.ibm.com/exchange/public/entry/view/f8ccaf607372882403a37d9019b3abf4</w:t>
        </w:r>
      </w:hyperlink>
      <w:r>
        <w:rPr>
          <w:rFonts w:ascii="Microsoft YaHei" w:eastAsia="Microsoft YaHei" w:hAnsi="Microsoft YaHei" w:hint="eastAsia"/>
          <w:color w:val="333333"/>
          <w:sz w:val="21"/>
          <w:szCs w:val="21"/>
        </w:rPr>
        <w:t>. This dataset is published by </w:t>
      </w:r>
      <w:r>
        <w:rPr>
          <w:rStyle w:val="Strong"/>
          <w:rFonts w:ascii="Microsoft YaHei" w:eastAsia="Microsoft YaHei" w:hAnsi="Microsoft YaHei" w:hint="eastAsia"/>
          <w:color w:val="333333"/>
          <w:sz w:val="21"/>
          <w:szCs w:val="21"/>
        </w:rPr>
        <w:t>IBM</w:t>
      </w:r>
      <w:r>
        <w:rPr>
          <w:rFonts w:ascii="Microsoft YaHei" w:eastAsia="Microsoft YaHei" w:hAnsi="Microsoft YaHei" w:hint="eastAsia"/>
          <w:color w:val="333333"/>
          <w:sz w:val="21"/>
          <w:szCs w:val="21"/>
        </w:rPr>
        <w:t>, and includes fictitious customer demographics and sales data.</w:t>
      </w:r>
    </w:p>
    <w:p w14:paraId="4CB331CD" w14:textId="77777777" w:rsidR="000C27EF" w:rsidRDefault="000C27EF" w:rsidP="000C27EF">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The second dataset used in this lab comes from the following source: </w:t>
      </w:r>
      <w:hyperlink r:id="rId336" w:tgtFrame="_blank" w:history="1">
        <w:r>
          <w:rPr>
            <w:rStyle w:val="Hyperlink"/>
            <w:rFonts w:ascii="Microsoft YaHei" w:eastAsia="Microsoft YaHei" w:hAnsi="Microsoft YaHei" w:hint="eastAsia"/>
            <w:color w:val="4183C4"/>
            <w:sz w:val="21"/>
            <w:szCs w:val="21"/>
          </w:rPr>
          <w:t>https://www.kaggle.com/sudalairajkumar/indian-startup-funding</w:t>
        </w:r>
      </w:hyperlink>
      <w:r>
        <w:rPr>
          <w:rFonts w:ascii="Microsoft YaHei" w:eastAsia="Microsoft YaHei" w:hAnsi="Microsoft YaHei" w:hint="eastAsia"/>
          <w:color w:val="333333"/>
          <w:sz w:val="21"/>
          <w:szCs w:val="21"/>
        </w:rPr>
        <w:t> under a </w:t>
      </w:r>
      <w:hyperlink r:id="rId337" w:tgtFrame="_blank" w:history="1">
        <w:r>
          <w:rPr>
            <w:rStyle w:val="Hyperlink"/>
            <w:rFonts w:ascii="Microsoft YaHei" w:eastAsia="Microsoft YaHei" w:hAnsi="Microsoft YaHei" w:hint="eastAsia"/>
            <w:b/>
            <w:bCs/>
            <w:color w:val="4183C4"/>
            <w:sz w:val="21"/>
            <w:szCs w:val="21"/>
          </w:rPr>
          <w:t>CC0: Public Domain license</w:t>
        </w:r>
      </w:hyperlink>
      <w:r>
        <w:rPr>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br/>
        <w:t>Acknowledgement and thanks also goes to </w:t>
      </w:r>
      <w:hyperlink r:id="rId338" w:tgtFrame="_blank" w:history="1">
        <w:r>
          <w:rPr>
            <w:rStyle w:val="Hyperlink"/>
            <w:rFonts w:ascii="Microsoft YaHei" w:eastAsia="Microsoft YaHei" w:hAnsi="Microsoft YaHei" w:hint="eastAsia"/>
            <w:color w:val="4183C4"/>
            <w:sz w:val="21"/>
            <w:szCs w:val="21"/>
          </w:rPr>
          <w:t>https://trak.in</w:t>
        </w:r>
      </w:hyperlink>
      <w:r>
        <w:rPr>
          <w:rFonts w:ascii="Microsoft YaHei" w:eastAsia="Microsoft YaHei" w:hAnsi="Microsoft YaHei" w:hint="eastAsia"/>
          <w:color w:val="333333"/>
          <w:sz w:val="21"/>
          <w:szCs w:val="21"/>
        </w:rPr>
        <w:t> who were generous enough to share the data publicly for free.</w:t>
      </w:r>
    </w:p>
    <w:p w14:paraId="118A70FF" w14:textId="77777777" w:rsidR="000C27EF" w:rsidRDefault="000C27EF" w:rsidP="000C27EF">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We are using modified subsets of these datasets for the lab, so to follow the lab instructions successfully please use the datasets provided with the lab, rather than the datasets from their original sources.</w:t>
      </w:r>
    </w:p>
    <w:p w14:paraId="071DB338" w14:textId="77777777" w:rsidR="000C27EF" w:rsidRDefault="000C27EF" w:rsidP="000C27EF">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third dataset used in this lab is an internal dataset.</w:t>
      </w:r>
    </w:p>
    <w:p w14:paraId="197110E3" w14:textId="77777777" w:rsidR="000C27EF" w:rsidRDefault="000C27EF" w:rsidP="000C27EF">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Objectives</w:t>
      </w:r>
    </w:p>
    <w:p w14:paraId="21A18805" w14:textId="77777777" w:rsidR="000C27EF" w:rsidRDefault="000C27EF" w:rsidP="000C27EF">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After completing this lab, you will be able to:</w:t>
      </w:r>
    </w:p>
    <w:p w14:paraId="4CEBDA18" w14:textId="77777777" w:rsidR="000C27EF" w:rsidRDefault="000C27EF" w:rsidP="000C27EF">
      <w:pPr>
        <w:numPr>
          <w:ilvl w:val="0"/>
          <w:numId w:val="5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Use the Filter and Sort tools</w:t>
      </w:r>
    </w:p>
    <w:p w14:paraId="0F1A9FFE" w14:textId="77777777" w:rsidR="000C27EF" w:rsidRDefault="000C27EF" w:rsidP="000C27EF">
      <w:pPr>
        <w:numPr>
          <w:ilvl w:val="0"/>
          <w:numId w:val="5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Use IF, IFS, COUNTIF, and SUMIF functions for data analysis</w:t>
      </w:r>
    </w:p>
    <w:p w14:paraId="0B787B83" w14:textId="77777777" w:rsidR="000C27EF" w:rsidRDefault="000C27EF" w:rsidP="000C27EF">
      <w:pPr>
        <w:numPr>
          <w:ilvl w:val="0"/>
          <w:numId w:val="5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Use the VLOOKUP and HLOOKUP reference functions</w:t>
      </w:r>
    </w:p>
    <w:p w14:paraId="282718D3" w14:textId="77777777" w:rsidR="000C27EF" w:rsidRDefault="000C27EF" w:rsidP="000C27EF">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Exercise 1: Filtering and Sorting Data</w:t>
      </w:r>
    </w:p>
    <w:p w14:paraId="7EF00E05" w14:textId="77777777" w:rsidR="000C27EF" w:rsidRDefault="000C27EF" w:rsidP="000C27EF">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exercise, you will learn how to use the Filter and Sort tools in Excel to filter and sort our data to enable us to control what information is displayed, and how it is displayed in our worksheets.</w:t>
      </w:r>
    </w:p>
    <w:p w14:paraId="5A56DEEF" w14:textId="77777777" w:rsidR="000C27EF" w:rsidRDefault="000C27EF" w:rsidP="000C27EF">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A: Filtering data</w:t>
      </w:r>
    </w:p>
    <w:p w14:paraId="51B3603F" w14:textId="77777777" w:rsidR="000C27EF" w:rsidRDefault="000C27EF" w:rsidP="000C27EF">
      <w:pPr>
        <w:pStyle w:val="NormalWeb"/>
        <w:spacing w:before="0" w:beforeAutospacing="0" w:after="0" w:afterAutospacing="0"/>
        <w:rPr>
          <w:rFonts w:ascii="Microsoft YaHei" w:eastAsia="Microsoft YaHei" w:hAnsi="Microsoft YaHei" w:hint="eastAsia"/>
          <w:color w:val="333333"/>
          <w:sz w:val="21"/>
          <w:szCs w:val="21"/>
        </w:rPr>
      </w:pPr>
      <w:ins w:id="19" w:author="Unknown">
        <w:r>
          <w:rPr>
            <w:rFonts w:ascii="Microsoft YaHei" w:eastAsia="Microsoft YaHei" w:hAnsi="Microsoft YaHei" w:hint="eastAsia"/>
            <w:color w:val="333333"/>
            <w:sz w:val="21"/>
            <w:szCs w:val="21"/>
          </w:rPr>
          <w:t>To use Auto Filters to filter data:</w:t>
        </w:r>
      </w:ins>
    </w:p>
    <w:p w14:paraId="69804087" w14:textId="77777777" w:rsidR="000C27EF" w:rsidRDefault="000C27EF" w:rsidP="000C27EF">
      <w:pPr>
        <w:pStyle w:val="NormalWeb"/>
        <w:numPr>
          <w:ilvl w:val="0"/>
          <w:numId w:val="5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Download the file </w:t>
      </w:r>
      <w:hyperlink r:id="rId339" w:tgtFrame="_blank" w:history="1">
        <w:r>
          <w:rPr>
            <w:rStyle w:val="Hyperlink"/>
            <w:rFonts w:ascii="Microsoft YaHei" w:eastAsia="Microsoft YaHei" w:hAnsi="Microsoft YaHei" w:hint="eastAsia"/>
            <w:b/>
            <w:bCs/>
            <w:color w:val="4183C4"/>
            <w:sz w:val="21"/>
            <w:szCs w:val="21"/>
          </w:rPr>
          <w:t>Customer_demographics_and_sales_Lab6.xlsx</w:t>
        </w:r>
      </w:hyperlink>
      <w:r>
        <w:rPr>
          <w:rFonts w:ascii="Microsoft YaHei" w:eastAsia="Microsoft YaHei" w:hAnsi="Microsoft YaHei" w:hint="eastAsia"/>
          <w:color w:val="333333"/>
          <w:sz w:val="21"/>
          <w:szCs w:val="21"/>
        </w:rPr>
        <w:t>. Upload and open it using Excel for the web.</w:t>
      </w:r>
    </w:p>
    <w:p w14:paraId="78386D9B" w14:textId="77777777" w:rsidR="000C27EF" w:rsidRDefault="000C27EF" w:rsidP="000C27EF">
      <w:pPr>
        <w:pStyle w:val="NormalWeb"/>
        <w:numPr>
          <w:ilvl w:val="0"/>
          <w:numId w:val="5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Select </w:t>
      </w:r>
      <w:r>
        <w:rPr>
          <w:rStyle w:val="Strong"/>
          <w:rFonts w:ascii="Microsoft YaHei" w:eastAsia="Microsoft YaHei" w:hAnsi="Microsoft YaHei" w:hint="eastAsia"/>
          <w:color w:val="333333"/>
          <w:sz w:val="21"/>
          <w:szCs w:val="21"/>
        </w:rPr>
        <w:t>any cell</w:t>
      </w:r>
      <w:r>
        <w:rPr>
          <w:rFonts w:ascii="Microsoft YaHei" w:eastAsia="Microsoft YaHei" w:hAnsi="Microsoft YaHei" w:hint="eastAsia"/>
          <w:color w:val="333333"/>
          <w:sz w:val="21"/>
          <w:szCs w:val="21"/>
        </w:rPr>
        <w:t> in the data, and click the </w:t>
      </w:r>
      <w:r>
        <w:rPr>
          <w:rStyle w:val="Strong"/>
          <w:rFonts w:ascii="Microsoft YaHei" w:eastAsia="Microsoft YaHei" w:hAnsi="Microsoft YaHei" w:hint="eastAsia"/>
          <w:color w:val="333333"/>
          <w:sz w:val="21"/>
          <w:szCs w:val="21"/>
        </w:rPr>
        <w:t>Data</w:t>
      </w:r>
      <w:r>
        <w:rPr>
          <w:rFonts w:ascii="Microsoft YaHei" w:eastAsia="Microsoft YaHei" w:hAnsi="Microsoft YaHei" w:hint="eastAsia"/>
          <w:color w:val="333333"/>
          <w:sz w:val="21"/>
          <w:szCs w:val="21"/>
        </w:rPr>
        <w:t> tab, then click </w:t>
      </w:r>
      <w:r>
        <w:rPr>
          <w:rStyle w:val="Strong"/>
          <w:rFonts w:ascii="Microsoft YaHei" w:eastAsia="Microsoft YaHei" w:hAnsi="Microsoft YaHei" w:hint="eastAsia"/>
          <w:color w:val="333333"/>
          <w:sz w:val="21"/>
          <w:szCs w:val="21"/>
        </w:rPr>
        <w:t>Filter</w:t>
      </w:r>
      <w:r>
        <w:rPr>
          <w:rFonts w:ascii="Microsoft YaHei" w:eastAsia="Microsoft YaHei" w:hAnsi="Microsoft YaHei" w:hint="eastAsia"/>
          <w:color w:val="333333"/>
          <w:sz w:val="21"/>
          <w:szCs w:val="21"/>
        </w:rPr>
        <w:t>.</w:t>
      </w:r>
    </w:p>
    <w:p w14:paraId="27D1C919" w14:textId="77777777" w:rsidR="000C27EF" w:rsidRDefault="000C27EF" w:rsidP="000C27EF">
      <w:pPr>
        <w:pStyle w:val="NormalWeb"/>
        <w:numPr>
          <w:ilvl w:val="0"/>
          <w:numId w:val="5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filter drop-down</w:t>
      </w:r>
      <w:r>
        <w:rPr>
          <w:rFonts w:ascii="Microsoft YaHei" w:eastAsia="Microsoft YaHei" w:hAnsi="Microsoft YaHei" w:hint="eastAsia"/>
          <w:color w:val="333333"/>
          <w:sz w:val="21"/>
          <w:szCs w:val="21"/>
        </w:rPr>
        <w:t> in column </w:t>
      </w:r>
      <w:r>
        <w:rPr>
          <w:rStyle w:val="Strong"/>
          <w:rFonts w:ascii="Microsoft YaHei" w:eastAsia="Microsoft YaHei" w:hAnsi="Microsoft YaHei" w:hint="eastAsia"/>
          <w:color w:val="333333"/>
          <w:sz w:val="21"/>
          <w:szCs w:val="21"/>
        </w:rPr>
        <w:t>AG (</w:t>
      </w:r>
      <w:proofErr w:type="spellStart"/>
      <w:r>
        <w:rPr>
          <w:rStyle w:val="Strong"/>
          <w:rFonts w:ascii="Microsoft YaHei" w:eastAsia="Microsoft YaHei" w:hAnsi="Microsoft YaHei" w:hint="eastAsia"/>
          <w:color w:val="333333"/>
          <w:sz w:val="21"/>
          <w:szCs w:val="21"/>
        </w:rPr>
        <w:t>Purchase_Status</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 and select </w:t>
      </w:r>
      <w:r>
        <w:rPr>
          <w:rStyle w:val="Strong"/>
          <w:rFonts w:ascii="Microsoft YaHei" w:eastAsia="Microsoft YaHei" w:hAnsi="Microsoft YaHei" w:hint="eastAsia"/>
          <w:color w:val="333333"/>
          <w:sz w:val="21"/>
          <w:szCs w:val="21"/>
        </w:rPr>
        <w:t>Filter…</w:t>
      </w:r>
      <w:r>
        <w:rPr>
          <w:rFonts w:ascii="Microsoft YaHei" w:eastAsia="Microsoft YaHei" w:hAnsi="Microsoft YaHei" w:hint="eastAsia"/>
          <w:color w:val="333333"/>
          <w:sz w:val="21"/>
          <w:szCs w:val="21"/>
        </w:rPr>
        <w:t>.</w:t>
      </w:r>
    </w:p>
    <w:p w14:paraId="361C8C3D" w14:textId="77777777" w:rsidR="000C27EF" w:rsidRDefault="000C27EF" w:rsidP="000C27EF">
      <w:pPr>
        <w:pStyle w:val="NormalWeb"/>
        <w:numPr>
          <w:ilvl w:val="0"/>
          <w:numId w:val="5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list, only select </w:t>
      </w:r>
      <w:r>
        <w:rPr>
          <w:rStyle w:val="Strong"/>
          <w:rFonts w:ascii="Microsoft YaHei" w:eastAsia="Microsoft YaHei" w:hAnsi="Microsoft YaHei" w:hint="eastAsia"/>
          <w:color w:val="333333"/>
          <w:sz w:val="21"/>
          <w:szCs w:val="21"/>
        </w:rPr>
        <w:t>Frequent</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003CD6EE" w14:textId="6A2B622B" w:rsidR="000C27EF" w:rsidRDefault="000C27EF" w:rsidP="000C27EF">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2995F8EB" wp14:editId="79DE8F46">
            <wp:extent cx="2857500" cy="36195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857500" cy="3619500"/>
                    </a:xfrm>
                    <a:prstGeom prst="rect">
                      <a:avLst/>
                    </a:prstGeom>
                    <a:noFill/>
                    <a:ln>
                      <a:noFill/>
                    </a:ln>
                  </pic:spPr>
                </pic:pic>
              </a:graphicData>
            </a:graphic>
          </wp:inline>
        </w:drawing>
      </w:r>
    </w:p>
    <w:p w14:paraId="390E28FA" w14:textId="77777777" w:rsidR="000C27EF" w:rsidRDefault="000C27EF" w:rsidP="000C27EF">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6F46C15B" w14:textId="77777777" w:rsidR="000C27EF" w:rsidRDefault="000C27EF" w:rsidP="000C27EF">
      <w:pPr>
        <w:pStyle w:val="NormalWeb"/>
        <w:numPr>
          <w:ilvl w:val="0"/>
          <w:numId w:val="58"/>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filter drop-down</w:t>
      </w:r>
      <w:r>
        <w:rPr>
          <w:rFonts w:ascii="Microsoft YaHei" w:eastAsia="Microsoft YaHei" w:hAnsi="Microsoft YaHei" w:hint="eastAsia"/>
          <w:color w:val="333333"/>
          <w:sz w:val="21"/>
          <w:szCs w:val="21"/>
        </w:rPr>
        <w:t> in the column </w:t>
      </w:r>
      <w:r>
        <w:rPr>
          <w:rStyle w:val="Strong"/>
          <w:rFonts w:ascii="Microsoft YaHei" w:eastAsia="Microsoft YaHei" w:hAnsi="Microsoft YaHei" w:hint="eastAsia"/>
          <w:color w:val="333333"/>
          <w:sz w:val="21"/>
          <w:szCs w:val="21"/>
        </w:rPr>
        <w:t>AG</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Clear Filter From “</w:t>
      </w:r>
      <w:proofErr w:type="spellStart"/>
      <w:r>
        <w:rPr>
          <w:rStyle w:val="Strong"/>
          <w:rFonts w:ascii="Microsoft YaHei" w:eastAsia="Microsoft YaHei" w:hAnsi="Microsoft YaHei" w:hint="eastAsia"/>
          <w:color w:val="333333"/>
          <w:sz w:val="21"/>
          <w:szCs w:val="21"/>
        </w:rPr>
        <w:t>Purchase_Status</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w:t>
      </w:r>
    </w:p>
    <w:p w14:paraId="0874B3AD" w14:textId="539D230F" w:rsidR="000C27EF" w:rsidRDefault="000C27EF" w:rsidP="000C27EF">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797B2888" wp14:editId="2F2C5A9E">
            <wp:extent cx="3619500" cy="238125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619500" cy="2381250"/>
                    </a:xfrm>
                    <a:prstGeom prst="rect">
                      <a:avLst/>
                    </a:prstGeom>
                    <a:noFill/>
                    <a:ln>
                      <a:noFill/>
                    </a:ln>
                  </pic:spPr>
                </pic:pic>
              </a:graphicData>
            </a:graphic>
          </wp:inline>
        </w:drawing>
      </w:r>
    </w:p>
    <w:p w14:paraId="001DB1D1" w14:textId="77777777" w:rsidR="000C27EF" w:rsidRDefault="000C27EF" w:rsidP="000C27EF">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lastRenderedPageBreak/>
        <w:br/>
      </w:r>
    </w:p>
    <w:p w14:paraId="0E3B5AB9" w14:textId="77777777" w:rsidR="000C27EF" w:rsidRDefault="000C27EF" w:rsidP="000C27EF">
      <w:pPr>
        <w:pStyle w:val="NormalWeb"/>
        <w:numPr>
          <w:ilvl w:val="0"/>
          <w:numId w:val="59"/>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filter drop-down</w:t>
      </w:r>
      <w:r>
        <w:rPr>
          <w:rFonts w:ascii="Microsoft YaHei" w:eastAsia="Microsoft YaHei" w:hAnsi="Microsoft YaHei" w:hint="eastAsia"/>
          <w:color w:val="333333"/>
          <w:sz w:val="21"/>
          <w:szCs w:val="21"/>
        </w:rPr>
        <w:t> in column </w:t>
      </w:r>
      <w:r>
        <w:rPr>
          <w:rStyle w:val="Strong"/>
          <w:rFonts w:ascii="Microsoft YaHei" w:eastAsia="Microsoft YaHei" w:hAnsi="Microsoft YaHei" w:hint="eastAsia"/>
          <w:color w:val="333333"/>
          <w:sz w:val="21"/>
          <w:szCs w:val="21"/>
        </w:rPr>
        <w:t>AE (</w:t>
      </w:r>
      <w:proofErr w:type="spellStart"/>
      <w:r>
        <w:rPr>
          <w:rStyle w:val="Strong"/>
          <w:rFonts w:ascii="Microsoft YaHei" w:eastAsia="Microsoft YaHei" w:hAnsi="Microsoft YaHei" w:hint="eastAsia"/>
          <w:color w:val="333333"/>
          <w:sz w:val="21"/>
          <w:szCs w:val="21"/>
        </w:rPr>
        <w:t>T_Type</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 and select </w:t>
      </w:r>
      <w:r>
        <w:rPr>
          <w:rStyle w:val="Strong"/>
          <w:rFonts w:ascii="Microsoft YaHei" w:eastAsia="Microsoft YaHei" w:hAnsi="Microsoft YaHei" w:hint="eastAsia"/>
          <w:color w:val="333333"/>
          <w:sz w:val="21"/>
          <w:szCs w:val="21"/>
        </w:rPr>
        <w:t>Filter…</w:t>
      </w:r>
      <w:r>
        <w:rPr>
          <w:rFonts w:ascii="Microsoft YaHei" w:eastAsia="Microsoft YaHei" w:hAnsi="Microsoft YaHei" w:hint="eastAsia"/>
          <w:color w:val="333333"/>
          <w:sz w:val="21"/>
          <w:szCs w:val="21"/>
        </w:rPr>
        <w:t>.</w:t>
      </w:r>
    </w:p>
    <w:p w14:paraId="16141CBD" w14:textId="77777777" w:rsidR="000C27EF" w:rsidRDefault="000C27EF" w:rsidP="000C27EF">
      <w:pPr>
        <w:pStyle w:val="NormalWeb"/>
        <w:numPr>
          <w:ilvl w:val="0"/>
          <w:numId w:val="59"/>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list, only select </w:t>
      </w:r>
      <w:r>
        <w:rPr>
          <w:rStyle w:val="Strong"/>
          <w:rFonts w:ascii="Microsoft YaHei" w:eastAsia="Microsoft YaHei" w:hAnsi="Microsoft YaHei" w:hint="eastAsia"/>
          <w:color w:val="333333"/>
          <w:sz w:val="21"/>
          <w:szCs w:val="21"/>
        </w:rPr>
        <w:t>Cancelled</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1C9F42FA" w14:textId="77777777" w:rsidR="000C27EF" w:rsidRDefault="000C27EF" w:rsidP="000C27EF">
      <w:pPr>
        <w:pStyle w:val="NormalWeb"/>
        <w:numPr>
          <w:ilvl w:val="0"/>
          <w:numId w:val="59"/>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filter drop-down</w:t>
      </w:r>
      <w:r>
        <w:rPr>
          <w:rFonts w:ascii="Microsoft YaHei" w:eastAsia="Microsoft YaHei" w:hAnsi="Microsoft YaHei" w:hint="eastAsia"/>
          <w:color w:val="333333"/>
          <w:sz w:val="21"/>
          <w:szCs w:val="21"/>
        </w:rPr>
        <w:t> in column </w:t>
      </w:r>
      <w:r>
        <w:rPr>
          <w:rStyle w:val="Strong"/>
          <w:rFonts w:ascii="Microsoft YaHei" w:eastAsia="Microsoft YaHei" w:hAnsi="Microsoft YaHei" w:hint="eastAsia"/>
          <w:color w:val="333333"/>
          <w:sz w:val="21"/>
          <w:szCs w:val="21"/>
        </w:rPr>
        <w:t>AF (</w:t>
      </w:r>
      <w:proofErr w:type="spellStart"/>
      <w:r>
        <w:rPr>
          <w:rStyle w:val="Strong"/>
          <w:rFonts w:ascii="Microsoft YaHei" w:eastAsia="Microsoft YaHei" w:hAnsi="Microsoft YaHei" w:hint="eastAsia"/>
          <w:color w:val="333333"/>
          <w:sz w:val="21"/>
          <w:szCs w:val="21"/>
        </w:rPr>
        <w:t>Purchase_Touchpoint</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 and select </w:t>
      </w:r>
      <w:r>
        <w:rPr>
          <w:rStyle w:val="Strong"/>
          <w:rFonts w:ascii="Microsoft YaHei" w:eastAsia="Microsoft YaHei" w:hAnsi="Microsoft YaHei" w:hint="eastAsia"/>
          <w:color w:val="333333"/>
          <w:sz w:val="21"/>
          <w:szCs w:val="21"/>
        </w:rPr>
        <w:t>Filter…</w:t>
      </w:r>
      <w:r>
        <w:rPr>
          <w:rFonts w:ascii="Microsoft YaHei" w:eastAsia="Microsoft YaHei" w:hAnsi="Microsoft YaHei" w:hint="eastAsia"/>
          <w:color w:val="333333"/>
          <w:sz w:val="21"/>
          <w:szCs w:val="21"/>
        </w:rPr>
        <w:t>.</w:t>
      </w:r>
    </w:p>
    <w:p w14:paraId="24D94553" w14:textId="77777777" w:rsidR="000C27EF" w:rsidRDefault="000C27EF" w:rsidP="000C27EF">
      <w:pPr>
        <w:pStyle w:val="NormalWeb"/>
        <w:numPr>
          <w:ilvl w:val="0"/>
          <w:numId w:val="59"/>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list, only select </w:t>
      </w:r>
      <w:r>
        <w:rPr>
          <w:rStyle w:val="Strong"/>
          <w:rFonts w:ascii="Microsoft YaHei" w:eastAsia="Microsoft YaHei" w:hAnsi="Microsoft YaHei" w:hint="eastAsia"/>
          <w:color w:val="333333"/>
          <w:sz w:val="21"/>
          <w:szCs w:val="21"/>
        </w:rPr>
        <w:t>Desktop</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3E45384D" w14:textId="77777777" w:rsidR="000C27EF" w:rsidRDefault="000C27EF" w:rsidP="000C27EF">
      <w:pPr>
        <w:pStyle w:val="NormalWeb"/>
        <w:numPr>
          <w:ilvl w:val="0"/>
          <w:numId w:val="59"/>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On the </w:t>
      </w:r>
      <w:r>
        <w:rPr>
          <w:rStyle w:val="Strong"/>
          <w:rFonts w:ascii="Microsoft YaHei" w:eastAsia="Microsoft YaHei" w:hAnsi="Microsoft YaHei" w:hint="eastAsia"/>
          <w:color w:val="333333"/>
          <w:sz w:val="21"/>
          <w:szCs w:val="21"/>
        </w:rPr>
        <w:t>Data</w:t>
      </w:r>
      <w:r>
        <w:rPr>
          <w:rFonts w:ascii="Microsoft YaHei" w:eastAsia="Microsoft YaHei" w:hAnsi="Microsoft YaHei" w:hint="eastAsia"/>
          <w:color w:val="333333"/>
          <w:sz w:val="21"/>
          <w:szCs w:val="21"/>
        </w:rPr>
        <w:t> tab, click </w:t>
      </w:r>
      <w:r>
        <w:rPr>
          <w:rStyle w:val="Strong"/>
          <w:rFonts w:ascii="Microsoft YaHei" w:eastAsia="Microsoft YaHei" w:hAnsi="Microsoft YaHei" w:hint="eastAsia"/>
          <w:color w:val="333333"/>
          <w:sz w:val="21"/>
          <w:szCs w:val="21"/>
        </w:rPr>
        <w:t>Clear</w:t>
      </w:r>
      <w:r>
        <w:rPr>
          <w:rFonts w:ascii="Microsoft YaHei" w:eastAsia="Microsoft YaHei" w:hAnsi="Microsoft YaHei" w:hint="eastAsia"/>
          <w:color w:val="333333"/>
          <w:sz w:val="21"/>
          <w:szCs w:val="21"/>
        </w:rPr>
        <w:t>.</w:t>
      </w:r>
    </w:p>
    <w:p w14:paraId="008DAFD4" w14:textId="36286AE1" w:rsidR="000C27EF" w:rsidRDefault="000C27EF" w:rsidP="000C27EF">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04CEEF75" wp14:editId="4E0F25C2">
            <wp:extent cx="3762375" cy="1428750"/>
            <wp:effectExtent l="0" t="0" r="9525"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62375" cy="1428750"/>
                    </a:xfrm>
                    <a:prstGeom prst="rect">
                      <a:avLst/>
                    </a:prstGeom>
                    <a:noFill/>
                    <a:ln>
                      <a:noFill/>
                    </a:ln>
                  </pic:spPr>
                </pic:pic>
              </a:graphicData>
            </a:graphic>
          </wp:inline>
        </w:drawing>
      </w:r>
    </w:p>
    <w:p w14:paraId="569F00ED" w14:textId="77777777" w:rsidR="000C27EF" w:rsidRDefault="000C27EF" w:rsidP="000C27EF">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2CF364AF" w14:textId="77777777" w:rsidR="000C27EF" w:rsidRDefault="000C27EF" w:rsidP="000C27EF">
      <w:pPr>
        <w:pStyle w:val="NormalWeb"/>
        <w:spacing w:before="0" w:beforeAutospacing="0" w:after="0" w:afterAutospacing="0"/>
        <w:rPr>
          <w:rFonts w:ascii="Microsoft YaHei" w:eastAsia="Microsoft YaHei" w:hAnsi="Microsoft YaHei"/>
          <w:color w:val="333333"/>
          <w:sz w:val="21"/>
          <w:szCs w:val="21"/>
        </w:rPr>
      </w:pPr>
      <w:ins w:id="20" w:author="Unknown">
        <w:r>
          <w:rPr>
            <w:rFonts w:ascii="Microsoft YaHei" w:eastAsia="Microsoft YaHei" w:hAnsi="Microsoft YaHei" w:hint="eastAsia"/>
            <w:color w:val="333333"/>
            <w:sz w:val="21"/>
            <w:szCs w:val="21"/>
          </w:rPr>
          <w:t>To use Custom Filters to filter data:</w:t>
        </w:r>
      </w:ins>
    </w:p>
    <w:p w14:paraId="106A51B0" w14:textId="77777777" w:rsidR="000C27EF" w:rsidRDefault="000C27EF" w:rsidP="000C27EF">
      <w:pPr>
        <w:numPr>
          <w:ilvl w:val="0"/>
          <w:numId w:val="6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filter drop-down</w:t>
      </w:r>
      <w:r>
        <w:rPr>
          <w:rFonts w:ascii="Microsoft YaHei" w:eastAsia="Microsoft YaHei" w:hAnsi="Microsoft YaHei" w:hint="eastAsia"/>
          <w:color w:val="333333"/>
          <w:sz w:val="21"/>
          <w:szCs w:val="21"/>
        </w:rPr>
        <w:t> in column </w:t>
      </w:r>
      <w:r>
        <w:rPr>
          <w:rStyle w:val="Strong"/>
          <w:rFonts w:ascii="Microsoft YaHei" w:eastAsia="Microsoft YaHei" w:hAnsi="Microsoft YaHei" w:hint="eastAsia"/>
          <w:color w:val="333333"/>
          <w:sz w:val="21"/>
          <w:szCs w:val="21"/>
        </w:rPr>
        <w:t>AD (</w:t>
      </w:r>
      <w:proofErr w:type="spellStart"/>
      <w:r>
        <w:rPr>
          <w:rStyle w:val="Strong"/>
          <w:rFonts w:ascii="Microsoft YaHei" w:eastAsia="Microsoft YaHei" w:hAnsi="Microsoft YaHei" w:hint="eastAsia"/>
          <w:color w:val="333333"/>
          <w:sz w:val="21"/>
          <w:szCs w:val="21"/>
        </w:rPr>
        <w:t>Order_Value</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 then </w:t>
      </w:r>
      <w:r>
        <w:rPr>
          <w:rStyle w:val="Strong"/>
          <w:rFonts w:ascii="Microsoft YaHei" w:eastAsia="Microsoft YaHei" w:hAnsi="Microsoft YaHei" w:hint="eastAsia"/>
          <w:color w:val="333333"/>
          <w:sz w:val="21"/>
          <w:szCs w:val="21"/>
        </w:rPr>
        <w:t>Number Filters&gt;Top 10…</w:t>
      </w:r>
      <w:r>
        <w:rPr>
          <w:rFonts w:ascii="Microsoft YaHei" w:eastAsia="Microsoft YaHei" w:hAnsi="Microsoft YaHei" w:hint="eastAsia"/>
          <w:color w:val="333333"/>
          <w:sz w:val="21"/>
          <w:szCs w:val="21"/>
        </w:rPr>
        <w:t>.</w:t>
      </w:r>
    </w:p>
    <w:p w14:paraId="59CC84AF" w14:textId="77777777" w:rsidR="000C27EF" w:rsidRDefault="000C27EF" w:rsidP="000C27EF">
      <w:pPr>
        <w:numPr>
          <w:ilvl w:val="0"/>
          <w:numId w:val="6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Change the value from </w:t>
      </w:r>
      <w:r>
        <w:rPr>
          <w:rStyle w:val="Strong"/>
          <w:rFonts w:ascii="Microsoft YaHei" w:eastAsia="Microsoft YaHei" w:hAnsi="Microsoft YaHei" w:hint="eastAsia"/>
          <w:color w:val="333333"/>
          <w:sz w:val="21"/>
          <w:szCs w:val="21"/>
        </w:rPr>
        <w:t>10 to 50</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160B0CD0" w14:textId="77777777" w:rsidR="000C27EF" w:rsidRDefault="000C27EF" w:rsidP="000C27EF">
      <w:pPr>
        <w:numPr>
          <w:ilvl w:val="0"/>
          <w:numId w:val="6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filter drop-down</w:t>
      </w:r>
      <w:r>
        <w:rPr>
          <w:rFonts w:ascii="Microsoft YaHei" w:eastAsia="Microsoft YaHei" w:hAnsi="Microsoft YaHei" w:hint="eastAsia"/>
          <w:color w:val="333333"/>
          <w:sz w:val="21"/>
          <w:szCs w:val="21"/>
        </w:rPr>
        <w:t> in the column </w:t>
      </w:r>
      <w:r>
        <w:rPr>
          <w:rStyle w:val="Strong"/>
          <w:rFonts w:ascii="Microsoft YaHei" w:eastAsia="Microsoft YaHei" w:hAnsi="Microsoft YaHei" w:hint="eastAsia"/>
          <w:color w:val="333333"/>
          <w:sz w:val="21"/>
          <w:szCs w:val="21"/>
        </w:rPr>
        <w:t>AD</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Clear Filter From “</w:t>
      </w:r>
      <w:proofErr w:type="spellStart"/>
      <w:r>
        <w:rPr>
          <w:rStyle w:val="Strong"/>
          <w:rFonts w:ascii="Microsoft YaHei" w:eastAsia="Microsoft YaHei" w:hAnsi="Microsoft YaHei" w:hint="eastAsia"/>
          <w:color w:val="333333"/>
          <w:sz w:val="21"/>
          <w:szCs w:val="21"/>
        </w:rPr>
        <w:t>Order_Value</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w:t>
      </w:r>
    </w:p>
    <w:p w14:paraId="40F735DE" w14:textId="77777777" w:rsidR="000C27EF" w:rsidRDefault="000C27EF" w:rsidP="000C27EF">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B: Sorting data</w:t>
      </w:r>
    </w:p>
    <w:p w14:paraId="66DA693A" w14:textId="77777777" w:rsidR="000C27EF" w:rsidRDefault="000C27EF" w:rsidP="000C27EF">
      <w:pPr>
        <w:pStyle w:val="NormalWeb"/>
        <w:numPr>
          <w:ilvl w:val="0"/>
          <w:numId w:val="6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On the </w:t>
      </w:r>
      <w:r>
        <w:rPr>
          <w:rStyle w:val="Strong"/>
          <w:rFonts w:ascii="Microsoft YaHei" w:eastAsia="Microsoft YaHei" w:hAnsi="Microsoft YaHei" w:hint="eastAsia"/>
          <w:color w:val="333333"/>
          <w:sz w:val="21"/>
          <w:szCs w:val="21"/>
        </w:rPr>
        <w:t>Data</w:t>
      </w:r>
      <w:r>
        <w:rPr>
          <w:rFonts w:ascii="Microsoft YaHei" w:eastAsia="Microsoft YaHei" w:hAnsi="Microsoft YaHei" w:hint="eastAsia"/>
          <w:color w:val="333333"/>
          <w:sz w:val="21"/>
          <w:szCs w:val="21"/>
        </w:rPr>
        <w:t> tab, click Custom Sort to open a dialog box like below.</w:t>
      </w:r>
    </w:p>
    <w:p w14:paraId="6403BF45" w14:textId="6F8B56F9" w:rsidR="000C27EF" w:rsidRDefault="000C27EF" w:rsidP="000C27EF">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11C50D56" wp14:editId="52F080D5">
            <wp:extent cx="5943600" cy="160655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1606550"/>
                    </a:xfrm>
                    <a:prstGeom prst="rect">
                      <a:avLst/>
                    </a:prstGeom>
                    <a:noFill/>
                    <a:ln>
                      <a:noFill/>
                    </a:ln>
                  </pic:spPr>
                </pic:pic>
              </a:graphicData>
            </a:graphic>
          </wp:inline>
        </w:drawing>
      </w:r>
    </w:p>
    <w:p w14:paraId="7ECD94CD" w14:textId="77777777" w:rsidR="000C27EF" w:rsidRDefault="000C27EF" w:rsidP="000C27EF">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lastRenderedPageBreak/>
        <w:br/>
      </w:r>
    </w:p>
    <w:p w14:paraId="2FD27B67" w14:textId="77777777" w:rsidR="000C27EF" w:rsidRDefault="000C27EF" w:rsidP="000C27EF">
      <w:pPr>
        <w:numPr>
          <w:ilvl w:val="0"/>
          <w:numId w:val="62"/>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Column drop-down</w:t>
      </w:r>
      <w:r>
        <w:rPr>
          <w:rFonts w:ascii="Microsoft YaHei" w:eastAsia="Microsoft YaHei" w:hAnsi="Microsoft YaHei" w:hint="eastAsia"/>
          <w:color w:val="333333"/>
          <w:sz w:val="21"/>
          <w:szCs w:val="21"/>
        </w:rPr>
        <w:t> of row </w:t>
      </w:r>
      <w:r>
        <w:rPr>
          <w:rStyle w:val="Strong"/>
          <w:rFonts w:ascii="Microsoft YaHei" w:eastAsia="Microsoft YaHei" w:hAnsi="Microsoft YaHei" w:hint="eastAsia"/>
          <w:color w:val="333333"/>
          <w:sz w:val="21"/>
          <w:szCs w:val="21"/>
        </w:rPr>
        <w:t>Sort By</w:t>
      </w:r>
      <w:r>
        <w:rPr>
          <w:rFonts w:ascii="Microsoft YaHei" w:eastAsia="Microsoft YaHei" w:hAnsi="Microsoft YaHei" w:hint="eastAsia"/>
          <w:color w:val="333333"/>
          <w:sz w:val="21"/>
          <w:szCs w:val="21"/>
        </w:rPr>
        <w:t>, select </w:t>
      </w:r>
      <w:proofErr w:type="spellStart"/>
      <w:r>
        <w:rPr>
          <w:rStyle w:val="Strong"/>
          <w:rFonts w:ascii="Microsoft YaHei" w:eastAsia="Microsoft YaHei" w:hAnsi="Microsoft YaHei" w:hint="eastAsia"/>
          <w:color w:val="333333"/>
          <w:sz w:val="21"/>
          <w:szCs w:val="21"/>
        </w:rPr>
        <w:t>Order_Ship_Date</w:t>
      </w:r>
      <w:proofErr w:type="spellEnd"/>
      <w:r>
        <w:rPr>
          <w:rFonts w:ascii="Microsoft YaHei" w:eastAsia="Microsoft YaHei" w:hAnsi="Microsoft YaHei" w:hint="eastAsia"/>
          <w:color w:val="333333"/>
          <w:sz w:val="21"/>
          <w:szCs w:val="21"/>
        </w:rPr>
        <w:t>.</w:t>
      </w:r>
    </w:p>
    <w:p w14:paraId="38D4ECDE" w14:textId="77777777" w:rsidR="000C27EF" w:rsidRDefault="000C27EF" w:rsidP="000C27EF">
      <w:pPr>
        <w:numPr>
          <w:ilvl w:val="0"/>
          <w:numId w:val="62"/>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Order drop-down</w:t>
      </w:r>
      <w:r>
        <w:rPr>
          <w:rFonts w:ascii="Microsoft YaHei" w:eastAsia="Microsoft YaHei" w:hAnsi="Microsoft YaHei" w:hint="eastAsia"/>
          <w:color w:val="333333"/>
          <w:sz w:val="21"/>
          <w:szCs w:val="21"/>
        </w:rPr>
        <w:t> of row </w:t>
      </w:r>
      <w:r>
        <w:rPr>
          <w:rStyle w:val="Strong"/>
          <w:rFonts w:ascii="Microsoft YaHei" w:eastAsia="Microsoft YaHei" w:hAnsi="Microsoft YaHei" w:hint="eastAsia"/>
          <w:color w:val="333333"/>
          <w:sz w:val="21"/>
          <w:szCs w:val="21"/>
        </w:rPr>
        <w:t>Sort By</w:t>
      </w:r>
      <w:r>
        <w:rPr>
          <w:rFonts w:ascii="Microsoft YaHei" w:eastAsia="Microsoft YaHei" w:hAnsi="Microsoft YaHei" w:hint="eastAsia"/>
          <w:color w:val="333333"/>
          <w:sz w:val="21"/>
          <w:szCs w:val="21"/>
        </w:rPr>
        <w:t>, select </w:t>
      </w:r>
      <w:r>
        <w:rPr>
          <w:rStyle w:val="Strong"/>
          <w:rFonts w:ascii="Microsoft YaHei" w:eastAsia="Microsoft YaHei" w:hAnsi="Microsoft YaHei" w:hint="eastAsia"/>
          <w:color w:val="333333"/>
          <w:sz w:val="21"/>
          <w:szCs w:val="21"/>
        </w:rPr>
        <w:t>Sort Ascending</w:t>
      </w:r>
      <w:r>
        <w:rPr>
          <w:rFonts w:ascii="Microsoft YaHei" w:eastAsia="Microsoft YaHei" w:hAnsi="Microsoft YaHei" w:hint="eastAsia"/>
          <w:color w:val="333333"/>
          <w:sz w:val="21"/>
          <w:szCs w:val="21"/>
        </w:rPr>
        <w:t>.</w:t>
      </w:r>
    </w:p>
    <w:p w14:paraId="5B8FE14E" w14:textId="77777777" w:rsidR="000C27EF" w:rsidRDefault="000C27EF" w:rsidP="000C27EF">
      <w:pPr>
        <w:numPr>
          <w:ilvl w:val="0"/>
          <w:numId w:val="62"/>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Add</w:t>
      </w:r>
      <w:r>
        <w:rPr>
          <w:rFonts w:ascii="Microsoft YaHei" w:eastAsia="Microsoft YaHei" w:hAnsi="Microsoft YaHei" w:hint="eastAsia"/>
          <w:color w:val="333333"/>
          <w:sz w:val="21"/>
          <w:szCs w:val="21"/>
        </w:rPr>
        <w:t>.</w:t>
      </w:r>
    </w:p>
    <w:p w14:paraId="39C35350" w14:textId="77777777" w:rsidR="000C27EF" w:rsidRDefault="000C27EF" w:rsidP="000C27EF">
      <w:pPr>
        <w:numPr>
          <w:ilvl w:val="0"/>
          <w:numId w:val="62"/>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Column drop-down</w:t>
      </w:r>
      <w:r>
        <w:rPr>
          <w:rFonts w:ascii="Microsoft YaHei" w:eastAsia="Microsoft YaHei" w:hAnsi="Microsoft YaHei" w:hint="eastAsia"/>
          <w:color w:val="333333"/>
          <w:sz w:val="21"/>
          <w:szCs w:val="21"/>
        </w:rPr>
        <w:t> of row </w:t>
      </w:r>
      <w:r>
        <w:rPr>
          <w:rStyle w:val="Strong"/>
          <w:rFonts w:ascii="Microsoft YaHei" w:eastAsia="Microsoft YaHei" w:hAnsi="Microsoft YaHei" w:hint="eastAsia"/>
          <w:color w:val="333333"/>
          <w:sz w:val="21"/>
          <w:szCs w:val="21"/>
        </w:rPr>
        <w:t>Then By</w:t>
      </w:r>
      <w:r>
        <w:rPr>
          <w:rFonts w:ascii="Microsoft YaHei" w:eastAsia="Microsoft YaHei" w:hAnsi="Microsoft YaHei" w:hint="eastAsia"/>
          <w:color w:val="333333"/>
          <w:sz w:val="21"/>
          <w:szCs w:val="21"/>
        </w:rPr>
        <w:t>, select </w:t>
      </w:r>
      <w:proofErr w:type="spellStart"/>
      <w:r>
        <w:rPr>
          <w:rStyle w:val="Strong"/>
          <w:rFonts w:ascii="Microsoft YaHei" w:eastAsia="Microsoft YaHei" w:hAnsi="Microsoft YaHei" w:hint="eastAsia"/>
          <w:color w:val="333333"/>
          <w:sz w:val="21"/>
          <w:szCs w:val="21"/>
        </w:rPr>
        <w:t>Order_Value</w:t>
      </w:r>
      <w:proofErr w:type="spellEnd"/>
      <w:r>
        <w:rPr>
          <w:rFonts w:ascii="Microsoft YaHei" w:eastAsia="Microsoft YaHei" w:hAnsi="Microsoft YaHei" w:hint="eastAsia"/>
          <w:color w:val="333333"/>
          <w:sz w:val="21"/>
          <w:szCs w:val="21"/>
        </w:rPr>
        <w:t>.</w:t>
      </w:r>
    </w:p>
    <w:p w14:paraId="15600612" w14:textId="77777777" w:rsidR="000C27EF" w:rsidRDefault="000C27EF" w:rsidP="000C27EF">
      <w:pPr>
        <w:numPr>
          <w:ilvl w:val="0"/>
          <w:numId w:val="62"/>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the </w:t>
      </w:r>
      <w:r>
        <w:rPr>
          <w:rStyle w:val="Strong"/>
          <w:rFonts w:ascii="Microsoft YaHei" w:eastAsia="Microsoft YaHei" w:hAnsi="Microsoft YaHei" w:hint="eastAsia"/>
          <w:color w:val="333333"/>
          <w:sz w:val="21"/>
          <w:szCs w:val="21"/>
        </w:rPr>
        <w:t>Order drop-down</w:t>
      </w:r>
      <w:r>
        <w:rPr>
          <w:rFonts w:ascii="Microsoft YaHei" w:eastAsia="Microsoft YaHei" w:hAnsi="Microsoft YaHei" w:hint="eastAsia"/>
          <w:color w:val="333333"/>
          <w:sz w:val="21"/>
          <w:szCs w:val="21"/>
        </w:rPr>
        <w:t> of row </w:t>
      </w:r>
      <w:r>
        <w:rPr>
          <w:rStyle w:val="Strong"/>
          <w:rFonts w:ascii="Microsoft YaHei" w:eastAsia="Microsoft YaHei" w:hAnsi="Microsoft YaHei" w:hint="eastAsia"/>
          <w:color w:val="333333"/>
          <w:sz w:val="21"/>
          <w:szCs w:val="21"/>
        </w:rPr>
        <w:t>Then By</w:t>
      </w:r>
      <w:r>
        <w:rPr>
          <w:rFonts w:ascii="Microsoft YaHei" w:eastAsia="Microsoft YaHei" w:hAnsi="Microsoft YaHei" w:hint="eastAsia"/>
          <w:color w:val="333333"/>
          <w:sz w:val="21"/>
          <w:szCs w:val="21"/>
        </w:rPr>
        <w:t>, select </w:t>
      </w:r>
      <w:r>
        <w:rPr>
          <w:rStyle w:val="Strong"/>
          <w:rFonts w:ascii="Microsoft YaHei" w:eastAsia="Microsoft YaHei" w:hAnsi="Microsoft YaHei" w:hint="eastAsia"/>
          <w:color w:val="333333"/>
          <w:sz w:val="21"/>
          <w:szCs w:val="21"/>
        </w:rPr>
        <w:t>Sort Descending</w:t>
      </w:r>
      <w:r>
        <w:rPr>
          <w:rFonts w:ascii="Microsoft YaHei" w:eastAsia="Microsoft YaHei" w:hAnsi="Microsoft YaHei" w:hint="eastAsia"/>
          <w:color w:val="333333"/>
          <w:sz w:val="21"/>
          <w:szCs w:val="21"/>
        </w:rPr>
        <w:t>.</w:t>
      </w:r>
    </w:p>
    <w:p w14:paraId="1FD5AA7F" w14:textId="77777777" w:rsidR="000C27EF" w:rsidRDefault="000C27EF" w:rsidP="000C27EF">
      <w:pPr>
        <w:numPr>
          <w:ilvl w:val="0"/>
          <w:numId w:val="62"/>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62FA8853" w14:textId="77777777" w:rsidR="000C27EF" w:rsidRDefault="000C27EF" w:rsidP="000C27EF">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Exercise 2: Useful Functions for Data Analysis</w:t>
      </w:r>
    </w:p>
    <w:p w14:paraId="404CCF37" w14:textId="77777777" w:rsidR="000C27EF" w:rsidRDefault="000C27EF" w:rsidP="000C27EF">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exercise, you will learn how to use some of the most common functions a Data Analyst might use; namely IF, IFS, COUNTIF, and SUMIF.</w:t>
      </w:r>
    </w:p>
    <w:p w14:paraId="5DB63C82" w14:textId="77777777" w:rsidR="000C27EF" w:rsidRDefault="000C27EF" w:rsidP="000C27EF">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A: Use of IF to apply one condition</w:t>
      </w:r>
    </w:p>
    <w:p w14:paraId="333C24AA" w14:textId="77777777" w:rsidR="000C27EF" w:rsidRDefault="000C27EF" w:rsidP="000C27EF">
      <w:pPr>
        <w:numPr>
          <w:ilvl w:val="0"/>
          <w:numId w:val="6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AF</w:t>
      </w:r>
      <w:r>
        <w:rPr>
          <w:rFonts w:ascii="Microsoft YaHei" w:eastAsia="Microsoft YaHei" w:hAnsi="Microsoft YaHei" w:hint="eastAsia"/>
          <w:color w:val="333333"/>
          <w:sz w:val="21"/>
          <w:szCs w:val="21"/>
        </w:rPr>
        <w:t>, right-click, </w:t>
      </w:r>
      <w:r>
        <w:rPr>
          <w:rStyle w:val="Strong"/>
          <w:rFonts w:ascii="Microsoft YaHei" w:eastAsia="Microsoft YaHei" w:hAnsi="Microsoft YaHei" w:hint="eastAsia"/>
          <w:color w:val="333333"/>
          <w:sz w:val="21"/>
          <w:szCs w:val="21"/>
        </w:rPr>
        <w:t>Insert</w:t>
      </w:r>
      <w:r>
        <w:rPr>
          <w:rFonts w:ascii="Microsoft YaHei" w:eastAsia="Microsoft YaHei" w:hAnsi="Microsoft YaHei" w:hint="eastAsia"/>
          <w:color w:val="333333"/>
          <w:sz w:val="21"/>
          <w:szCs w:val="21"/>
        </w:rPr>
        <w:t>.</w:t>
      </w:r>
    </w:p>
    <w:p w14:paraId="255754A4" w14:textId="77777777" w:rsidR="000C27EF" w:rsidRDefault="000C27EF" w:rsidP="000C27EF">
      <w:pPr>
        <w:numPr>
          <w:ilvl w:val="0"/>
          <w:numId w:val="6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AF1</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Complete?</w:t>
      </w:r>
      <w:r>
        <w:rPr>
          <w:rFonts w:ascii="Microsoft YaHei" w:eastAsia="Microsoft YaHei" w:hAnsi="Microsoft YaHei" w:hint="eastAsia"/>
          <w:color w:val="333333"/>
          <w:sz w:val="21"/>
          <w:szCs w:val="21"/>
        </w:rPr>
        <w:t>.</w:t>
      </w:r>
    </w:p>
    <w:p w14:paraId="2256EAFA" w14:textId="77777777" w:rsidR="000C27EF" w:rsidRDefault="000C27EF" w:rsidP="000C27EF">
      <w:pPr>
        <w:numPr>
          <w:ilvl w:val="0"/>
          <w:numId w:val="6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AF2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=IF(AE2=”</w:t>
      </w:r>
      <w:proofErr w:type="spellStart"/>
      <w:r>
        <w:rPr>
          <w:rStyle w:val="Strong"/>
          <w:rFonts w:ascii="Microsoft YaHei" w:eastAsia="Microsoft YaHei" w:hAnsi="Microsoft YaHei" w:hint="eastAsia"/>
          <w:color w:val="333333"/>
          <w:sz w:val="21"/>
          <w:szCs w:val="21"/>
        </w:rPr>
        <w:t>Complete”,”Yes”,”No</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 and press Enter.</w:t>
      </w:r>
    </w:p>
    <w:p w14:paraId="7B8132A9" w14:textId="77777777" w:rsidR="000C27EF" w:rsidRDefault="000C27EF" w:rsidP="000C27EF">
      <w:pPr>
        <w:numPr>
          <w:ilvl w:val="0"/>
          <w:numId w:val="6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Double-click the </w:t>
      </w:r>
      <w:r>
        <w:rPr>
          <w:rStyle w:val="Strong"/>
          <w:rFonts w:ascii="Microsoft YaHei" w:eastAsia="Microsoft YaHei" w:hAnsi="Microsoft YaHei" w:hint="eastAsia"/>
          <w:color w:val="333333"/>
          <w:sz w:val="21"/>
          <w:szCs w:val="21"/>
        </w:rPr>
        <w:t>Fill Handle of AF2</w:t>
      </w:r>
      <w:r>
        <w:rPr>
          <w:rFonts w:ascii="Microsoft YaHei" w:eastAsia="Microsoft YaHei" w:hAnsi="Microsoft YaHei" w:hint="eastAsia"/>
          <w:color w:val="333333"/>
          <w:sz w:val="21"/>
          <w:szCs w:val="21"/>
        </w:rPr>
        <w:t> to copy down the column.</w:t>
      </w:r>
    </w:p>
    <w:p w14:paraId="2681864A" w14:textId="77777777" w:rsidR="000C27EF" w:rsidRDefault="000C27EF" w:rsidP="000C27EF">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B: Use of Nested IF to apply multiple conditions</w:t>
      </w:r>
    </w:p>
    <w:p w14:paraId="52099954" w14:textId="77777777" w:rsidR="000C27EF" w:rsidRDefault="000C27EF" w:rsidP="000C27EF">
      <w:pPr>
        <w:numPr>
          <w:ilvl w:val="0"/>
          <w:numId w:val="6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AE</w:t>
      </w:r>
      <w:r>
        <w:rPr>
          <w:rFonts w:ascii="Microsoft YaHei" w:eastAsia="Microsoft YaHei" w:hAnsi="Microsoft YaHei" w:hint="eastAsia"/>
          <w:color w:val="333333"/>
          <w:sz w:val="21"/>
          <w:szCs w:val="21"/>
        </w:rPr>
        <w:t>, right-click, </w:t>
      </w:r>
      <w:r>
        <w:rPr>
          <w:rStyle w:val="Strong"/>
          <w:rFonts w:ascii="Microsoft YaHei" w:eastAsia="Microsoft YaHei" w:hAnsi="Microsoft YaHei" w:hint="eastAsia"/>
          <w:color w:val="333333"/>
          <w:sz w:val="21"/>
          <w:szCs w:val="21"/>
        </w:rPr>
        <w:t>Insert</w:t>
      </w:r>
      <w:r>
        <w:rPr>
          <w:rFonts w:ascii="Microsoft YaHei" w:eastAsia="Microsoft YaHei" w:hAnsi="Microsoft YaHei" w:hint="eastAsia"/>
          <w:color w:val="333333"/>
          <w:sz w:val="21"/>
          <w:szCs w:val="21"/>
        </w:rPr>
        <w:t>.</w:t>
      </w:r>
    </w:p>
    <w:p w14:paraId="554BFA30" w14:textId="77777777" w:rsidR="000C27EF" w:rsidRDefault="000C27EF" w:rsidP="000C27EF">
      <w:pPr>
        <w:numPr>
          <w:ilvl w:val="0"/>
          <w:numId w:val="6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AE1</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Order Size (IF)</w:t>
      </w:r>
      <w:r>
        <w:rPr>
          <w:rFonts w:ascii="Microsoft YaHei" w:eastAsia="Microsoft YaHei" w:hAnsi="Microsoft YaHei" w:hint="eastAsia"/>
          <w:color w:val="333333"/>
          <w:sz w:val="21"/>
          <w:szCs w:val="21"/>
        </w:rPr>
        <w:t>.</w:t>
      </w:r>
    </w:p>
    <w:p w14:paraId="5EC9F900" w14:textId="77777777" w:rsidR="000C27EF" w:rsidRDefault="000C27EF" w:rsidP="000C27EF">
      <w:pPr>
        <w:numPr>
          <w:ilvl w:val="0"/>
          <w:numId w:val="6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AE2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=IF(AD2&gt;300,”Large”,IF(AD2&gt;100,”Medium”,IF(AD2&gt;0,”Small”)))</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05624E9E" w14:textId="77777777" w:rsidR="000C27EF" w:rsidRDefault="000C27EF" w:rsidP="000C27EF">
      <w:pPr>
        <w:numPr>
          <w:ilvl w:val="0"/>
          <w:numId w:val="6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Double-click the </w:t>
      </w:r>
      <w:r>
        <w:rPr>
          <w:rStyle w:val="Strong"/>
          <w:rFonts w:ascii="Microsoft YaHei" w:eastAsia="Microsoft YaHei" w:hAnsi="Microsoft YaHei" w:hint="eastAsia"/>
          <w:color w:val="333333"/>
          <w:sz w:val="21"/>
          <w:szCs w:val="21"/>
        </w:rPr>
        <w:t>Fill Handle of AE2</w:t>
      </w:r>
      <w:r>
        <w:rPr>
          <w:rFonts w:ascii="Microsoft YaHei" w:eastAsia="Microsoft YaHei" w:hAnsi="Microsoft YaHei" w:hint="eastAsia"/>
          <w:color w:val="333333"/>
          <w:sz w:val="21"/>
          <w:szCs w:val="21"/>
        </w:rPr>
        <w:t> to copy down the column.</w:t>
      </w:r>
    </w:p>
    <w:p w14:paraId="276EC02B" w14:textId="77777777" w:rsidR="000C27EF" w:rsidRDefault="000C27EF" w:rsidP="000C27EF">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lastRenderedPageBreak/>
        <w:t>Task C: Use of IFS to apply multiple conditions (alternative of Nested IF)</w:t>
      </w:r>
    </w:p>
    <w:p w14:paraId="5ECEF102" w14:textId="77777777" w:rsidR="000C27EF" w:rsidRDefault="000C27EF" w:rsidP="000C27EF">
      <w:pPr>
        <w:numPr>
          <w:ilvl w:val="0"/>
          <w:numId w:val="6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AE</w:t>
      </w:r>
      <w:r>
        <w:rPr>
          <w:rFonts w:ascii="Microsoft YaHei" w:eastAsia="Microsoft YaHei" w:hAnsi="Microsoft YaHei" w:hint="eastAsia"/>
          <w:color w:val="333333"/>
          <w:sz w:val="21"/>
          <w:szCs w:val="21"/>
        </w:rPr>
        <w:t>, right-click, </w:t>
      </w:r>
      <w:r>
        <w:rPr>
          <w:rStyle w:val="Strong"/>
          <w:rFonts w:ascii="Microsoft YaHei" w:eastAsia="Microsoft YaHei" w:hAnsi="Microsoft YaHei" w:hint="eastAsia"/>
          <w:color w:val="333333"/>
          <w:sz w:val="21"/>
          <w:szCs w:val="21"/>
        </w:rPr>
        <w:t>Insert</w:t>
      </w:r>
      <w:r>
        <w:rPr>
          <w:rFonts w:ascii="Microsoft YaHei" w:eastAsia="Microsoft YaHei" w:hAnsi="Microsoft YaHei" w:hint="eastAsia"/>
          <w:color w:val="333333"/>
          <w:sz w:val="21"/>
          <w:szCs w:val="21"/>
        </w:rPr>
        <w:t>.</w:t>
      </w:r>
    </w:p>
    <w:p w14:paraId="4400CD31" w14:textId="77777777" w:rsidR="000C27EF" w:rsidRDefault="000C27EF" w:rsidP="000C27EF">
      <w:pPr>
        <w:numPr>
          <w:ilvl w:val="0"/>
          <w:numId w:val="6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AE1</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Order Size (IFS)</w:t>
      </w:r>
      <w:r>
        <w:rPr>
          <w:rFonts w:ascii="Microsoft YaHei" w:eastAsia="Microsoft YaHei" w:hAnsi="Microsoft YaHei" w:hint="eastAsia"/>
          <w:color w:val="333333"/>
          <w:sz w:val="21"/>
          <w:szCs w:val="21"/>
        </w:rPr>
        <w:t>.</w:t>
      </w:r>
    </w:p>
    <w:p w14:paraId="6DCCA71E" w14:textId="77777777" w:rsidR="000C27EF" w:rsidRDefault="000C27EF" w:rsidP="000C27EF">
      <w:pPr>
        <w:numPr>
          <w:ilvl w:val="0"/>
          <w:numId w:val="6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AE2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=IFS(AD2&gt;300,”Large”,AD2&gt;100,”Medium”,AD2&gt;0,”Small”)</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5F340D54" w14:textId="77777777" w:rsidR="000C27EF" w:rsidRDefault="000C27EF" w:rsidP="000C27EF">
      <w:pPr>
        <w:numPr>
          <w:ilvl w:val="0"/>
          <w:numId w:val="6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Double-click the </w:t>
      </w:r>
      <w:r>
        <w:rPr>
          <w:rStyle w:val="Strong"/>
          <w:rFonts w:ascii="Microsoft YaHei" w:eastAsia="Microsoft YaHei" w:hAnsi="Microsoft YaHei" w:hint="eastAsia"/>
          <w:color w:val="333333"/>
          <w:sz w:val="21"/>
          <w:szCs w:val="21"/>
        </w:rPr>
        <w:t>Fill Handle of AE2</w:t>
      </w:r>
      <w:r>
        <w:rPr>
          <w:rFonts w:ascii="Microsoft YaHei" w:eastAsia="Microsoft YaHei" w:hAnsi="Microsoft YaHei" w:hint="eastAsia"/>
          <w:color w:val="333333"/>
          <w:sz w:val="21"/>
          <w:szCs w:val="21"/>
        </w:rPr>
        <w:t> to copy down the column.</w:t>
      </w:r>
    </w:p>
    <w:p w14:paraId="6AF02ADA" w14:textId="77777777" w:rsidR="000C27EF" w:rsidRDefault="000C27EF" w:rsidP="000C27EF">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D: Use of COUNTIF to count the number of cells that meet a specified criterion</w:t>
      </w:r>
    </w:p>
    <w:p w14:paraId="1AA8D726" w14:textId="77777777" w:rsidR="000C27EF" w:rsidRDefault="000C27EF" w:rsidP="000C27EF">
      <w:pPr>
        <w:numPr>
          <w:ilvl w:val="0"/>
          <w:numId w:val="6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BX2</w:t>
      </w:r>
      <w:r>
        <w:rPr>
          <w:rFonts w:ascii="Microsoft YaHei" w:eastAsia="Microsoft YaHei" w:hAnsi="Microsoft YaHei" w:hint="eastAsia"/>
          <w:color w:val="333333"/>
          <w:sz w:val="21"/>
          <w:szCs w:val="21"/>
        </w:rPr>
        <w:t> and type </w:t>
      </w:r>
      <w:r>
        <w:rPr>
          <w:rStyle w:val="Strong"/>
          <w:rFonts w:ascii="Microsoft YaHei" w:eastAsia="Microsoft YaHei" w:hAnsi="Microsoft YaHei" w:hint="eastAsia"/>
          <w:color w:val="333333"/>
          <w:sz w:val="21"/>
          <w:szCs w:val="21"/>
        </w:rPr>
        <w:t>count VISA card</w:t>
      </w:r>
      <w:r>
        <w:rPr>
          <w:rFonts w:ascii="Microsoft YaHei" w:eastAsia="Microsoft YaHei" w:hAnsi="Microsoft YaHei" w:hint="eastAsia"/>
          <w:color w:val="333333"/>
          <w:sz w:val="21"/>
          <w:szCs w:val="21"/>
        </w:rPr>
        <w:t>.</w:t>
      </w:r>
    </w:p>
    <w:p w14:paraId="5A527A49" w14:textId="77777777" w:rsidR="000C27EF" w:rsidRDefault="000C27EF" w:rsidP="000C27EF">
      <w:pPr>
        <w:numPr>
          <w:ilvl w:val="0"/>
          <w:numId w:val="6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BY2</w:t>
      </w:r>
      <w:r>
        <w:rPr>
          <w:rFonts w:ascii="Microsoft YaHei" w:eastAsia="Microsoft YaHei" w:hAnsi="Microsoft YaHei" w:hint="eastAsia"/>
          <w:color w:val="333333"/>
          <w:sz w:val="21"/>
          <w:szCs w:val="21"/>
        </w:rPr>
        <w:t> and type </w:t>
      </w:r>
      <w:r>
        <w:rPr>
          <w:rStyle w:val="Strong"/>
          <w:rFonts w:ascii="Microsoft YaHei" w:eastAsia="Microsoft YaHei" w:hAnsi="Microsoft YaHei" w:hint="eastAsia"/>
          <w:color w:val="333333"/>
          <w:sz w:val="21"/>
          <w:szCs w:val="21"/>
        </w:rPr>
        <w:t>=COUNTIF(N2:N195,”VISA”)</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292A262D" w14:textId="77777777" w:rsidR="000C27EF" w:rsidRDefault="000C27EF" w:rsidP="000C27EF">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E: Use of SUMIF function to sum the values within a specified range that meet a specified criterion</w:t>
      </w:r>
    </w:p>
    <w:p w14:paraId="51075627" w14:textId="77777777" w:rsidR="000C27EF" w:rsidRDefault="000C27EF" w:rsidP="000C27EF">
      <w:pPr>
        <w:numPr>
          <w:ilvl w:val="0"/>
          <w:numId w:val="67"/>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BX3</w:t>
      </w:r>
      <w:r>
        <w:rPr>
          <w:rFonts w:ascii="Microsoft YaHei" w:eastAsia="Microsoft YaHei" w:hAnsi="Microsoft YaHei" w:hint="eastAsia"/>
          <w:color w:val="333333"/>
          <w:sz w:val="21"/>
          <w:szCs w:val="21"/>
        </w:rPr>
        <w:t> and type </w:t>
      </w:r>
      <w:r>
        <w:rPr>
          <w:rStyle w:val="Strong"/>
          <w:rFonts w:ascii="Microsoft YaHei" w:eastAsia="Microsoft YaHei" w:hAnsi="Microsoft YaHei" w:hint="eastAsia"/>
          <w:color w:val="333333"/>
          <w:sz w:val="21"/>
          <w:szCs w:val="21"/>
        </w:rPr>
        <w:t>sum Large order</w:t>
      </w:r>
      <w:r>
        <w:rPr>
          <w:rFonts w:ascii="Microsoft YaHei" w:eastAsia="Microsoft YaHei" w:hAnsi="Microsoft YaHei" w:hint="eastAsia"/>
          <w:color w:val="333333"/>
          <w:sz w:val="21"/>
          <w:szCs w:val="21"/>
        </w:rPr>
        <w:t>.</w:t>
      </w:r>
    </w:p>
    <w:p w14:paraId="2180ECCA" w14:textId="77777777" w:rsidR="000C27EF" w:rsidRDefault="000C27EF" w:rsidP="000C27EF">
      <w:pPr>
        <w:numPr>
          <w:ilvl w:val="0"/>
          <w:numId w:val="67"/>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BY3</w:t>
      </w:r>
      <w:r>
        <w:rPr>
          <w:rFonts w:ascii="Microsoft YaHei" w:eastAsia="Microsoft YaHei" w:hAnsi="Microsoft YaHei" w:hint="eastAsia"/>
          <w:color w:val="333333"/>
          <w:sz w:val="21"/>
          <w:szCs w:val="21"/>
        </w:rPr>
        <w:t> and type </w:t>
      </w:r>
      <w:r>
        <w:rPr>
          <w:rStyle w:val="Strong"/>
          <w:rFonts w:ascii="Microsoft YaHei" w:eastAsia="Microsoft YaHei" w:hAnsi="Microsoft YaHei" w:hint="eastAsia"/>
          <w:color w:val="333333"/>
          <w:sz w:val="21"/>
          <w:szCs w:val="21"/>
        </w:rPr>
        <w:t>=SUMIF(AE2:AE195,”Large”, AD2:AD195)</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6A08B3F5" w14:textId="77777777" w:rsidR="000C27EF" w:rsidRDefault="000C27EF" w:rsidP="000C27EF">
      <w:pPr>
        <w:numPr>
          <w:ilvl w:val="1"/>
          <w:numId w:val="67"/>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Formula: </w:t>
      </w:r>
      <w:r>
        <w:rPr>
          <w:rStyle w:val="Strong"/>
          <w:rFonts w:ascii="Microsoft YaHei" w:eastAsia="Microsoft YaHei" w:hAnsi="Microsoft YaHei" w:hint="eastAsia"/>
          <w:color w:val="333333"/>
          <w:sz w:val="21"/>
          <w:szCs w:val="21"/>
        </w:rPr>
        <w:t>=SUMIF(range, criteria, [sum range])</w:t>
      </w:r>
      <w:r>
        <w:rPr>
          <w:rFonts w:ascii="Microsoft YaHei" w:eastAsia="Microsoft YaHei" w:hAnsi="Microsoft YaHei" w:hint="eastAsia"/>
          <w:color w:val="333333"/>
          <w:sz w:val="21"/>
          <w:szCs w:val="21"/>
        </w:rPr>
        <w:t>.</w:t>
      </w:r>
    </w:p>
    <w:p w14:paraId="6AECAF25" w14:textId="77777777" w:rsidR="000C27EF" w:rsidRDefault="000C27EF" w:rsidP="000C27EF">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lastRenderedPageBreak/>
        <w:t>Task F: Use of SUMIFS function to sum the values within a specified range that meet multiple specified criteria</w:t>
      </w:r>
    </w:p>
    <w:p w14:paraId="150802EC" w14:textId="77777777" w:rsidR="000C27EF" w:rsidRDefault="000C27EF" w:rsidP="000C27EF">
      <w:pPr>
        <w:numPr>
          <w:ilvl w:val="0"/>
          <w:numId w:val="68"/>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BX4</w:t>
      </w:r>
      <w:r>
        <w:rPr>
          <w:rFonts w:ascii="Microsoft YaHei" w:eastAsia="Microsoft YaHei" w:hAnsi="Microsoft YaHei" w:hint="eastAsia"/>
          <w:color w:val="333333"/>
          <w:sz w:val="21"/>
          <w:szCs w:val="21"/>
        </w:rPr>
        <w:t> and type </w:t>
      </w:r>
      <w:r>
        <w:rPr>
          <w:rStyle w:val="Strong"/>
          <w:rFonts w:ascii="Microsoft YaHei" w:eastAsia="Microsoft YaHei" w:hAnsi="Microsoft YaHei" w:hint="eastAsia"/>
          <w:color w:val="333333"/>
          <w:sz w:val="21"/>
          <w:szCs w:val="21"/>
        </w:rPr>
        <w:t>sum Large order with Baby Gen</w:t>
      </w:r>
      <w:r>
        <w:rPr>
          <w:rFonts w:ascii="Microsoft YaHei" w:eastAsia="Microsoft YaHei" w:hAnsi="Microsoft YaHei" w:hint="eastAsia"/>
          <w:color w:val="333333"/>
          <w:sz w:val="21"/>
          <w:szCs w:val="21"/>
        </w:rPr>
        <w:t>.</w:t>
      </w:r>
    </w:p>
    <w:p w14:paraId="6F64E189" w14:textId="77777777" w:rsidR="000C27EF" w:rsidRDefault="000C27EF" w:rsidP="000C27EF">
      <w:pPr>
        <w:numPr>
          <w:ilvl w:val="0"/>
          <w:numId w:val="68"/>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BY4</w:t>
      </w:r>
      <w:r>
        <w:rPr>
          <w:rFonts w:ascii="Microsoft YaHei" w:eastAsia="Microsoft YaHei" w:hAnsi="Microsoft YaHei" w:hint="eastAsia"/>
          <w:color w:val="333333"/>
          <w:sz w:val="21"/>
          <w:szCs w:val="21"/>
        </w:rPr>
        <w:t> and type </w:t>
      </w:r>
      <w:r>
        <w:rPr>
          <w:rStyle w:val="Strong"/>
          <w:rFonts w:ascii="Microsoft YaHei" w:eastAsia="Microsoft YaHei" w:hAnsi="Microsoft YaHei" w:hint="eastAsia"/>
          <w:color w:val="333333"/>
          <w:sz w:val="21"/>
          <w:szCs w:val="21"/>
        </w:rPr>
        <w:t>=SUMIFS(AD2:AD195, AE2:AE195,”Large”, AL2:AL195,”*BABY_BOOMERS*“)</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0C2D41C1" w14:textId="77777777" w:rsidR="000C27EF" w:rsidRDefault="000C27EF" w:rsidP="000C27EF">
      <w:pPr>
        <w:numPr>
          <w:ilvl w:val="1"/>
          <w:numId w:val="68"/>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Formula: </w:t>
      </w:r>
      <w:r>
        <w:rPr>
          <w:rStyle w:val="Strong"/>
          <w:rFonts w:ascii="Microsoft YaHei" w:eastAsia="Microsoft YaHei" w:hAnsi="Microsoft YaHei" w:hint="eastAsia"/>
          <w:color w:val="333333"/>
          <w:sz w:val="21"/>
          <w:szCs w:val="21"/>
        </w:rPr>
        <w:t>=SUMIFS ([sum range], range1, criteria1, range2, criteria2, …)</w:t>
      </w:r>
      <w:r>
        <w:rPr>
          <w:rFonts w:ascii="Microsoft YaHei" w:eastAsia="Microsoft YaHei" w:hAnsi="Microsoft YaHei" w:hint="eastAsia"/>
          <w:color w:val="333333"/>
          <w:sz w:val="21"/>
          <w:szCs w:val="21"/>
        </w:rPr>
        <w:t>.</w:t>
      </w:r>
    </w:p>
    <w:p w14:paraId="3F403BB1" w14:textId="77777777" w:rsidR="000C27EF" w:rsidRDefault="000C27EF" w:rsidP="000C27EF">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Exercise 3: Using the VLOOKUP and HLOOKUP Functions</w:t>
      </w:r>
    </w:p>
    <w:p w14:paraId="1E3EC015" w14:textId="77777777" w:rsidR="000C27EF" w:rsidRDefault="000C27EF" w:rsidP="000C27EF">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exercise, you will learn how to use the VLOOKUP and HLOOKUP functions in Excel to reference data contained in both vertical and horizontal lookup tables.</w:t>
      </w:r>
    </w:p>
    <w:p w14:paraId="685BA3BE" w14:textId="77777777" w:rsidR="000C27EF" w:rsidRDefault="000C27EF" w:rsidP="000C27EF">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A: Use of VLOOKUP to look up data in a table organized vertically</w:t>
      </w:r>
    </w:p>
    <w:p w14:paraId="1EA5A01E" w14:textId="77777777" w:rsidR="000C27EF" w:rsidRDefault="000C27EF" w:rsidP="000C27EF">
      <w:pPr>
        <w:numPr>
          <w:ilvl w:val="0"/>
          <w:numId w:val="6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Download the file </w:t>
      </w:r>
      <w:hyperlink r:id="rId344" w:tgtFrame="_blank" w:history="1">
        <w:r>
          <w:rPr>
            <w:rStyle w:val="Hyperlink"/>
            <w:rFonts w:ascii="Microsoft YaHei" w:eastAsia="Microsoft YaHei" w:hAnsi="Microsoft YaHei" w:hint="eastAsia"/>
            <w:b/>
            <w:bCs/>
            <w:color w:val="4183C4"/>
            <w:sz w:val="21"/>
            <w:szCs w:val="21"/>
          </w:rPr>
          <w:t>indian_startup_funding_Lab6.xlsx</w:t>
        </w:r>
      </w:hyperlink>
      <w:r>
        <w:rPr>
          <w:rFonts w:ascii="Microsoft YaHei" w:eastAsia="Microsoft YaHei" w:hAnsi="Microsoft YaHei" w:hint="eastAsia"/>
          <w:color w:val="333333"/>
          <w:sz w:val="21"/>
          <w:szCs w:val="21"/>
        </w:rPr>
        <w:t>. Upload and open it using Excel for the web.</w:t>
      </w:r>
    </w:p>
    <w:p w14:paraId="52FC6E8C" w14:textId="77777777" w:rsidR="000C27EF" w:rsidRDefault="000C27EF" w:rsidP="000C27EF">
      <w:pPr>
        <w:numPr>
          <w:ilvl w:val="0"/>
          <w:numId w:val="6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K2,L2,M2,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VLOOKUP, Startup Name, Amount in USD</w:t>
      </w:r>
      <w:r>
        <w:rPr>
          <w:rFonts w:ascii="Microsoft YaHei" w:eastAsia="Microsoft YaHei" w:hAnsi="Microsoft YaHei" w:hint="eastAsia"/>
          <w:color w:val="333333"/>
          <w:sz w:val="21"/>
          <w:szCs w:val="21"/>
        </w:rPr>
        <w:t> respectively.</w:t>
      </w:r>
    </w:p>
    <w:p w14:paraId="3929CDEC" w14:textId="77777777" w:rsidR="000C27EF" w:rsidRDefault="000C27EF" w:rsidP="000C27EF">
      <w:pPr>
        <w:numPr>
          <w:ilvl w:val="0"/>
          <w:numId w:val="6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and copy cells from </w:t>
      </w:r>
      <w:r>
        <w:rPr>
          <w:rStyle w:val="Strong"/>
          <w:rFonts w:ascii="Microsoft YaHei" w:eastAsia="Microsoft YaHei" w:hAnsi="Microsoft YaHei" w:hint="eastAsia"/>
          <w:color w:val="333333"/>
          <w:sz w:val="21"/>
          <w:szCs w:val="21"/>
        </w:rPr>
        <w:t>C9 to C15</w:t>
      </w:r>
      <w:r>
        <w:rPr>
          <w:rFonts w:ascii="Microsoft YaHei" w:eastAsia="Microsoft YaHei" w:hAnsi="Microsoft YaHei" w:hint="eastAsia"/>
          <w:color w:val="333333"/>
          <w:sz w:val="21"/>
          <w:szCs w:val="21"/>
        </w:rPr>
        <w:t> and paste in cell </w:t>
      </w:r>
      <w:r>
        <w:rPr>
          <w:rStyle w:val="Strong"/>
          <w:rFonts w:ascii="Microsoft YaHei" w:eastAsia="Microsoft YaHei" w:hAnsi="Microsoft YaHei" w:hint="eastAsia"/>
          <w:color w:val="333333"/>
          <w:sz w:val="21"/>
          <w:szCs w:val="21"/>
        </w:rPr>
        <w:t>L3</w:t>
      </w:r>
      <w:r>
        <w:rPr>
          <w:rFonts w:ascii="Microsoft YaHei" w:eastAsia="Microsoft YaHei" w:hAnsi="Microsoft YaHei" w:hint="eastAsia"/>
          <w:color w:val="333333"/>
          <w:sz w:val="21"/>
          <w:szCs w:val="21"/>
        </w:rPr>
        <w:t>.</w:t>
      </w:r>
    </w:p>
    <w:p w14:paraId="13CDA124" w14:textId="77777777" w:rsidR="000C27EF" w:rsidRDefault="000C27EF" w:rsidP="000C27EF">
      <w:pPr>
        <w:numPr>
          <w:ilvl w:val="0"/>
          <w:numId w:val="6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M3</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=VLOOKUP(L3, C2:I113, 7, FALSE)</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52ABA3B7" w14:textId="77777777" w:rsidR="000C27EF" w:rsidRDefault="000C27EF" w:rsidP="000C27EF">
      <w:pPr>
        <w:numPr>
          <w:ilvl w:val="1"/>
          <w:numId w:val="6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Formula: </w:t>
      </w:r>
      <w:r>
        <w:rPr>
          <w:rStyle w:val="Strong"/>
          <w:rFonts w:ascii="Microsoft YaHei" w:eastAsia="Microsoft YaHei" w:hAnsi="Microsoft YaHei" w:hint="eastAsia"/>
          <w:color w:val="333333"/>
          <w:sz w:val="21"/>
          <w:szCs w:val="21"/>
        </w:rPr>
        <w:t xml:space="preserve">=VLOOKUP (value, table, </w:t>
      </w:r>
      <w:proofErr w:type="spellStart"/>
      <w:r>
        <w:rPr>
          <w:rStyle w:val="Strong"/>
          <w:rFonts w:ascii="Microsoft YaHei" w:eastAsia="Microsoft YaHei" w:hAnsi="Microsoft YaHei" w:hint="eastAsia"/>
          <w:color w:val="333333"/>
          <w:sz w:val="21"/>
          <w:szCs w:val="21"/>
        </w:rPr>
        <w:t>col_index</w:t>
      </w:r>
      <w:proofErr w:type="spellEnd"/>
      <w:r>
        <w:rPr>
          <w:rStyle w:val="Strong"/>
          <w:rFonts w:ascii="Microsoft YaHei" w:eastAsia="Microsoft YaHei" w:hAnsi="Microsoft YaHei" w:hint="eastAsia"/>
          <w:color w:val="333333"/>
          <w:sz w:val="21"/>
          <w:szCs w:val="21"/>
        </w:rPr>
        <w:t>, [</w:t>
      </w:r>
      <w:proofErr w:type="spellStart"/>
      <w:r>
        <w:rPr>
          <w:rStyle w:val="Strong"/>
          <w:rFonts w:ascii="Microsoft YaHei" w:eastAsia="Microsoft YaHei" w:hAnsi="Microsoft YaHei" w:hint="eastAsia"/>
          <w:color w:val="333333"/>
          <w:sz w:val="21"/>
          <w:szCs w:val="21"/>
        </w:rPr>
        <w:t>range_lookup</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w:t>
      </w:r>
    </w:p>
    <w:p w14:paraId="1DB481D1" w14:textId="77777777" w:rsidR="000C27EF" w:rsidRDefault="000C27EF" w:rsidP="000C27EF">
      <w:pPr>
        <w:numPr>
          <w:ilvl w:val="0"/>
          <w:numId w:val="6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Hover over the bottom-right corner of cell </w:t>
      </w:r>
      <w:r>
        <w:rPr>
          <w:rStyle w:val="Strong"/>
          <w:rFonts w:ascii="Microsoft YaHei" w:eastAsia="Microsoft YaHei" w:hAnsi="Microsoft YaHei" w:hint="eastAsia"/>
          <w:color w:val="333333"/>
          <w:sz w:val="21"/>
          <w:szCs w:val="21"/>
        </w:rPr>
        <w:t>M3</w:t>
      </w:r>
      <w:r>
        <w:rPr>
          <w:rFonts w:ascii="Microsoft YaHei" w:eastAsia="Microsoft YaHei" w:hAnsi="Microsoft YaHei" w:hint="eastAsia"/>
          <w:color w:val="333333"/>
          <w:sz w:val="21"/>
          <w:szCs w:val="21"/>
        </w:rPr>
        <w:t>, and drag the Fill Handle down to the cell </w:t>
      </w:r>
      <w:r>
        <w:rPr>
          <w:rStyle w:val="Strong"/>
          <w:rFonts w:ascii="Microsoft YaHei" w:eastAsia="Microsoft YaHei" w:hAnsi="Microsoft YaHei" w:hint="eastAsia"/>
          <w:color w:val="333333"/>
          <w:sz w:val="21"/>
          <w:szCs w:val="21"/>
        </w:rPr>
        <w:t>M9</w:t>
      </w:r>
      <w:r>
        <w:rPr>
          <w:rFonts w:ascii="Microsoft YaHei" w:eastAsia="Microsoft YaHei" w:hAnsi="Microsoft YaHei" w:hint="eastAsia"/>
          <w:color w:val="333333"/>
          <w:sz w:val="21"/>
          <w:szCs w:val="21"/>
        </w:rPr>
        <w:t>.</w:t>
      </w:r>
    </w:p>
    <w:p w14:paraId="30E4FCB4" w14:textId="77777777" w:rsidR="000C27EF" w:rsidRDefault="000C27EF" w:rsidP="000C27EF">
      <w:pPr>
        <w:numPr>
          <w:ilvl w:val="0"/>
          <w:numId w:val="69"/>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cells from </w:t>
      </w:r>
      <w:r>
        <w:rPr>
          <w:rStyle w:val="Strong"/>
          <w:rFonts w:ascii="Microsoft YaHei" w:eastAsia="Microsoft YaHei" w:hAnsi="Microsoft YaHei" w:hint="eastAsia"/>
          <w:color w:val="333333"/>
          <w:sz w:val="21"/>
          <w:szCs w:val="21"/>
        </w:rPr>
        <w:t>M3 to M9</w:t>
      </w:r>
      <w:r>
        <w:rPr>
          <w:rFonts w:ascii="Microsoft YaHei" w:eastAsia="Microsoft YaHei" w:hAnsi="Microsoft YaHei" w:hint="eastAsia"/>
          <w:color w:val="333333"/>
          <w:sz w:val="21"/>
          <w:szCs w:val="21"/>
        </w:rPr>
        <w:t> and </w:t>
      </w:r>
      <w:r>
        <w:rPr>
          <w:rStyle w:val="Strong"/>
          <w:rFonts w:ascii="Microsoft YaHei" w:eastAsia="Microsoft YaHei" w:hAnsi="Microsoft YaHei" w:hint="eastAsia"/>
          <w:color w:val="333333"/>
          <w:sz w:val="21"/>
          <w:szCs w:val="21"/>
        </w:rPr>
        <w:t>select Number Format&gt;Currency</w:t>
      </w:r>
      <w:r>
        <w:rPr>
          <w:rFonts w:ascii="Microsoft YaHei" w:eastAsia="Microsoft YaHei" w:hAnsi="Microsoft YaHei" w:hint="eastAsia"/>
          <w:color w:val="333333"/>
          <w:sz w:val="21"/>
          <w:szCs w:val="21"/>
        </w:rPr>
        <w:t>.</w:t>
      </w:r>
    </w:p>
    <w:p w14:paraId="5BBF4DB2" w14:textId="2B6CA6ED" w:rsidR="000C27EF" w:rsidRDefault="000C27EF" w:rsidP="000C27EF">
      <w:pPr>
        <w:rPr>
          <w:rFonts w:ascii="Times New Roman" w:eastAsia="Times New Roman" w:hAnsi="Times New Roman" w:hint="eastAsia"/>
          <w:sz w:val="24"/>
          <w:szCs w:val="24"/>
        </w:rPr>
      </w:pPr>
      <w:r>
        <w:rPr>
          <w:noProof/>
        </w:rPr>
        <w:lastRenderedPageBreak/>
        <w:drawing>
          <wp:inline distT="0" distB="0" distL="0" distR="0" wp14:anchorId="4F9D47B3" wp14:editId="42575535">
            <wp:extent cx="4191000" cy="2381250"/>
            <wp:effectExtent l="0" t="0" r="0" b="0"/>
            <wp:docPr id="41" name="Picture 4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preadsheet&#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191000" cy="2381250"/>
                    </a:xfrm>
                    <a:prstGeom prst="rect">
                      <a:avLst/>
                    </a:prstGeom>
                    <a:noFill/>
                    <a:ln>
                      <a:noFill/>
                    </a:ln>
                  </pic:spPr>
                </pic:pic>
              </a:graphicData>
            </a:graphic>
          </wp:inline>
        </w:drawing>
      </w:r>
      <w:r>
        <w:rPr>
          <w:rFonts w:ascii="Microsoft YaHei" w:eastAsia="Microsoft YaHei" w:hAnsi="Microsoft YaHei" w:hint="eastAsia"/>
          <w:color w:val="333333"/>
          <w:sz w:val="21"/>
          <w:szCs w:val="21"/>
        </w:rPr>
        <w:br/>
      </w:r>
    </w:p>
    <w:p w14:paraId="55148A5E" w14:textId="77777777" w:rsidR="000C27EF" w:rsidRDefault="000C27EF" w:rsidP="000C27EF">
      <w:pPr>
        <w:pStyle w:val="Heading2"/>
        <w:pBdr>
          <w:bottom w:val="single" w:sz="6" w:space="4" w:color="EEEEEE"/>
        </w:pBdr>
        <w:spacing w:before="240" w:after="24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t>Task B: Use of HLOOKUP to look up data in a table organized horizontally</w:t>
      </w:r>
    </w:p>
    <w:p w14:paraId="100D16C9" w14:textId="77777777" w:rsidR="000C27EF" w:rsidRDefault="000C27EF" w:rsidP="000C27EF">
      <w:pPr>
        <w:numPr>
          <w:ilvl w:val="0"/>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Download the file </w:t>
      </w:r>
      <w:hyperlink r:id="rId346" w:tgtFrame="_blank" w:history="1">
        <w:r>
          <w:rPr>
            <w:rStyle w:val="Hyperlink"/>
            <w:rFonts w:ascii="Microsoft YaHei" w:eastAsia="Microsoft YaHei" w:hAnsi="Microsoft YaHei" w:hint="eastAsia"/>
            <w:b/>
            <w:bCs/>
            <w:color w:val="4183C4"/>
            <w:sz w:val="21"/>
            <w:szCs w:val="21"/>
          </w:rPr>
          <w:t>Personal_Monthly_Expenditure_Lab6.xlsx</w:t>
        </w:r>
      </w:hyperlink>
      <w:r>
        <w:rPr>
          <w:rFonts w:ascii="Microsoft YaHei" w:eastAsia="Microsoft YaHei" w:hAnsi="Microsoft YaHei" w:hint="eastAsia"/>
          <w:color w:val="333333"/>
          <w:sz w:val="21"/>
          <w:szCs w:val="21"/>
        </w:rPr>
        <w:t>. Upload and open it using Excel for the web.</w:t>
      </w:r>
    </w:p>
    <w:p w14:paraId="612FE04E" w14:textId="77777777" w:rsidR="000C27EF" w:rsidRDefault="000C27EF" w:rsidP="000C27EF">
      <w:pPr>
        <w:numPr>
          <w:ilvl w:val="0"/>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J2,K2,L2,M2,</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HLOOKUP, Month, Food &amp; Dining, Health &amp; Fitness</w:t>
      </w:r>
      <w:r>
        <w:rPr>
          <w:rFonts w:ascii="Microsoft YaHei" w:eastAsia="Microsoft YaHei" w:hAnsi="Microsoft YaHei" w:hint="eastAsia"/>
          <w:color w:val="333333"/>
          <w:sz w:val="21"/>
          <w:szCs w:val="21"/>
        </w:rPr>
        <w:t> respectively.</w:t>
      </w:r>
    </w:p>
    <w:p w14:paraId="04BCEE86" w14:textId="77777777" w:rsidR="000C27EF" w:rsidRDefault="000C27EF" w:rsidP="000C27EF">
      <w:pPr>
        <w:numPr>
          <w:ilvl w:val="0"/>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and copy cells from </w:t>
      </w:r>
      <w:r>
        <w:rPr>
          <w:rStyle w:val="Strong"/>
          <w:rFonts w:ascii="Microsoft YaHei" w:eastAsia="Microsoft YaHei" w:hAnsi="Microsoft YaHei" w:hint="eastAsia"/>
          <w:color w:val="333333"/>
          <w:sz w:val="21"/>
          <w:szCs w:val="21"/>
        </w:rPr>
        <w:t>A10 to A12</w:t>
      </w:r>
      <w:r>
        <w:rPr>
          <w:rFonts w:ascii="Microsoft YaHei" w:eastAsia="Microsoft YaHei" w:hAnsi="Microsoft YaHei" w:hint="eastAsia"/>
          <w:color w:val="333333"/>
          <w:sz w:val="21"/>
          <w:szCs w:val="21"/>
        </w:rPr>
        <w:t> and paste in cell </w:t>
      </w:r>
      <w:r>
        <w:rPr>
          <w:rStyle w:val="Strong"/>
          <w:rFonts w:ascii="Microsoft YaHei" w:eastAsia="Microsoft YaHei" w:hAnsi="Microsoft YaHei" w:hint="eastAsia"/>
          <w:color w:val="333333"/>
          <w:sz w:val="21"/>
          <w:szCs w:val="21"/>
        </w:rPr>
        <w:t>K3</w:t>
      </w:r>
      <w:r>
        <w:rPr>
          <w:rFonts w:ascii="Microsoft YaHei" w:eastAsia="Microsoft YaHei" w:hAnsi="Microsoft YaHei" w:hint="eastAsia"/>
          <w:color w:val="333333"/>
          <w:sz w:val="21"/>
          <w:szCs w:val="21"/>
        </w:rPr>
        <w:t>.</w:t>
      </w:r>
    </w:p>
    <w:p w14:paraId="5F174A84" w14:textId="77777777" w:rsidR="000C27EF" w:rsidRDefault="000C27EF" w:rsidP="000C27EF">
      <w:pPr>
        <w:numPr>
          <w:ilvl w:val="0"/>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L3</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=HLOOKUP(D1, A1:H14, 10, FALSE)</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1B92A0DE" w14:textId="77777777" w:rsidR="000C27EF" w:rsidRDefault="000C27EF" w:rsidP="000C27EF">
      <w:pPr>
        <w:numPr>
          <w:ilvl w:val="1"/>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Formula: </w:t>
      </w:r>
      <w:r>
        <w:rPr>
          <w:rStyle w:val="Strong"/>
          <w:rFonts w:ascii="Microsoft YaHei" w:eastAsia="Microsoft YaHei" w:hAnsi="Microsoft YaHei" w:hint="eastAsia"/>
          <w:color w:val="333333"/>
          <w:sz w:val="21"/>
          <w:szCs w:val="21"/>
        </w:rPr>
        <w:t xml:space="preserve">=HLOOKUP (value, table, </w:t>
      </w:r>
      <w:proofErr w:type="spellStart"/>
      <w:r>
        <w:rPr>
          <w:rStyle w:val="Strong"/>
          <w:rFonts w:ascii="Microsoft YaHei" w:eastAsia="Microsoft YaHei" w:hAnsi="Microsoft YaHei" w:hint="eastAsia"/>
          <w:color w:val="333333"/>
          <w:sz w:val="21"/>
          <w:szCs w:val="21"/>
        </w:rPr>
        <w:t>row_index</w:t>
      </w:r>
      <w:proofErr w:type="spellEnd"/>
      <w:r>
        <w:rPr>
          <w:rStyle w:val="Strong"/>
          <w:rFonts w:ascii="Microsoft YaHei" w:eastAsia="Microsoft YaHei" w:hAnsi="Microsoft YaHei" w:hint="eastAsia"/>
          <w:color w:val="333333"/>
          <w:sz w:val="21"/>
          <w:szCs w:val="21"/>
        </w:rPr>
        <w:t>, [</w:t>
      </w:r>
      <w:proofErr w:type="spellStart"/>
      <w:r>
        <w:rPr>
          <w:rStyle w:val="Strong"/>
          <w:rFonts w:ascii="Microsoft YaHei" w:eastAsia="Microsoft YaHei" w:hAnsi="Microsoft YaHei" w:hint="eastAsia"/>
          <w:color w:val="333333"/>
          <w:sz w:val="21"/>
          <w:szCs w:val="21"/>
        </w:rPr>
        <w:t>range_lookup</w:t>
      </w:r>
      <w:proofErr w:type="spellEnd"/>
      <w:r>
        <w:rPr>
          <w:rStyle w:val="Strong"/>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t>.</w:t>
      </w:r>
    </w:p>
    <w:p w14:paraId="6332223D" w14:textId="77777777" w:rsidR="000C27EF" w:rsidRDefault="000C27EF" w:rsidP="000C27EF">
      <w:pPr>
        <w:numPr>
          <w:ilvl w:val="0"/>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Hover over the bottom-right corner of cell </w:t>
      </w:r>
      <w:r>
        <w:rPr>
          <w:rStyle w:val="Strong"/>
          <w:rFonts w:ascii="Microsoft YaHei" w:eastAsia="Microsoft YaHei" w:hAnsi="Microsoft YaHei" w:hint="eastAsia"/>
          <w:color w:val="333333"/>
          <w:sz w:val="21"/>
          <w:szCs w:val="21"/>
        </w:rPr>
        <w:t>L3</w:t>
      </w:r>
      <w:r>
        <w:rPr>
          <w:rFonts w:ascii="Microsoft YaHei" w:eastAsia="Microsoft YaHei" w:hAnsi="Microsoft YaHei" w:hint="eastAsia"/>
          <w:color w:val="333333"/>
          <w:sz w:val="21"/>
          <w:szCs w:val="21"/>
        </w:rPr>
        <w:t>, and drag the Fill Handle down to the cell </w:t>
      </w:r>
      <w:r>
        <w:rPr>
          <w:rStyle w:val="Strong"/>
          <w:rFonts w:ascii="Microsoft YaHei" w:eastAsia="Microsoft YaHei" w:hAnsi="Microsoft YaHei" w:hint="eastAsia"/>
          <w:color w:val="333333"/>
          <w:sz w:val="21"/>
          <w:szCs w:val="21"/>
        </w:rPr>
        <w:t>L5</w:t>
      </w:r>
      <w:r>
        <w:rPr>
          <w:rFonts w:ascii="Microsoft YaHei" w:eastAsia="Microsoft YaHei" w:hAnsi="Microsoft YaHei" w:hint="eastAsia"/>
          <w:color w:val="333333"/>
          <w:sz w:val="21"/>
          <w:szCs w:val="21"/>
        </w:rPr>
        <w:t>.</w:t>
      </w:r>
    </w:p>
    <w:p w14:paraId="155863D7" w14:textId="77777777" w:rsidR="000C27EF" w:rsidRDefault="000C27EF" w:rsidP="000C27EF">
      <w:pPr>
        <w:numPr>
          <w:ilvl w:val="0"/>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cells from </w:t>
      </w:r>
      <w:r>
        <w:rPr>
          <w:rStyle w:val="Strong"/>
          <w:rFonts w:ascii="Microsoft YaHei" w:eastAsia="Microsoft YaHei" w:hAnsi="Microsoft YaHei" w:hint="eastAsia"/>
          <w:color w:val="333333"/>
          <w:sz w:val="21"/>
          <w:szCs w:val="21"/>
        </w:rPr>
        <w:t>L3 to L5</w:t>
      </w:r>
      <w:r>
        <w:rPr>
          <w:rFonts w:ascii="Microsoft YaHei" w:eastAsia="Microsoft YaHei" w:hAnsi="Microsoft YaHei" w:hint="eastAsia"/>
          <w:color w:val="333333"/>
          <w:sz w:val="21"/>
          <w:szCs w:val="21"/>
        </w:rPr>
        <w:t> and </w:t>
      </w:r>
      <w:r>
        <w:rPr>
          <w:rStyle w:val="Strong"/>
          <w:rFonts w:ascii="Microsoft YaHei" w:eastAsia="Microsoft YaHei" w:hAnsi="Microsoft YaHei" w:hint="eastAsia"/>
          <w:color w:val="333333"/>
          <w:sz w:val="21"/>
          <w:szCs w:val="21"/>
        </w:rPr>
        <w:t>select Number Format&gt;Currency</w:t>
      </w:r>
      <w:r>
        <w:rPr>
          <w:rFonts w:ascii="Microsoft YaHei" w:eastAsia="Microsoft YaHei" w:hAnsi="Microsoft YaHei" w:hint="eastAsia"/>
          <w:color w:val="333333"/>
          <w:sz w:val="21"/>
          <w:szCs w:val="21"/>
        </w:rPr>
        <w:t>.</w:t>
      </w:r>
    </w:p>
    <w:p w14:paraId="7AFAF53C" w14:textId="77777777" w:rsidR="000C27EF" w:rsidRDefault="000C27EF" w:rsidP="000C27EF">
      <w:pPr>
        <w:numPr>
          <w:ilvl w:val="0"/>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cell </w:t>
      </w:r>
      <w:r>
        <w:rPr>
          <w:rStyle w:val="Strong"/>
          <w:rFonts w:ascii="Microsoft YaHei" w:eastAsia="Microsoft YaHei" w:hAnsi="Microsoft YaHei" w:hint="eastAsia"/>
          <w:color w:val="333333"/>
          <w:sz w:val="21"/>
          <w:szCs w:val="21"/>
        </w:rPr>
        <w:t>M3</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=HLOOKUP(G1, A1:H14, 10, FALSE)</w:t>
      </w:r>
      <w:r>
        <w:rPr>
          <w:rFonts w:ascii="Microsoft YaHei" w:eastAsia="Microsoft YaHei" w:hAnsi="Microsoft YaHei" w:hint="eastAsia"/>
          <w:color w:val="333333"/>
          <w:sz w:val="21"/>
          <w:szCs w:val="21"/>
        </w:rPr>
        <w:t> and press </w:t>
      </w:r>
      <w:r>
        <w:rPr>
          <w:rStyle w:val="Strong"/>
          <w:rFonts w:ascii="Microsoft YaHei" w:eastAsia="Microsoft YaHei" w:hAnsi="Microsoft YaHei" w:hint="eastAsia"/>
          <w:color w:val="333333"/>
          <w:sz w:val="21"/>
          <w:szCs w:val="21"/>
        </w:rPr>
        <w:t>Enter</w:t>
      </w:r>
      <w:r>
        <w:rPr>
          <w:rFonts w:ascii="Microsoft YaHei" w:eastAsia="Microsoft YaHei" w:hAnsi="Microsoft YaHei" w:hint="eastAsia"/>
          <w:color w:val="333333"/>
          <w:sz w:val="21"/>
          <w:szCs w:val="21"/>
        </w:rPr>
        <w:t>.</w:t>
      </w:r>
    </w:p>
    <w:p w14:paraId="089EFF9A" w14:textId="77777777" w:rsidR="000C27EF" w:rsidRDefault="000C27EF" w:rsidP="000C27EF">
      <w:pPr>
        <w:numPr>
          <w:ilvl w:val="0"/>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Hover over the bottom-right corner of cell </w:t>
      </w:r>
      <w:r>
        <w:rPr>
          <w:rStyle w:val="Strong"/>
          <w:rFonts w:ascii="Microsoft YaHei" w:eastAsia="Microsoft YaHei" w:hAnsi="Microsoft YaHei" w:hint="eastAsia"/>
          <w:color w:val="333333"/>
          <w:sz w:val="21"/>
          <w:szCs w:val="21"/>
        </w:rPr>
        <w:t>M3</w:t>
      </w:r>
      <w:r>
        <w:rPr>
          <w:rFonts w:ascii="Microsoft YaHei" w:eastAsia="Microsoft YaHei" w:hAnsi="Microsoft YaHei" w:hint="eastAsia"/>
          <w:color w:val="333333"/>
          <w:sz w:val="21"/>
          <w:szCs w:val="21"/>
        </w:rPr>
        <w:t>, and drag the Fill Handle down to the cell </w:t>
      </w:r>
      <w:r>
        <w:rPr>
          <w:rStyle w:val="Strong"/>
          <w:rFonts w:ascii="Microsoft YaHei" w:eastAsia="Microsoft YaHei" w:hAnsi="Microsoft YaHei" w:hint="eastAsia"/>
          <w:color w:val="333333"/>
          <w:sz w:val="21"/>
          <w:szCs w:val="21"/>
        </w:rPr>
        <w:t>M5</w:t>
      </w:r>
      <w:r>
        <w:rPr>
          <w:rFonts w:ascii="Microsoft YaHei" w:eastAsia="Microsoft YaHei" w:hAnsi="Microsoft YaHei" w:hint="eastAsia"/>
          <w:color w:val="333333"/>
          <w:sz w:val="21"/>
          <w:szCs w:val="21"/>
        </w:rPr>
        <w:t>.</w:t>
      </w:r>
    </w:p>
    <w:p w14:paraId="56C073B6" w14:textId="77777777" w:rsidR="000C27EF" w:rsidRDefault="000C27EF" w:rsidP="000C27EF">
      <w:pPr>
        <w:numPr>
          <w:ilvl w:val="0"/>
          <w:numId w:val="7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cells from </w:t>
      </w:r>
      <w:r>
        <w:rPr>
          <w:rStyle w:val="Strong"/>
          <w:rFonts w:ascii="Microsoft YaHei" w:eastAsia="Microsoft YaHei" w:hAnsi="Microsoft YaHei" w:hint="eastAsia"/>
          <w:color w:val="333333"/>
          <w:sz w:val="21"/>
          <w:szCs w:val="21"/>
        </w:rPr>
        <w:t>M3 to M5</w:t>
      </w:r>
      <w:r>
        <w:rPr>
          <w:rFonts w:ascii="Microsoft YaHei" w:eastAsia="Microsoft YaHei" w:hAnsi="Microsoft YaHei" w:hint="eastAsia"/>
          <w:color w:val="333333"/>
          <w:sz w:val="21"/>
          <w:szCs w:val="21"/>
        </w:rPr>
        <w:t> and </w:t>
      </w:r>
      <w:r>
        <w:rPr>
          <w:rStyle w:val="Strong"/>
          <w:rFonts w:ascii="Microsoft YaHei" w:eastAsia="Microsoft YaHei" w:hAnsi="Microsoft YaHei" w:hint="eastAsia"/>
          <w:color w:val="333333"/>
          <w:sz w:val="21"/>
          <w:szCs w:val="21"/>
        </w:rPr>
        <w:t>select Number Format&gt;Currency</w:t>
      </w:r>
      <w:r>
        <w:rPr>
          <w:rFonts w:ascii="Microsoft YaHei" w:eastAsia="Microsoft YaHei" w:hAnsi="Microsoft YaHei" w:hint="eastAsia"/>
          <w:color w:val="333333"/>
          <w:sz w:val="21"/>
          <w:szCs w:val="21"/>
        </w:rPr>
        <w:t>.</w:t>
      </w:r>
    </w:p>
    <w:p w14:paraId="3EF4C4BB" w14:textId="37642147" w:rsidR="000C27EF" w:rsidRPr="00947CE9" w:rsidRDefault="000C27EF" w:rsidP="000C27EF">
      <w:pPr>
        <w:shd w:val="clear" w:color="auto" w:fill="FFFFFF"/>
        <w:spacing w:after="0" w:line="240" w:lineRule="auto"/>
        <w:rPr>
          <w:rFonts w:ascii="Arial" w:eastAsia="Times New Roman" w:hAnsi="Arial" w:cs="Arial"/>
          <w:color w:val="333333"/>
          <w:sz w:val="21"/>
          <w:szCs w:val="21"/>
          <w:lang w:val="en-CA" w:eastAsia="en-CA"/>
        </w:rPr>
      </w:pPr>
      <w:r>
        <w:rPr>
          <w:noProof/>
        </w:rPr>
        <w:lastRenderedPageBreak/>
        <w:drawing>
          <wp:inline distT="0" distB="0" distL="0" distR="0" wp14:anchorId="5FD4855A" wp14:editId="3627FEBB">
            <wp:extent cx="5095875" cy="2381250"/>
            <wp:effectExtent l="0" t="0" r="9525" b="0"/>
            <wp:docPr id="40" name="Picture 4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spreadsheet&#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095875" cy="2381250"/>
                    </a:xfrm>
                    <a:prstGeom prst="rect">
                      <a:avLst/>
                    </a:prstGeom>
                    <a:noFill/>
                    <a:ln>
                      <a:noFill/>
                    </a:ln>
                  </pic:spPr>
                </pic:pic>
              </a:graphicData>
            </a:graphic>
          </wp:inline>
        </w:drawing>
      </w:r>
    </w:p>
    <w:p w14:paraId="17A84E2B" w14:textId="11745C8C" w:rsidR="007D149A" w:rsidRDefault="007D149A" w:rsidP="00F405A0">
      <w:pPr>
        <w:rPr>
          <w:sz w:val="36"/>
          <w:szCs w:val="36"/>
          <w:lang w:val="en-CA"/>
        </w:rPr>
      </w:pPr>
    </w:p>
    <w:p w14:paraId="380F1B89" w14:textId="36A024D9" w:rsidR="00747169" w:rsidRDefault="00747169" w:rsidP="00F405A0">
      <w:pPr>
        <w:rPr>
          <w:sz w:val="36"/>
          <w:szCs w:val="36"/>
          <w:lang w:val="en-CA"/>
        </w:rPr>
      </w:pPr>
    </w:p>
    <w:p w14:paraId="083CC960" w14:textId="77777777" w:rsidR="00747169" w:rsidRDefault="00747169" w:rsidP="00747169">
      <w:pPr>
        <w:pStyle w:val="Heading1"/>
        <w:spacing w:before="0" w:beforeAutospacing="0" w:after="0" w:afterAutospacing="0"/>
      </w:pPr>
      <w:r>
        <w:t>Summary and Highlights</w:t>
      </w:r>
    </w:p>
    <w:p w14:paraId="1F060B05" w14:textId="77777777" w:rsidR="00747169" w:rsidRDefault="00747169" w:rsidP="00747169">
      <w:pPr>
        <w:pStyle w:val="NormalWeb"/>
        <w:shd w:val="clear" w:color="auto" w:fill="FFFFFF"/>
        <w:spacing w:before="0" w:beforeAutospacing="0"/>
        <w:rPr>
          <w:color w:val="1F1F1F"/>
        </w:rPr>
      </w:pPr>
      <w:r>
        <w:rPr>
          <w:color w:val="1F1F1F"/>
        </w:rPr>
        <w:t>In this lesson, you have learned the following information: </w:t>
      </w:r>
    </w:p>
    <w:p w14:paraId="45E1798F" w14:textId="77777777" w:rsidR="00747169" w:rsidRDefault="00747169" w:rsidP="00747169">
      <w:pPr>
        <w:pStyle w:val="NormalWeb"/>
        <w:shd w:val="clear" w:color="auto" w:fill="FFFFFF"/>
        <w:spacing w:before="0" w:beforeAutospacing="0"/>
        <w:rPr>
          <w:color w:val="1F1F1F"/>
        </w:rPr>
      </w:pPr>
      <w:r>
        <w:rPr>
          <w:color w:val="1F1F1F"/>
        </w:rPr>
        <w:t>Before shaping your data, you need to visualize the final output, and ask yourself the following questions: </w:t>
      </w:r>
    </w:p>
    <w:p w14:paraId="76014C5F" w14:textId="77777777" w:rsidR="00747169" w:rsidRDefault="00747169" w:rsidP="00747169">
      <w:pPr>
        <w:pStyle w:val="NormalWeb"/>
        <w:numPr>
          <w:ilvl w:val="0"/>
          <w:numId w:val="71"/>
        </w:numPr>
        <w:shd w:val="clear" w:color="auto" w:fill="FFFFFF"/>
        <w:spacing w:before="0" w:beforeAutospacing="0" w:after="0" w:afterAutospacing="0"/>
        <w:rPr>
          <w:color w:val="1F1F1F"/>
        </w:rPr>
      </w:pPr>
      <w:r>
        <w:rPr>
          <w:color w:val="1F1F1F"/>
        </w:rPr>
        <w:t>How big is the dataset? </w:t>
      </w:r>
    </w:p>
    <w:p w14:paraId="2ADBC828" w14:textId="77777777" w:rsidR="00747169" w:rsidRDefault="00747169" w:rsidP="00747169">
      <w:pPr>
        <w:pStyle w:val="NormalWeb"/>
        <w:numPr>
          <w:ilvl w:val="0"/>
          <w:numId w:val="71"/>
        </w:numPr>
        <w:shd w:val="clear" w:color="auto" w:fill="FFFFFF"/>
        <w:spacing w:before="0" w:beforeAutospacing="0" w:after="0" w:afterAutospacing="0"/>
        <w:rPr>
          <w:color w:val="1F1F1F"/>
        </w:rPr>
      </w:pPr>
      <w:r>
        <w:rPr>
          <w:color w:val="1F1F1F"/>
        </w:rPr>
        <w:t>What type of filtering is required to find the necessary information? </w:t>
      </w:r>
    </w:p>
    <w:p w14:paraId="4C9A72E2" w14:textId="77777777" w:rsidR="00747169" w:rsidRDefault="00747169" w:rsidP="00747169">
      <w:pPr>
        <w:pStyle w:val="NormalWeb"/>
        <w:numPr>
          <w:ilvl w:val="0"/>
          <w:numId w:val="71"/>
        </w:numPr>
        <w:shd w:val="clear" w:color="auto" w:fill="FFFFFF"/>
        <w:spacing w:before="0" w:beforeAutospacing="0" w:after="0" w:afterAutospacing="0"/>
        <w:rPr>
          <w:color w:val="1F1F1F"/>
        </w:rPr>
      </w:pPr>
      <w:r>
        <w:rPr>
          <w:color w:val="1F1F1F"/>
        </w:rPr>
        <w:t>How should the data be sorted? </w:t>
      </w:r>
    </w:p>
    <w:p w14:paraId="5C362576" w14:textId="77777777" w:rsidR="00747169" w:rsidRDefault="00747169" w:rsidP="00747169">
      <w:pPr>
        <w:pStyle w:val="NormalWeb"/>
        <w:numPr>
          <w:ilvl w:val="0"/>
          <w:numId w:val="71"/>
        </w:numPr>
        <w:shd w:val="clear" w:color="auto" w:fill="FFFFFF"/>
        <w:spacing w:before="0" w:beforeAutospacing="0" w:after="0" w:afterAutospacing="0"/>
        <w:rPr>
          <w:color w:val="1F1F1F"/>
        </w:rPr>
      </w:pPr>
      <w:r>
        <w:rPr>
          <w:color w:val="1F1F1F"/>
        </w:rPr>
        <w:t>What type of calculations are needed? </w:t>
      </w:r>
    </w:p>
    <w:p w14:paraId="24480625" w14:textId="77777777" w:rsidR="00747169" w:rsidRDefault="00747169" w:rsidP="00747169">
      <w:pPr>
        <w:pStyle w:val="NormalWeb"/>
        <w:shd w:val="clear" w:color="auto" w:fill="FFFFFF"/>
        <w:spacing w:before="0" w:beforeAutospacing="0"/>
        <w:rPr>
          <w:color w:val="1F1F1F"/>
        </w:rPr>
      </w:pPr>
      <w:r>
        <w:rPr>
          <w:color w:val="1F1F1F"/>
        </w:rPr>
        <w:t>There are several advantages to formatting your data as a table: </w:t>
      </w:r>
    </w:p>
    <w:p w14:paraId="7A2090F4" w14:textId="77777777" w:rsidR="00747169" w:rsidRDefault="00747169" w:rsidP="00747169">
      <w:pPr>
        <w:pStyle w:val="NormalWeb"/>
        <w:numPr>
          <w:ilvl w:val="0"/>
          <w:numId w:val="72"/>
        </w:numPr>
        <w:shd w:val="clear" w:color="auto" w:fill="FFFFFF"/>
        <w:spacing w:before="0" w:beforeAutospacing="0" w:after="0" w:afterAutospacing="0"/>
        <w:rPr>
          <w:color w:val="1F1F1F"/>
        </w:rPr>
      </w:pPr>
      <w:r>
        <w:rPr>
          <w:color w:val="1F1F1F"/>
        </w:rPr>
        <w:t>Automatic calculations even when filtering </w:t>
      </w:r>
    </w:p>
    <w:p w14:paraId="4E65E6D6" w14:textId="77777777" w:rsidR="00747169" w:rsidRDefault="00747169" w:rsidP="00747169">
      <w:pPr>
        <w:pStyle w:val="NormalWeb"/>
        <w:numPr>
          <w:ilvl w:val="0"/>
          <w:numId w:val="72"/>
        </w:numPr>
        <w:shd w:val="clear" w:color="auto" w:fill="FFFFFF"/>
        <w:spacing w:before="0" w:beforeAutospacing="0" w:after="0" w:afterAutospacing="0"/>
        <w:rPr>
          <w:color w:val="1F1F1F"/>
        </w:rPr>
      </w:pPr>
      <w:r>
        <w:rPr>
          <w:color w:val="1F1F1F"/>
        </w:rPr>
        <w:t>Column headings never disappear </w:t>
      </w:r>
    </w:p>
    <w:p w14:paraId="365585DF" w14:textId="77777777" w:rsidR="00747169" w:rsidRDefault="00747169" w:rsidP="00747169">
      <w:pPr>
        <w:pStyle w:val="NormalWeb"/>
        <w:numPr>
          <w:ilvl w:val="0"/>
          <w:numId w:val="72"/>
        </w:numPr>
        <w:shd w:val="clear" w:color="auto" w:fill="FFFFFF"/>
        <w:spacing w:before="0" w:beforeAutospacing="0" w:after="0" w:afterAutospacing="0"/>
        <w:rPr>
          <w:color w:val="1F1F1F"/>
        </w:rPr>
      </w:pPr>
      <w:r>
        <w:rPr>
          <w:color w:val="1F1F1F"/>
        </w:rPr>
        <w:t>Banded rows to make reading easier </w:t>
      </w:r>
    </w:p>
    <w:p w14:paraId="09FD8598" w14:textId="77777777" w:rsidR="00747169" w:rsidRDefault="00747169" w:rsidP="00747169">
      <w:pPr>
        <w:pStyle w:val="NormalWeb"/>
        <w:numPr>
          <w:ilvl w:val="0"/>
          <w:numId w:val="72"/>
        </w:numPr>
        <w:shd w:val="clear" w:color="auto" w:fill="FFFFFF"/>
        <w:spacing w:before="0" w:beforeAutospacing="0" w:after="0" w:afterAutospacing="0"/>
        <w:rPr>
          <w:color w:val="1F1F1F"/>
        </w:rPr>
      </w:pPr>
      <w:r>
        <w:rPr>
          <w:color w:val="1F1F1F"/>
        </w:rPr>
        <w:t>Tables will automatically expand when adding new rows </w:t>
      </w:r>
    </w:p>
    <w:p w14:paraId="5DFAD9EE" w14:textId="77777777" w:rsidR="00747169" w:rsidRDefault="00747169" w:rsidP="00747169">
      <w:pPr>
        <w:pStyle w:val="NormalWeb"/>
        <w:shd w:val="clear" w:color="auto" w:fill="FFFFFF"/>
        <w:spacing w:before="0" w:beforeAutospacing="0"/>
        <w:rPr>
          <w:color w:val="1F1F1F"/>
        </w:rPr>
      </w:pPr>
      <w:r>
        <w:rPr>
          <w:color w:val="1F1F1F"/>
        </w:rPr>
        <w:t>The most basic way of shaping your data is to sort and filter it:</w:t>
      </w:r>
    </w:p>
    <w:p w14:paraId="7B8764C3" w14:textId="77777777" w:rsidR="00747169" w:rsidRDefault="00747169" w:rsidP="00747169">
      <w:pPr>
        <w:pStyle w:val="NormalWeb"/>
        <w:numPr>
          <w:ilvl w:val="0"/>
          <w:numId w:val="73"/>
        </w:numPr>
        <w:shd w:val="clear" w:color="auto" w:fill="FFFFFF"/>
        <w:spacing w:before="0" w:beforeAutospacing="0" w:after="0" w:afterAutospacing="0"/>
        <w:rPr>
          <w:color w:val="1F1F1F"/>
        </w:rPr>
      </w:pPr>
      <w:r>
        <w:rPr>
          <w:color w:val="1F1F1F"/>
        </w:rPr>
        <w:t>Sorting data helps you to organize it by a specified criteria, such as numerically, alphabetically, or chronologically. </w:t>
      </w:r>
    </w:p>
    <w:p w14:paraId="14317CDC" w14:textId="77777777" w:rsidR="00747169" w:rsidRDefault="00747169" w:rsidP="00747169">
      <w:pPr>
        <w:pStyle w:val="NormalWeb"/>
        <w:numPr>
          <w:ilvl w:val="0"/>
          <w:numId w:val="73"/>
        </w:numPr>
        <w:shd w:val="clear" w:color="auto" w:fill="FFFFFF"/>
        <w:spacing w:before="0" w:beforeAutospacing="0" w:after="0" w:afterAutospacing="0"/>
        <w:rPr>
          <w:color w:val="1F1F1F"/>
        </w:rPr>
      </w:pPr>
      <w:r>
        <w:rPr>
          <w:color w:val="1F1F1F"/>
        </w:rPr>
        <w:t>Filtering our data makes it easier to control what data is displayed and what is hidden, based on filtered fields. </w:t>
      </w:r>
    </w:p>
    <w:p w14:paraId="498FCCAD" w14:textId="77777777" w:rsidR="00747169" w:rsidRDefault="00747169" w:rsidP="00747169">
      <w:pPr>
        <w:pStyle w:val="NormalWeb"/>
        <w:shd w:val="clear" w:color="auto" w:fill="FFFFFF"/>
        <w:spacing w:before="0" w:beforeAutospacing="0"/>
        <w:rPr>
          <w:color w:val="1F1F1F"/>
        </w:rPr>
      </w:pPr>
      <w:r>
        <w:rPr>
          <w:color w:val="1F1F1F"/>
        </w:rPr>
        <w:t>Excel Functions:</w:t>
      </w:r>
    </w:p>
    <w:p w14:paraId="2CABF100" w14:textId="77777777" w:rsidR="00747169" w:rsidRDefault="00747169" w:rsidP="00747169">
      <w:pPr>
        <w:pStyle w:val="NormalWeb"/>
        <w:numPr>
          <w:ilvl w:val="0"/>
          <w:numId w:val="74"/>
        </w:numPr>
        <w:shd w:val="clear" w:color="auto" w:fill="FFFFFF"/>
        <w:spacing w:before="0" w:beforeAutospacing="0" w:after="0" w:afterAutospacing="0"/>
        <w:rPr>
          <w:color w:val="1F1F1F"/>
        </w:rPr>
      </w:pPr>
      <w:r>
        <w:rPr>
          <w:color w:val="1F1F1F"/>
        </w:rPr>
        <w:t>Functions in Excel are arranged into multiple categories; including mathematical, statistical, logical, financial, and date and time-based. </w:t>
      </w:r>
    </w:p>
    <w:p w14:paraId="5B4952E8" w14:textId="77777777" w:rsidR="00747169" w:rsidRDefault="00747169" w:rsidP="00747169">
      <w:pPr>
        <w:pStyle w:val="NormalWeb"/>
        <w:numPr>
          <w:ilvl w:val="0"/>
          <w:numId w:val="74"/>
        </w:numPr>
        <w:shd w:val="clear" w:color="auto" w:fill="FFFFFF"/>
        <w:spacing w:before="0" w:beforeAutospacing="0" w:after="0" w:afterAutospacing="0"/>
        <w:rPr>
          <w:color w:val="1F1F1F"/>
        </w:rPr>
      </w:pPr>
      <w:r>
        <w:rPr>
          <w:color w:val="1F1F1F"/>
        </w:rPr>
        <w:lastRenderedPageBreak/>
        <w:t>Common functions for a data analyst include IF, IFS, COUNTIF, SUMIF, VLOOKUP, HLOOKUP </w:t>
      </w:r>
    </w:p>
    <w:p w14:paraId="5F1F6DCD" w14:textId="77777777" w:rsidR="0089462D" w:rsidRDefault="0089462D" w:rsidP="0089462D">
      <w:pPr>
        <w:pStyle w:val="Heading3"/>
        <w:shd w:val="clear" w:color="auto" w:fill="FFFFFF"/>
        <w:spacing w:before="0"/>
        <w:rPr>
          <w:rFonts w:ascii="Arial" w:hAnsi="Arial" w:cs="Arial"/>
          <w:color w:val="333333"/>
        </w:rPr>
      </w:pPr>
      <w:r>
        <w:rPr>
          <w:rFonts w:ascii="Arial" w:hAnsi="Arial" w:cs="Arial"/>
          <w:color w:val="333333"/>
        </w:rPr>
        <w:t>1.</w:t>
      </w:r>
    </w:p>
    <w:p w14:paraId="53C444DD" w14:textId="77777777" w:rsidR="0089462D" w:rsidRDefault="0089462D" w:rsidP="0089462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B92A1A3"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If you have multiple filters set, how can you clear all of them at once?</w:t>
      </w:r>
    </w:p>
    <w:p w14:paraId="334FAB67" w14:textId="77777777" w:rsidR="0089462D" w:rsidRDefault="0089462D" w:rsidP="0089462D">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126F694F" w14:textId="27A38103" w:rsidR="0089462D" w:rsidRDefault="0089462D" w:rsidP="0089462D">
      <w:pPr>
        <w:shd w:val="clear" w:color="auto" w:fill="FFFFFF"/>
        <w:rPr>
          <w:rStyle w:val="bc4egv"/>
        </w:rPr>
      </w:pPr>
      <w:r>
        <w:rPr>
          <w:rFonts w:ascii="Arial" w:hAnsi="Arial" w:cs="Arial"/>
          <w:color w:val="333333"/>
          <w:sz w:val="21"/>
          <w:szCs w:val="21"/>
        </w:rPr>
        <w:object w:dxaOrig="225" w:dyaOrig="225" w14:anchorId="27366B96">
          <v:shape id="_x0000_i1766" type="#_x0000_t75" style="width:20.25pt;height:18pt" o:ole="">
            <v:imagedata r:id="rId48" o:title=""/>
          </v:shape>
          <w:control r:id="rId348" w:name="DefaultOcxName49" w:shapeid="_x0000_i1766"/>
        </w:object>
      </w:r>
    </w:p>
    <w:p w14:paraId="5727BBD6"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You must clear each filter separately </w:t>
      </w:r>
    </w:p>
    <w:p w14:paraId="2A5DED2A" w14:textId="77575A41" w:rsidR="0089462D" w:rsidRDefault="0089462D" w:rsidP="0089462D">
      <w:pPr>
        <w:shd w:val="clear" w:color="auto" w:fill="FFFFFF"/>
        <w:rPr>
          <w:rStyle w:val="bc4egv"/>
        </w:rPr>
      </w:pPr>
      <w:r>
        <w:rPr>
          <w:rFonts w:ascii="Arial" w:hAnsi="Arial" w:cs="Arial"/>
          <w:color w:val="333333"/>
          <w:sz w:val="21"/>
          <w:szCs w:val="21"/>
        </w:rPr>
        <w:object w:dxaOrig="225" w:dyaOrig="225" w14:anchorId="6DCA235E">
          <v:shape id="_x0000_i1765" type="#_x0000_t75" style="width:20.25pt;height:18pt" o:ole="">
            <v:imagedata r:id="rId349" o:title=""/>
          </v:shape>
          <w:control r:id="rId350" w:name="DefaultOcxName127" w:shapeid="_x0000_i1765"/>
        </w:object>
      </w:r>
    </w:p>
    <w:p w14:paraId="706037BA"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Turn sorting off </w:t>
      </w:r>
    </w:p>
    <w:p w14:paraId="3646C1BF" w14:textId="3B1ECA8F" w:rsidR="0089462D" w:rsidRDefault="0089462D" w:rsidP="0089462D">
      <w:pPr>
        <w:shd w:val="clear" w:color="auto" w:fill="FFFFFF"/>
        <w:rPr>
          <w:rStyle w:val="bc4egv"/>
        </w:rPr>
      </w:pPr>
      <w:r>
        <w:rPr>
          <w:rFonts w:ascii="Arial" w:hAnsi="Arial" w:cs="Arial"/>
          <w:color w:val="333333"/>
          <w:sz w:val="21"/>
          <w:szCs w:val="21"/>
        </w:rPr>
        <w:object w:dxaOrig="225" w:dyaOrig="225" w14:anchorId="7EBBD118">
          <v:shape id="_x0000_i1764" type="#_x0000_t75" style="width:20.25pt;height:18pt" o:ole="">
            <v:imagedata r:id="rId351" o:title=""/>
          </v:shape>
          <w:control r:id="rId352" w:name="DefaultOcxName218" w:shapeid="_x0000_i1764"/>
        </w:object>
      </w:r>
    </w:p>
    <w:p w14:paraId="53839ADF"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Data tab &gt; Sort &amp; Filter group &gt; Clear </w:t>
      </w:r>
    </w:p>
    <w:p w14:paraId="7AD938B8" w14:textId="1C276BEB" w:rsidR="0089462D" w:rsidRDefault="0089462D" w:rsidP="0089462D">
      <w:pPr>
        <w:shd w:val="clear" w:color="auto" w:fill="FFFFFF"/>
        <w:rPr>
          <w:rStyle w:val="bc4egv"/>
        </w:rPr>
      </w:pPr>
      <w:r>
        <w:rPr>
          <w:rFonts w:ascii="Arial" w:hAnsi="Arial" w:cs="Arial"/>
          <w:color w:val="333333"/>
          <w:sz w:val="21"/>
          <w:szCs w:val="21"/>
        </w:rPr>
        <w:object w:dxaOrig="225" w:dyaOrig="225" w14:anchorId="065180FB">
          <v:shape id="_x0000_i1763" type="#_x0000_t75" style="width:20.25pt;height:18pt" o:ole="">
            <v:imagedata r:id="rId134" o:title=""/>
          </v:shape>
          <w:control r:id="rId353" w:name="DefaultOcxName310" w:shapeid="_x0000_i1763"/>
        </w:object>
      </w:r>
    </w:p>
    <w:p w14:paraId="7A61F7A1"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Refresh the column </w:t>
      </w:r>
    </w:p>
    <w:p w14:paraId="1B65E762" w14:textId="77777777" w:rsidR="0089462D" w:rsidRDefault="0089462D" w:rsidP="0089462D">
      <w:pPr>
        <w:shd w:val="clear" w:color="auto" w:fill="FFFFFF"/>
        <w:rPr>
          <w:rFonts w:ascii="Arial" w:hAnsi="Arial" w:cs="Arial"/>
          <w:color w:val="333333"/>
          <w:sz w:val="21"/>
          <w:szCs w:val="21"/>
        </w:rPr>
      </w:pPr>
      <w:r>
        <w:rPr>
          <w:rFonts w:ascii="Arial" w:hAnsi="Arial" w:cs="Arial"/>
          <w:color w:val="333333"/>
          <w:sz w:val="21"/>
          <w:szCs w:val="21"/>
        </w:rPr>
        <w:t>Correct</w:t>
      </w:r>
    </w:p>
    <w:p w14:paraId="2F6A52E0"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If you have multiple filters set, and you want to clear all of them at once, then on the Data tab, in the Sort &amp; Filter group, press Clear</w:t>
      </w:r>
    </w:p>
    <w:p w14:paraId="1CFA1EAA" w14:textId="77777777" w:rsidR="0089462D" w:rsidRDefault="0089462D" w:rsidP="0089462D">
      <w:pPr>
        <w:pStyle w:val="Heading3"/>
        <w:shd w:val="clear" w:color="auto" w:fill="FFFFFF"/>
        <w:spacing w:before="0"/>
        <w:rPr>
          <w:rFonts w:ascii="Arial" w:hAnsi="Arial" w:cs="Arial"/>
          <w:color w:val="333333"/>
          <w:sz w:val="27"/>
          <w:szCs w:val="27"/>
        </w:rPr>
      </w:pPr>
      <w:r>
        <w:rPr>
          <w:rFonts w:ascii="Arial" w:hAnsi="Arial" w:cs="Arial"/>
          <w:color w:val="333333"/>
        </w:rPr>
        <w:t>2.</w:t>
      </w:r>
    </w:p>
    <w:p w14:paraId="42771794" w14:textId="77777777" w:rsidR="0089462D" w:rsidRDefault="0089462D" w:rsidP="0089462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DD06EF7"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After enabling Filtering, where can you see and access the filter controls? </w:t>
      </w:r>
    </w:p>
    <w:p w14:paraId="703DF0A4" w14:textId="77777777" w:rsidR="0089462D" w:rsidRDefault="0089462D" w:rsidP="0089462D">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1345A79C" w14:textId="20040C39" w:rsidR="0089462D" w:rsidRDefault="0089462D" w:rsidP="0089462D">
      <w:pPr>
        <w:shd w:val="clear" w:color="auto" w:fill="FFFFFF"/>
        <w:rPr>
          <w:rStyle w:val="bc4egv"/>
        </w:rPr>
      </w:pPr>
      <w:r>
        <w:rPr>
          <w:rFonts w:ascii="Arial" w:hAnsi="Arial" w:cs="Arial"/>
          <w:color w:val="333333"/>
          <w:sz w:val="21"/>
          <w:szCs w:val="21"/>
        </w:rPr>
        <w:object w:dxaOrig="225" w:dyaOrig="225" w14:anchorId="7FCDC903">
          <v:shape id="_x0000_i1762" type="#_x0000_t75" style="width:20.25pt;height:18pt" o:ole="">
            <v:imagedata r:id="rId354" o:title=""/>
          </v:shape>
          <w:control r:id="rId355" w:name="DefaultOcxName48" w:shapeid="_x0000_i1762"/>
        </w:object>
      </w:r>
    </w:p>
    <w:p w14:paraId="723BD207"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Each row has filter controls </w:t>
      </w:r>
    </w:p>
    <w:p w14:paraId="7BF545E2" w14:textId="2653526D" w:rsidR="0089462D" w:rsidRDefault="0089462D" w:rsidP="0089462D">
      <w:pPr>
        <w:shd w:val="clear" w:color="auto" w:fill="FFFFFF"/>
        <w:rPr>
          <w:rStyle w:val="bc4egv"/>
        </w:rPr>
      </w:pPr>
      <w:r>
        <w:rPr>
          <w:rFonts w:ascii="Arial" w:hAnsi="Arial" w:cs="Arial"/>
          <w:color w:val="333333"/>
          <w:sz w:val="21"/>
          <w:szCs w:val="21"/>
        </w:rPr>
        <w:object w:dxaOrig="225" w:dyaOrig="225" w14:anchorId="14A58243">
          <v:shape id="_x0000_i1761" type="#_x0000_t75" style="width:20.25pt;height:18pt" o:ole="">
            <v:imagedata r:id="rId356" o:title=""/>
          </v:shape>
          <w:control r:id="rId357" w:name="DefaultOcxName58" w:shapeid="_x0000_i1761"/>
        </w:object>
      </w:r>
    </w:p>
    <w:p w14:paraId="0B86EC4F"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Each column header now has a filter control </w:t>
      </w:r>
    </w:p>
    <w:p w14:paraId="52245A41" w14:textId="58D994AC" w:rsidR="0089462D" w:rsidRDefault="0089462D" w:rsidP="0089462D">
      <w:pPr>
        <w:shd w:val="clear" w:color="auto" w:fill="FFFFFF"/>
        <w:rPr>
          <w:rStyle w:val="bc4egv"/>
        </w:rPr>
      </w:pPr>
      <w:r>
        <w:rPr>
          <w:rFonts w:ascii="Arial" w:hAnsi="Arial" w:cs="Arial"/>
          <w:color w:val="333333"/>
          <w:sz w:val="21"/>
          <w:szCs w:val="21"/>
        </w:rPr>
        <w:object w:dxaOrig="225" w:dyaOrig="225" w14:anchorId="2C82F5B8">
          <v:shape id="_x0000_i1760" type="#_x0000_t75" style="width:20.25pt;height:18pt" o:ole="">
            <v:imagedata r:id="rId358" o:title=""/>
          </v:shape>
          <w:control r:id="rId359" w:name="DefaultOcxName68" w:shapeid="_x0000_i1760"/>
        </w:object>
      </w:r>
    </w:p>
    <w:p w14:paraId="57A75B5C"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Only selected cells have filter controls </w:t>
      </w:r>
    </w:p>
    <w:p w14:paraId="4A68B9E7" w14:textId="11FCB108" w:rsidR="0089462D" w:rsidRDefault="0089462D" w:rsidP="0089462D">
      <w:pPr>
        <w:shd w:val="clear" w:color="auto" w:fill="FFFFFF"/>
        <w:rPr>
          <w:rStyle w:val="bc4egv"/>
        </w:rPr>
      </w:pPr>
      <w:r>
        <w:rPr>
          <w:rFonts w:ascii="Arial" w:hAnsi="Arial" w:cs="Arial"/>
          <w:color w:val="333333"/>
          <w:sz w:val="21"/>
          <w:szCs w:val="21"/>
        </w:rPr>
        <w:object w:dxaOrig="225" w:dyaOrig="225" w14:anchorId="37196238">
          <v:shape id="_x0000_i1759" type="#_x0000_t75" style="width:20.25pt;height:18pt" o:ole="">
            <v:imagedata r:id="rId360" o:title=""/>
          </v:shape>
          <w:control r:id="rId361" w:name="DefaultOcxName78" w:shapeid="_x0000_i1759"/>
        </w:object>
      </w:r>
    </w:p>
    <w:p w14:paraId="2EB0B8D2" w14:textId="77777777" w:rsidR="0089462D" w:rsidRDefault="0089462D" w:rsidP="0089462D">
      <w:pPr>
        <w:pStyle w:val="NormalWeb"/>
        <w:shd w:val="clear" w:color="auto" w:fill="FFFFFF"/>
        <w:spacing w:before="0" w:beforeAutospacing="0"/>
      </w:pPr>
      <w:r>
        <w:rPr>
          <w:rFonts w:ascii="Arial" w:hAnsi="Arial" w:cs="Arial"/>
          <w:color w:val="333333"/>
          <w:sz w:val="21"/>
          <w:szCs w:val="21"/>
        </w:rPr>
        <w:lastRenderedPageBreak/>
        <w:t xml:space="preserve">You must manually select data for filtering </w:t>
      </w:r>
    </w:p>
    <w:p w14:paraId="4CAF2B54" w14:textId="77777777" w:rsidR="0089462D" w:rsidRDefault="0089462D" w:rsidP="0089462D">
      <w:pPr>
        <w:shd w:val="clear" w:color="auto" w:fill="FFFFFF"/>
        <w:rPr>
          <w:rFonts w:ascii="Arial" w:hAnsi="Arial" w:cs="Arial"/>
          <w:color w:val="333333"/>
          <w:sz w:val="21"/>
          <w:szCs w:val="21"/>
        </w:rPr>
      </w:pPr>
      <w:r>
        <w:rPr>
          <w:rFonts w:ascii="Arial" w:hAnsi="Arial" w:cs="Arial"/>
          <w:color w:val="333333"/>
          <w:sz w:val="21"/>
          <w:szCs w:val="21"/>
        </w:rPr>
        <w:t>Correct</w:t>
      </w:r>
    </w:p>
    <w:p w14:paraId="771E0396"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After you enable filtering, each column header will have a filter control, and this is where you can see and access the filter controls</w:t>
      </w:r>
    </w:p>
    <w:p w14:paraId="557C9C09" w14:textId="77777777" w:rsidR="0089462D" w:rsidRDefault="0089462D" w:rsidP="0089462D">
      <w:pPr>
        <w:pStyle w:val="Heading3"/>
        <w:shd w:val="clear" w:color="auto" w:fill="FFFFFF"/>
        <w:spacing w:before="0"/>
        <w:rPr>
          <w:rFonts w:ascii="Arial" w:hAnsi="Arial" w:cs="Arial"/>
          <w:color w:val="333333"/>
          <w:sz w:val="27"/>
          <w:szCs w:val="27"/>
        </w:rPr>
      </w:pPr>
      <w:r>
        <w:rPr>
          <w:rFonts w:ascii="Arial" w:hAnsi="Arial" w:cs="Arial"/>
          <w:color w:val="333333"/>
        </w:rPr>
        <w:t>3.</w:t>
      </w:r>
    </w:p>
    <w:p w14:paraId="287AD991" w14:textId="77777777" w:rsidR="0089462D" w:rsidRDefault="0089462D" w:rsidP="0089462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BF9506B"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IF function applies to one or two conditions, but what if you need to apply multiple conditions?</w:t>
      </w:r>
    </w:p>
    <w:p w14:paraId="768EC9F2" w14:textId="77777777" w:rsidR="0089462D" w:rsidRDefault="0089462D" w:rsidP="0089462D">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5EE64824" w14:textId="56E5EAE1" w:rsidR="0089462D" w:rsidRDefault="0089462D" w:rsidP="0089462D">
      <w:pPr>
        <w:shd w:val="clear" w:color="auto" w:fill="FFFFFF"/>
        <w:rPr>
          <w:rStyle w:val="bc4egv"/>
        </w:rPr>
      </w:pPr>
      <w:r>
        <w:rPr>
          <w:rFonts w:ascii="Arial" w:hAnsi="Arial" w:cs="Arial"/>
          <w:color w:val="333333"/>
          <w:sz w:val="21"/>
          <w:szCs w:val="21"/>
        </w:rPr>
        <w:object w:dxaOrig="225" w:dyaOrig="225" w14:anchorId="63D9D808">
          <v:shape id="_x0000_i1758" type="#_x0000_t75" style="width:20.25pt;height:18pt" o:ole="">
            <v:imagedata r:id="rId362" o:title=""/>
          </v:shape>
          <w:control r:id="rId363" w:name="DefaultOcxName88" w:shapeid="_x0000_i1758"/>
        </w:object>
      </w:r>
    </w:p>
    <w:p w14:paraId="436A7767"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Use the IF-Then function </w:t>
      </w:r>
    </w:p>
    <w:p w14:paraId="66737A97" w14:textId="2D703789" w:rsidR="0089462D" w:rsidRDefault="0089462D" w:rsidP="0089462D">
      <w:pPr>
        <w:shd w:val="clear" w:color="auto" w:fill="FFFFFF"/>
        <w:rPr>
          <w:rStyle w:val="bc4egv"/>
        </w:rPr>
      </w:pPr>
      <w:r>
        <w:rPr>
          <w:rFonts w:ascii="Arial" w:hAnsi="Arial" w:cs="Arial"/>
          <w:color w:val="333333"/>
          <w:sz w:val="21"/>
          <w:szCs w:val="21"/>
        </w:rPr>
        <w:object w:dxaOrig="225" w:dyaOrig="225" w14:anchorId="37419501">
          <v:shape id="_x0000_i1757" type="#_x0000_t75" style="width:20.25pt;height:18pt" o:ole="">
            <v:imagedata r:id="rId364" o:title=""/>
          </v:shape>
          <w:control r:id="rId365" w:name="DefaultOcxName98" w:shapeid="_x0000_i1757"/>
        </w:object>
      </w:r>
    </w:p>
    <w:p w14:paraId="7732DA54"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Use the nesting capabilities of the IF function </w:t>
      </w:r>
    </w:p>
    <w:p w14:paraId="74EEC2CC" w14:textId="53BB6A9E" w:rsidR="0089462D" w:rsidRDefault="0089462D" w:rsidP="0089462D">
      <w:pPr>
        <w:shd w:val="clear" w:color="auto" w:fill="FFFFFF"/>
        <w:rPr>
          <w:rStyle w:val="bc4egv"/>
        </w:rPr>
      </w:pPr>
      <w:r>
        <w:rPr>
          <w:rFonts w:ascii="Arial" w:hAnsi="Arial" w:cs="Arial"/>
          <w:color w:val="333333"/>
          <w:sz w:val="21"/>
          <w:szCs w:val="21"/>
        </w:rPr>
        <w:object w:dxaOrig="225" w:dyaOrig="225" w14:anchorId="69FE28FE">
          <v:shape id="_x0000_i1756" type="#_x0000_t75" style="width:20.25pt;height:18pt" o:ole="">
            <v:imagedata r:id="rId366" o:title=""/>
          </v:shape>
          <w:control r:id="rId367" w:name="DefaultOcxName108" w:shapeid="_x0000_i1756"/>
        </w:object>
      </w:r>
    </w:p>
    <w:p w14:paraId="06B3F6BC"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Use separate IF functions </w:t>
      </w:r>
    </w:p>
    <w:p w14:paraId="410D500E" w14:textId="724252BE" w:rsidR="0089462D" w:rsidRDefault="0089462D" w:rsidP="0089462D">
      <w:pPr>
        <w:shd w:val="clear" w:color="auto" w:fill="FFFFFF"/>
        <w:rPr>
          <w:rStyle w:val="bc4egv"/>
        </w:rPr>
      </w:pPr>
      <w:r>
        <w:rPr>
          <w:rFonts w:ascii="Arial" w:hAnsi="Arial" w:cs="Arial"/>
          <w:color w:val="333333"/>
          <w:sz w:val="21"/>
          <w:szCs w:val="21"/>
        </w:rPr>
        <w:object w:dxaOrig="225" w:dyaOrig="225" w14:anchorId="56778C1D">
          <v:shape id="_x0000_i1755" type="#_x0000_t75" style="width:20.25pt;height:18pt" o:ole="">
            <v:imagedata r:id="rId368" o:title=""/>
          </v:shape>
          <w:control r:id="rId369" w:name="DefaultOcxName1111" w:shapeid="_x0000_i1755"/>
        </w:object>
      </w:r>
    </w:p>
    <w:p w14:paraId="36C5070C"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Use the </w:t>
      </w:r>
      <w:proofErr w:type="spellStart"/>
      <w:r>
        <w:rPr>
          <w:rFonts w:ascii="Arial" w:hAnsi="Arial" w:cs="Arial"/>
          <w:color w:val="333333"/>
          <w:sz w:val="21"/>
          <w:szCs w:val="21"/>
        </w:rPr>
        <w:t>IFor</w:t>
      </w:r>
      <w:proofErr w:type="spellEnd"/>
      <w:r>
        <w:rPr>
          <w:rFonts w:ascii="Arial" w:hAnsi="Arial" w:cs="Arial"/>
          <w:color w:val="333333"/>
          <w:sz w:val="21"/>
          <w:szCs w:val="21"/>
        </w:rPr>
        <w:t xml:space="preserve"> function </w:t>
      </w:r>
    </w:p>
    <w:p w14:paraId="3FAC28A8" w14:textId="77777777" w:rsidR="0089462D" w:rsidRDefault="0089462D" w:rsidP="0089462D">
      <w:pPr>
        <w:shd w:val="clear" w:color="auto" w:fill="FFFFFF"/>
        <w:rPr>
          <w:rFonts w:ascii="Arial" w:hAnsi="Arial" w:cs="Arial"/>
          <w:color w:val="333333"/>
          <w:sz w:val="21"/>
          <w:szCs w:val="21"/>
        </w:rPr>
      </w:pPr>
      <w:r>
        <w:rPr>
          <w:rFonts w:ascii="Arial" w:hAnsi="Arial" w:cs="Arial"/>
          <w:color w:val="333333"/>
          <w:sz w:val="21"/>
          <w:szCs w:val="21"/>
        </w:rPr>
        <w:t>Correct</w:t>
      </w:r>
    </w:p>
    <w:p w14:paraId="4AA091F1"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if you need to apply multiple conditions, you can use the nesting capabilities of the IF function</w:t>
      </w:r>
    </w:p>
    <w:p w14:paraId="0D0BAD62" w14:textId="77777777" w:rsidR="0089462D" w:rsidRDefault="0089462D" w:rsidP="0089462D">
      <w:pPr>
        <w:pStyle w:val="Heading3"/>
        <w:shd w:val="clear" w:color="auto" w:fill="FFFFFF"/>
        <w:spacing w:before="0"/>
        <w:rPr>
          <w:rFonts w:ascii="Arial" w:hAnsi="Arial" w:cs="Arial"/>
          <w:color w:val="333333"/>
          <w:sz w:val="27"/>
          <w:szCs w:val="27"/>
        </w:rPr>
      </w:pPr>
      <w:r>
        <w:rPr>
          <w:rFonts w:ascii="Arial" w:hAnsi="Arial" w:cs="Arial"/>
          <w:color w:val="333333"/>
        </w:rPr>
        <w:t>4.</w:t>
      </w:r>
    </w:p>
    <w:p w14:paraId="1407527C" w14:textId="77777777" w:rsidR="0089462D" w:rsidRDefault="0089462D" w:rsidP="0089462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77F41644"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When you use nested functions, what is required for each of the functions?</w:t>
      </w:r>
    </w:p>
    <w:p w14:paraId="6A0729E2" w14:textId="77777777" w:rsidR="0089462D" w:rsidRDefault="0089462D" w:rsidP="0089462D">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2FDEB49F" w14:textId="4BC48406" w:rsidR="0089462D" w:rsidRDefault="0089462D" w:rsidP="0089462D">
      <w:pPr>
        <w:shd w:val="clear" w:color="auto" w:fill="FFFFFF"/>
        <w:rPr>
          <w:rStyle w:val="bc4egv"/>
        </w:rPr>
      </w:pPr>
      <w:r>
        <w:rPr>
          <w:rFonts w:ascii="Arial" w:hAnsi="Arial" w:cs="Arial"/>
          <w:color w:val="333333"/>
          <w:sz w:val="21"/>
          <w:szCs w:val="21"/>
        </w:rPr>
        <w:object w:dxaOrig="225" w:dyaOrig="225" w14:anchorId="43470755">
          <v:shape id="_x0000_i1754" type="#_x0000_t75" style="width:20.25pt;height:18pt" o:ole="">
            <v:imagedata r:id="rId370" o:title=""/>
          </v:shape>
          <w:control r:id="rId371" w:name="DefaultOcxName126" w:shapeid="_x0000_i1754"/>
        </w:object>
      </w:r>
    </w:p>
    <w:p w14:paraId="0DC3F25C"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A set of parentheses for each function </w:t>
      </w:r>
    </w:p>
    <w:p w14:paraId="3135688C" w14:textId="24F4DBAF" w:rsidR="0089462D" w:rsidRDefault="0089462D" w:rsidP="0089462D">
      <w:pPr>
        <w:shd w:val="clear" w:color="auto" w:fill="FFFFFF"/>
        <w:rPr>
          <w:rStyle w:val="bc4egv"/>
        </w:rPr>
      </w:pPr>
      <w:r>
        <w:rPr>
          <w:rFonts w:ascii="Arial" w:hAnsi="Arial" w:cs="Arial"/>
          <w:color w:val="333333"/>
          <w:sz w:val="21"/>
          <w:szCs w:val="21"/>
        </w:rPr>
        <w:object w:dxaOrig="225" w:dyaOrig="225" w14:anchorId="16F116B5">
          <v:shape id="_x0000_i1753" type="#_x0000_t75" style="width:20.25pt;height:18pt" o:ole="">
            <v:imagedata r:id="rId372" o:title=""/>
          </v:shape>
          <w:control r:id="rId373" w:name="DefaultOcxName135" w:shapeid="_x0000_i1753"/>
        </w:object>
      </w:r>
    </w:p>
    <w:p w14:paraId="68F89461"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Each function must be alphabetically ordered </w:t>
      </w:r>
    </w:p>
    <w:p w14:paraId="23613F0E" w14:textId="2B50C180" w:rsidR="0089462D" w:rsidRDefault="0089462D" w:rsidP="0089462D">
      <w:pPr>
        <w:shd w:val="clear" w:color="auto" w:fill="FFFFFF"/>
        <w:rPr>
          <w:rStyle w:val="bc4egv"/>
        </w:rPr>
      </w:pPr>
      <w:r>
        <w:rPr>
          <w:rFonts w:ascii="Arial" w:hAnsi="Arial" w:cs="Arial"/>
          <w:color w:val="333333"/>
          <w:sz w:val="21"/>
          <w:szCs w:val="21"/>
        </w:rPr>
        <w:object w:dxaOrig="225" w:dyaOrig="225" w14:anchorId="3A00D487">
          <v:shape id="_x0000_i1752" type="#_x0000_t75" style="width:20.25pt;height:18pt" o:ole="">
            <v:imagedata r:id="rId374" o:title=""/>
          </v:shape>
          <w:control r:id="rId375" w:name="DefaultOcxName144" w:shapeid="_x0000_i1752"/>
        </w:object>
      </w:r>
    </w:p>
    <w:p w14:paraId="64BCD28D" w14:textId="77777777" w:rsidR="0089462D" w:rsidRDefault="0089462D" w:rsidP="0089462D">
      <w:pPr>
        <w:pStyle w:val="NormalWeb"/>
        <w:shd w:val="clear" w:color="auto" w:fill="FFFFFF"/>
        <w:spacing w:before="0" w:beforeAutospacing="0"/>
      </w:pPr>
      <w:r>
        <w:rPr>
          <w:rFonts w:ascii="Arial" w:hAnsi="Arial" w:cs="Arial"/>
          <w:color w:val="333333"/>
          <w:sz w:val="21"/>
          <w:szCs w:val="21"/>
        </w:rPr>
        <w:lastRenderedPageBreak/>
        <w:t xml:space="preserve">Semi-colon between each function </w:t>
      </w:r>
    </w:p>
    <w:p w14:paraId="3AE65C97" w14:textId="7C11D270" w:rsidR="0089462D" w:rsidRDefault="0089462D" w:rsidP="0089462D">
      <w:pPr>
        <w:shd w:val="clear" w:color="auto" w:fill="FFFFFF"/>
        <w:rPr>
          <w:rStyle w:val="bc4egv"/>
        </w:rPr>
      </w:pPr>
      <w:r>
        <w:rPr>
          <w:rFonts w:ascii="Arial" w:hAnsi="Arial" w:cs="Arial"/>
          <w:color w:val="333333"/>
          <w:sz w:val="21"/>
          <w:szCs w:val="21"/>
        </w:rPr>
        <w:object w:dxaOrig="225" w:dyaOrig="225" w14:anchorId="4CE6106A">
          <v:shape id="_x0000_i1751" type="#_x0000_t75" style="width:20.25pt;height:18pt" o:ole="">
            <v:imagedata r:id="rId376" o:title=""/>
          </v:shape>
          <w:control r:id="rId377" w:name="DefaultOcxName154" w:shapeid="_x0000_i1751"/>
        </w:object>
      </w:r>
    </w:p>
    <w:p w14:paraId="327ADFE1"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=IF to begin each function </w:t>
      </w:r>
    </w:p>
    <w:p w14:paraId="2EEB781B" w14:textId="77777777" w:rsidR="0089462D" w:rsidRDefault="0089462D" w:rsidP="0089462D">
      <w:pPr>
        <w:shd w:val="clear" w:color="auto" w:fill="FFFFFF"/>
        <w:rPr>
          <w:rFonts w:ascii="Arial" w:hAnsi="Arial" w:cs="Arial"/>
          <w:color w:val="333333"/>
          <w:sz w:val="21"/>
          <w:szCs w:val="21"/>
        </w:rPr>
      </w:pPr>
      <w:r>
        <w:rPr>
          <w:rFonts w:ascii="Arial" w:hAnsi="Arial" w:cs="Arial"/>
          <w:color w:val="333333"/>
          <w:sz w:val="21"/>
          <w:szCs w:val="21"/>
        </w:rPr>
        <w:t>Correct</w:t>
      </w:r>
    </w:p>
    <w:p w14:paraId="1A6B7495"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When you use nested functions, a set of </w:t>
      </w:r>
      <w:proofErr w:type="spellStart"/>
      <w:r>
        <w:rPr>
          <w:rFonts w:ascii="Arial" w:hAnsi="Arial" w:cs="Arial"/>
          <w:color w:val="333333"/>
          <w:sz w:val="21"/>
          <w:szCs w:val="21"/>
        </w:rPr>
        <w:t>parantheses</w:t>
      </w:r>
      <w:proofErr w:type="spellEnd"/>
      <w:r>
        <w:rPr>
          <w:rFonts w:ascii="Arial" w:hAnsi="Arial" w:cs="Arial"/>
          <w:color w:val="333333"/>
          <w:sz w:val="21"/>
          <w:szCs w:val="21"/>
        </w:rPr>
        <w:t xml:space="preserve"> are required for each of the functions</w:t>
      </w:r>
    </w:p>
    <w:p w14:paraId="27644AA0" w14:textId="77777777" w:rsidR="0089462D" w:rsidRDefault="0089462D" w:rsidP="0089462D">
      <w:pPr>
        <w:pStyle w:val="Heading3"/>
        <w:shd w:val="clear" w:color="auto" w:fill="FFFFFF"/>
        <w:spacing w:before="0"/>
        <w:rPr>
          <w:rFonts w:ascii="Arial" w:hAnsi="Arial" w:cs="Arial"/>
          <w:color w:val="333333"/>
          <w:sz w:val="27"/>
          <w:szCs w:val="27"/>
        </w:rPr>
      </w:pPr>
      <w:r>
        <w:rPr>
          <w:rFonts w:ascii="Arial" w:hAnsi="Arial" w:cs="Arial"/>
          <w:color w:val="333333"/>
        </w:rPr>
        <w:t>5.</w:t>
      </w:r>
    </w:p>
    <w:p w14:paraId="4D8FB570" w14:textId="77777777" w:rsidR="0089462D" w:rsidRDefault="0089462D" w:rsidP="0089462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1D30774F"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difference between HLOOKUP, VLOOKUP, and XLOOKUP is how they look for data. How does each look for data?</w:t>
      </w:r>
    </w:p>
    <w:p w14:paraId="675DE192" w14:textId="77777777" w:rsidR="0089462D" w:rsidRDefault="0089462D" w:rsidP="0089462D">
      <w:pPr>
        <w:shd w:val="clear" w:color="auto" w:fill="FFFFFF"/>
        <w:rPr>
          <w:rFonts w:ascii="Arial" w:hAnsi="Arial" w:cs="Arial"/>
          <w:color w:val="333333"/>
          <w:sz w:val="21"/>
          <w:szCs w:val="21"/>
        </w:rPr>
      </w:pPr>
      <w:r>
        <w:rPr>
          <w:rStyle w:val="cds-3145"/>
          <w:rFonts w:ascii="Arial" w:hAnsi="Arial" w:cs="Arial"/>
          <w:color w:val="333333"/>
          <w:sz w:val="21"/>
          <w:szCs w:val="21"/>
        </w:rPr>
        <w:t>0 / 1 point</w:t>
      </w:r>
    </w:p>
    <w:p w14:paraId="17A39002" w14:textId="2B780B57" w:rsidR="0089462D" w:rsidRDefault="0089462D" w:rsidP="0089462D">
      <w:pPr>
        <w:shd w:val="clear" w:color="auto" w:fill="FFFFFF"/>
        <w:rPr>
          <w:rStyle w:val="bc4egv"/>
        </w:rPr>
      </w:pPr>
      <w:r>
        <w:rPr>
          <w:rFonts w:ascii="Arial" w:hAnsi="Arial" w:cs="Arial"/>
          <w:color w:val="333333"/>
          <w:sz w:val="21"/>
          <w:szCs w:val="21"/>
        </w:rPr>
        <w:object w:dxaOrig="225" w:dyaOrig="225" w14:anchorId="31109663">
          <v:shape id="_x0000_i1750" type="#_x0000_t75" style="width:20.25pt;height:18pt" o:ole="">
            <v:imagedata r:id="rId378" o:title=""/>
          </v:shape>
          <w:control r:id="rId379" w:name="DefaultOcxName164" w:shapeid="_x0000_i1750"/>
        </w:object>
      </w:r>
    </w:p>
    <w:p w14:paraId="78D85AC4" w14:textId="77777777" w:rsidR="0089462D" w:rsidRDefault="0089462D" w:rsidP="0089462D">
      <w:pPr>
        <w:pStyle w:val="NormalWeb"/>
        <w:shd w:val="clear" w:color="auto" w:fill="FFFFFF"/>
        <w:spacing w:before="0" w:beforeAutospacing="0"/>
      </w:pPr>
      <w:r>
        <w:rPr>
          <w:rFonts w:ascii="Arial" w:hAnsi="Arial" w:cs="Arial"/>
          <w:color w:val="333333"/>
          <w:sz w:val="21"/>
          <w:szCs w:val="21"/>
        </w:rPr>
        <w:t>HLOOKUP = by row</w:t>
      </w:r>
    </w:p>
    <w:p w14:paraId="1F1EFA54"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VLOOKUP = in all directions</w:t>
      </w:r>
    </w:p>
    <w:p w14:paraId="02763C5D"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XLOOKUP = by column </w:t>
      </w:r>
    </w:p>
    <w:p w14:paraId="0CF67914" w14:textId="031D22C8" w:rsidR="0089462D" w:rsidRDefault="0089462D" w:rsidP="0089462D">
      <w:pPr>
        <w:shd w:val="clear" w:color="auto" w:fill="FFFFFF"/>
        <w:rPr>
          <w:rStyle w:val="bc4egv"/>
        </w:rPr>
      </w:pPr>
      <w:r>
        <w:rPr>
          <w:rFonts w:ascii="Arial" w:hAnsi="Arial" w:cs="Arial"/>
          <w:color w:val="333333"/>
          <w:sz w:val="21"/>
          <w:szCs w:val="21"/>
        </w:rPr>
        <w:object w:dxaOrig="225" w:dyaOrig="225" w14:anchorId="646632AC">
          <v:shape id="_x0000_i1749" type="#_x0000_t75" style="width:20.25pt;height:18pt" o:ole="">
            <v:imagedata r:id="rId247" o:title=""/>
          </v:shape>
          <w:control r:id="rId380" w:name="DefaultOcxName174" w:shapeid="_x0000_i1749"/>
        </w:object>
      </w:r>
    </w:p>
    <w:p w14:paraId="668FBE12"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HLOOKUP = by row </w:t>
      </w:r>
    </w:p>
    <w:p w14:paraId="337BA627"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VLOOKUP = by column</w:t>
      </w:r>
    </w:p>
    <w:p w14:paraId="29A1E6C2"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XLOOKUP = all directions </w:t>
      </w:r>
    </w:p>
    <w:p w14:paraId="431E69FB" w14:textId="38CCA40A" w:rsidR="0089462D" w:rsidRDefault="0089462D" w:rsidP="0089462D">
      <w:pPr>
        <w:shd w:val="clear" w:color="auto" w:fill="FFFFFF"/>
        <w:rPr>
          <w:rStyle w:val="bc4egv"/>
        </w:rPr>
      </w:pPr>
      <w:r>
        <w:rPr>
          <w:rFonts w:ascii="Arial" w:hAnsi="Arial" w:cs="Arial"/>
          <w:color w:val="333333"/>
          <w:sz w:val="21"/>
          <w:szCs w:val="21"/>
        </w:rPr>
        <w:object w:dxaOrig="225" w:dyaOrig="225" w14:anchorId="3FB2E11A">
          <v:shape id="_x0000_i1748" type="#_x0000_t75" style="width:20.25pt;height:18pt" o:ole="">
            <v:imagedata r:id="rId381" o:title=""/>
          </v:shape>
          <w:control r:id="rId382" w:name="DefaultOcxName184" w:shapeid="_x0000_i1748"/>
        </w:object>
      </w:r>
    </w:p>
    <w:p w14:paraId="00D4A34B" w14:textId="77777777" w:rsidR="0089462D" w:rsidRDefault="0089462D" w:rsidP="0089462D">
      <w:pPr>
        <w:pStyle w:val="NormalWeb"/>
        <w:shd w:val="clear" w:color="auto" w:fill="FFFFFF"/>
        <w:spacing w:before="0" w:beforeAutospacing="0"/>
      </w:pPr>
      <w:r>
        <w:rPr>
          <w:rFonts w:ascii="Arial" w:hAnsi="Arial" w:cs="Arial"/>
          <w:color w:val="333333"/>
          <w:sz w:val="21"/>
          <w:szCs w:val="21"/>
        </w:rPr>
        <w:t xml:space="preserve">HLOOKUP = in all directions </w:t>
      </w:r>
    </w:p>
    <w:p w14:paraId="7889374E"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VLOOKUP = by column</w:t>
      </w:r>
    </w:p>
    <w:p w14:paraId="431B9AFB"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XLOOKUP = by row </w:t>
      </w:r>
    </w:p>
    <w:p w14:paraId="151566ED" w14:textId="60BD197B" w:rsidR="0089462D" w:rsidRDefault="0089462D" w:rsidP="0089462D">
      <w:pPr>
        <w:shd w:val="clear" w:color="auto" w:fill="FFFFFF"/>
        <w:rPr>
          <w:rStyle w:val="bc4egv"/>
        </w:rPr>
      </w:pPr>
      <w:r>
        <w:rPr>
          <w:rFonts w:ascii="Arial" w:hAnsi="Arial" w:cs="Arial"/>
          <w:color w:val="333333"/>
          <w:sz w:val="21"/>
          <w:szCs w:val="21"/>
        </w:rPr>
        <w:object w:dxaOrig="225" w:dyaOrig="225" w14:anchorId="4C727C82">
          <v:shape id="_x0000_i1747" type="#_x0000_t75" style="width:20.25pt;height:18pt" o:ole="">
            <v:imagedata r:id="rId319" o:title=""/>
          </v:shape>
          <w:control r:id="rId383" w:name="DefaultOcxName194" w:shapeid="_x0000_i1747"/>
        </w:object>
      </w:r>
    </w:p>
    <w:p w14:paraId="711A6078" w14:textId="77777777" w:rsidR="0089462D" w:rsidRDefault="0089462D" w:rsidP="0089462D">
      <w:pPr>
        <w:pStyle w:val="NormalWeb"/>
        <w:shd w:val="clear" w:color="auto" w:fill="FFFFFF"/>
        <w:spacing w:before="0" w:beforeAutospacing="0"/>
      </w:pPr>
      <w:r>
        <w:rPr>
          <w:rFonts w:ascii="Arial" w:hAnsi="Arial" w:cs="Arial"/>
          <w:color w:val="333333"/>
          <w:sz w:val="21"/>
          <w:szCs w:val="21"/>
        </w:rPr>
        <w:t>HLOOKUP = by column</w:t>
      </w:r>
    </w:p>
    <w:p w14:paraId="1BF3DBA6"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VLOOKUP = by row</w:t>
      </w:r>
    </w:p>
    <w:p w14:paraId="753E331D"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XLOOKUP = in all directions </w:t>
      </w:r>
    </w:p>
    <w:p w14:paraId="6E3BC822" w14:textId="77777777" w:rsidR="0089462D" w:rsidRDefault="0089462D" w:rsidP="0089462D">
      <w:pPr>
        <w:shd w:val="clear" w:color="auto" w:fill="FFFFFF"/>
        <w:rPr>
          <w:rFonts w:ascii="Arial" w:hAnsi="Arial" w:cs="Arial"/>
          <w:color w:val="333333"/>
          <w:sz w:val="21"/>
          <w:szCs w:val="21"/>
        </w:rPr>
      </w:pPr>
      <w:r>
        <w:rPr>
          <w:rFonts w:ascii="Arial" w:hAnsi="Arial" w:cs="Arial"/>
          <w:color w:val="333333"/>
          <w:sz w:val="21"/>
          <w:szCs w:val="21"/>
        </w:rPr>
        <w:lastRenderedPageBreak/>
        <w:t>Incorrect</w:t>
      </w:r>
    </w:p>
    <w:p w14:paraId="0679B013" w14:textId="77777777" w:rsidR="0089462D" w:rsidRDefault="0089462D" w:rsidP="0089462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This is not how each function looks for data</w:t>
      </w:r>
    </w:p>
    <w:p w14:paraId="3919C5B5" w14:textId="77777777" w:rsidR="00C9707C" w:rsidRDefault="00C9707C" w:rsidP="00C9707C">
      <w:pPr>
        <w:pStyle w:val="Heading3"/>
        <w:shd w:val="clear" w:color="auto" w:fill="FFFFFF"/>
        <w:spacing w:before="0"/>
        <w:rPr>
          <w:rFonts w:ascii="Arial" w:hAnsi="Arial" w:cs="Arial"/>
          <w:color w:val="333333"/>
        </w:rPr>
      </w:pPr>
      <w:r>
        <w:rPr>
          <w:rFonts w:ascii="Arial" w:hAnsi="Arial" w:cs="Arial"/>
          <w:color w:val="333333"/>
        </w:rPr>
        <w:t>1.</w:t>
      </w:r>
    </w:p>
    <w:p w14:paraId="2CC27D2F" w14:textId="77777777" w:rsidR="00C9707C" w:rsidRDefault="00C9707C" w:rsidP="00C9707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C49320A"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Which of the following are valid sorting orders you can choose when adding sorting levels to your data? </w:t>
      </w:r>
      <w:r>
        <w:rPr>
          <w:rStyle w:val="Strong"/>
          <w:rFonts w:ascii="unset" w:hAnsi="unset" w:cs="Arial"/>
          <w:color w:val="333333"/>
          <w:sz w:val="21"/>
          <w:szCs w:val="21"/>
        </w:rPr>
        <w:t>Select all that apply.</w:t>
      </w:r>
    </w:p>
    <w:p w14:paraId="5F118BCA" w14:textId="77777777" w:rsidR="00C9707C" w:rsidRDefault="00C9707C" w:rsidP="00C9707C">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3F2C9C46" w14:textId="65BE201B" w:rsidR="00C9707C" w:rsidRDefault="00C9707C" w:rsidP="00C9707C">
      <w:pPr>
        <w:shd w:val="clear" w:color="auto" w:fill="FFFFFF"/>
        <w:rPr>
          <w:rStyle w:val="bc4egv"/>
        </w:rPr>
      </w:pPr>
      <w:r>
        <w:rPr>
          <w:rFonts w:ascii="Arial" w:hAnsi="Arial" w:cs="Arial"/>
          <w:color w:val="333333"/>
          <w:sz w:val="21"/>
          <w:szCs w:val="21"/>
        </w:rPr>
        <w:object w:dxaOrig="225" w:dyaOrig="225" w14:anchorId="09CEBAEF">
          <v:shape id="_x0000_i1826" type="#_x0000_t75" style="width:20.25pt;height:18pt" o:ole="">
            <v:imagedata r:id="rId384" o:title=""/>
          </v:shape>
          <w:control r:id="rId385" w:name="DefaultOcxName50" w:shapeid="_x0000_i1826"/>
        </w:object>
      </w:r>
    </w:p>
    <w:p w14:paraId="2D7405BE" w14:textId="77777777" w:rsidR="00C9707C" w:rsidRDefault="00C9707C" w:rsidP="00C9707C">
      <w:pPr>
        <w:pStyle w:val="NormalWeb"/>
        <w:shd w:val="clear" w:color="auto" w:fill="FFFFFF"/>
        <w:spacing w:before="0" w:beforeAutospacing="0"/>
      </w:pPr>
      <w:r>
        <w:rPr>
          <w:rFonts w:ascii="Arial" w:hAnsi="Arial" w:cs="Arial"/>
          <w:color w:val="333333"/>
          <w:sz w:val="21"/>
          <w:szCs w:val="21"/>
        </w:rPr>
        <w:t>Youngest to Oldest </w:t>
      </w:r>
    </w:p>
    <w:p w14:paraId="570D1B78" w14:textId="5081C97C" w:rsidR="00C9707C" w:rsidRDefault="00C9707C" w:rsidP="00C9707C">
      <w:pPr>
        <w:shd w:val="clear" w:color="auto" w:fill="FFFFFF"/>
        <w:rPr>
          <w:rStyle w:val="bc4egv"/>
        </w:rPr>
      </w:pPr>
      <w:r>
        <w:rPr>
          <w:rFonts w:ascii="Arial" w:hAnsi="Arial" w:cs="Arial"/>
          <w:color w:val="333333"/>
          <w:sz w:val="21"/>
          <w:szCs w:val="21"/>
        </w:rPr>
        <w:object w:dxaOrig="225" w:dyaOrig="225" w14:anchorId="5AE626A2">
          <v:shape id="_x0000_i1825" type="#_x0000_t75" style="width:20.25pt;height:18pt" o:ole="">
            <v:imagedata r:id="rId386" o:title=""/>
          </v:shape>
          <w:control r:id="rId387" w:name="DefaultOcxName129" w:shapeid="_x0000_i1825"/>
        </w:object>
      </w:r>
    </w:p>
    <w:p w14:paraId="2CE3B571" w14:textId="77777777" w:rsidR="00C9707C" w:rsidRDefault="00C9707C" w:rsidP="00C9707C">
      <w:pPr>
        <w:pStyle w:val="NormalWeb"/>
        <w:shd w:val="clear" w:color="auto" w:fill="FFFFFF"/>
        <w:spacing w:before="0" w:beforeAutospacing="0"/>
      </w:pPr>
      <w:r>
        <w:rPr>
          <w:rFonts w:ascii="Arial" w:hAnsi="Arial" w:cs="Arial"/>
          <w:color w:val="333333"/>
          <w:sz w:val="21"/>
          <w:szCs w:val="21"/>
        </w:rPr>
        <w:t>Oldest to Newest</w:t>
      </w:r>
    </w:p>
    <w:p w14:paraId="36B48AA4" w14:textId="77777777" w:rsidR="00C9707C" w:rsidRDefault="00C9707C" w:rsidP="00C9707C">
      <w:pPr>
        <w:shd w:val="clear" w:color="auto" w:fill="FFFFFF"/>
        <w:rPr>
          <w:rFonts w:ascii="Arial" w:hAnsi="Arial" w:cs="Arial"/>
          <w:color w:val="333333"/>
          <w:sz w:val="21"/>
          <w:szCs w:val="21"/>
        </w:rPr>
      </w:pPr>
      <w:r>
        <w:rPr>
          <w:rFonts w:ascii="Arial" w:hAnsi="Arial" w:cs="Arial"/>
          <w:color w:val="333333"/>
          <w:sz w:val="21"/>
          <w:szCs w:val="21"/>
        </w:rPr>
        <w:t>Correct</w:t>
      </w:r>
    </w:p>
    <w:p w14:paraId="47378035"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This is a valid sorting order when adding sorting levels to your data. Depending on which data you are sorting, you can choose from A to Z, Z to A, Newest to Oldest, Oldest to Newest, Smallest to Largest, and Largest to Smallest</w:t>
      </w:r>
    </w:p>
    <w:p w14:paraId="373E47CC" w14:textId="42DF15CE" w:rsidR="00C9707C" w:rsidRDefault="00C9707C" w:rsidP="00C9707C">
      <w:pPr>
        <w:shd w:val="clear" w:color="auto" w:fill="FFFFFF"/>
        <w:rPr>
          <w:rStyle w:val="bc4egv"/>
        </w:rPr>
      </w:pPr>
      <w:r>
        <w:rPr>
          <w:rFonts w:ascii="Arial" w:hAnsi="Arial" w:cs="Arial"/>
          <w:color w:val="333333"/>
          <w:sz w:val="21"/>
          <w:szCs w:val="21"/>
        </w:rPr>
        <w:object w:dxaOrig="225" w:dyaOrig="225" w14:anchorId="4A64FD73">
          <v:shape id="_x0000_i1824" type="#_x0000_t75" style="width:20.25pt;height:18pt" o:ole="">
            <v:imagedata r:id="rId388" o:title=""/>
          </v:shape>
          <w:control r:id="rId389" w:name="DefaultOcxName219" w:shapeid="_x0000_i1824"/>
        </w:object>
      </w:r>
    </w:p>
    <w:p w14:paraId="6B552F14" w14:textId="77777777" w:rsidR="00C9707C" w:rsidRDefault="00C9707C" w:rsidP="00C9707C">
      <w:pPr>
        <w:pStyle w:val="NormalWeb"/>
        <w:shd w:val="clear" w:color="auto" w:fill="FFFFFF"/>
        <w:spacing w:before="0" w:beforeAutospacing="0"/>
      </w:pPr>
      <w:r>
        <w:rPr>
          <w:rFonts w:ascii="Arial" w:hAnsi="Arial" w:cs="Arial"/>
          <w:color w:val="333333"/>
          <w:sz w:val="21"/>
          <w:szCs w:val="21"/>
        </w:rPr>
        <w:t>Smallest to Largest</w:t>
      </w:r>
    </w:p>
    <w:p w14:paraId="3DFC0787" w14:textId="77777777" w:rsidR="00C9707C" w:rsidRDefault="00C9707C" w:rsidP="00C9707C">
      <w:pPr>
        <w:shd w:val="clear" w:color="auto" w:fill="FFFFFF"/>
        <w:rPr>
          <w:rFonts w:ascii="Arial" w:hAnsi="Arial" w:cs="Arial"/>
          <w:color w:val="333333"/>
          <w:sz w:val="21"/>
          <w:szCs w:val="21"/>
        </w:rPr>
      </w:pPr>
      <w:r>
        <w:rPr>
          <w:rFonts w:ascii="Arial" w:hAnsi="Arial" w:cs="Arial"/>
          <w:color w:val="333333"/>
          <w:sz w:val="21"/>
          <w:szCs w:val="21"/>
        </w:rPr>
        <w:t>Correct</w:t>
      </w:r>
    </w:p>
    <w:p w14:paraId="08B9AA3A"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This is a valid sorting order when adding sorting levels to your data. Depending on which data you are sorting, you can choose from A to Z, Z to A, Newest to Oldest, Oldest to Newest, Smallest to Largest, and Largest to Smallest</w:t>
      </w:r>
    </w:p>
    <w:p w14:paraId="55C420ED" w14:textId="31952A8D" w:rsidR="00C9707C" w:rsidRDefault="00C9707C" w:rsidP="00C9707C">
      <w:pPr>
        <w:shd w:val="clear" w:color="auto" w:fill="FFFFFF"/>
        <w:rPr>
          <w:rStyle w:val="bc4egv"/>
        </w:rPr>
      </w:pPr>
      <w:r>
        <w:rPr>
          <w:rFonts w:ascii="Arial" w:hAnsi="Arial" w:cs="Arial"/>
          <w:color w:val="333333"/>
          <w:sz w:val="21"/>
          <w:szCs w:val="21"/>
        </w:rPr>
        <w:object w:dxaOrig="225" w:dyaOrig="225" w14:anchorId="1F5C147F">
          <v:shape id="_x0000_i1823" type="#_x0000_t75" style="width:20.25pt;height:18pt" o:ole="">
            <v:imagedata r:id="rId390" o:title=""/>
          </v:shape>
          <w:control r:id="rId391" w:name="DefaultOcxName311" w:shapeid="_x0000_i1823"/>
        </w:object>
      </w:r>
    </w:p>
    <w:p w14:paraId="6030043B" w14:textId="77777777" w:rsidR="00C9707C" w:rsidRDefault="00C9707C" w:rsidP="00C9707C">
      <w:pPr>
        <w:pStyle w:val="NormalWeb"/>
        <w:shd w:val="clear" w:color="auto" w:fill="FFFFFF"/>
        <w:spacing w:before="0" w:beforeAutospacing="0"/>
      </w:pPr>
      <w:r>
        <w:rPr>
          <w:rFonts w:ascii="Arial" w:hAnsi="Arial" w:cs="Arial"/>
          <w:color w:val="333333"/>
          <w:sz w:val="21"/>
          <w:szCs w:val="21"/>
        </w:rPr>
        <w:t>Z to A</w:t>
      </w:r>
    </w:p>
    <w:p w14:paraId="2D1F26FF" w14:textId="77777777" w:rsidR="00C9707C" w:rsidRDefault="00C9707C" w:rsidP="00C9707C">
      <w:pPr>
        <w:shd w:val="clear" w:color="auto" w:fill="FFFFFF"/>
        <w:rPr>
          <w:rFonts w:ascii="Arial" w:hAnsi="Arial" w:cs="Arial"/>
          <w:color w:val="333333"/>
          <w:sz w:val="21"/>
          <w:szCs w:val="21"/>
        </w:rPr>
      </w:pPr>
      <w:r>
        <w:rPr>
          <w:rFonts w:ascii="Arial" w:hAnsi="Arial" w:cs="Arial"/>
          <w:color w:val="333333"/>
          <w:sz w:val="21"/>
          <w:szCs w:val="21"/>
        </w:rPr>
        <w:t>Correct</w:t>
      </w:r>
    </w:p>
    <w:p w14:paraId="1F27DD21"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This is a valid sorting order when adding sorting levels to your data. Depending on which data you are sorting, you can choose from A to Z, Z to A, Newest to Oldest, Oldest to Newest, Smallest to Largest, and Largest to Smallest</w:t>
      </w:r>
    </w:p>
    <w:p w14:paraId="575B0252" w14:textId="77777777" w:rsidR="00C9707C" w:rsidRDefault="00C9707C" w:rsidP="00C9707C">
      <w:pPr>
        <w:pStyle w:val="Heading3"/>
        <w:shd w:val="clear" w:color="auto" w:fill="FFFFFF"/>
        <w:spacing w:before="0"/>
        <w:rPr>
          <w:rFonts w:ascii="Arial" w:hAnsi="Arial" w:cs="Arial"/>
          <w:color w:val="333333"/>
          <w:sz w:val="27"/>
          <w:szCs w:val="27"/>
        </w:rPr>
      </w:pPr>
      <w:r>
        <w:rPr>
          <w:rFonts w:ascii="Arial" w:hAnsi="Arial" w:cs="Arial"/>
          <w:color w:val="333333"/>
        </w:rPr>
        <w:t>2.</w:t>
      </w:r>
    </w:p>
    <w:p w14:paraId="5974DAA1" w14:textId="77777777" w:rsidR="00C9707C" w:rsidRDefault="00C9707C" w:rsidP="00C9707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72F44055"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After filtering a column and getting the results, in which two ways can you return to showing all the data in a column? </w:t>
      </w:r>
      <w:r>
        <w:rPr>
          <w:rStyle w:val="Strong"/>
          <w:rFonts w:ascii="unset" w:hAnsi="unset" w:cs="Arial"/>
          <w:color w:val="333333"/>
          <w:sz w:val="21"/>
          <w:szCs w:val="21"/>
        </w:rPr>
        <w:t>Select two answers</w:t>
      </w:r>
      <w:r>
        <w:rPr>
          <w:rFonts w:ascii="Arial" w:hAnsi="Arial" w:cs="Arial"/>
          <w:color w:val="333333"/>
          <w:sz w:val="21"/>
          <w:szCs w:val="21"/>
        </w:rPr>
        <w:t xml:space="preserve">. </w:t>
      </w:r>
    </w:p>
    <w:p w14:paraId="1F54E1A9" w14:textId="77777777" w:rsidR="00C9707C" w:rsidRDefault="00C9707C" w:rsidP="00C9707C">
      <w:pPr>
        <w:shd w:val="clear" w:color="auto" w:fill="FFFFFF"/>
        <w:rPr>
          <w:rFonts w:ascii="Arial" w:hAnsi="Arial" w:cs="Arial"/>
          <w:color w:val="333333"/>
          <w:sz w:val="21"/>
          <w:szCs w:val="21"/>
        </w:rPr>
      </w:pPr>
      <w:r>
        <w:rPr>
          <w:rStyle w:val="cds-3145"/>
          <w:rFonts w:ascii="Arial" w:hAnsi="Arial" w:cs="Arial"/>
          <w:color w:val="333333"/>
          <w:sz w:val="21"/>
          <w:szCs w:val="21"/>
        </w:rPr>
        <w:lastRenderedPageBreak/>
        <w:t>1 / 1 point</w:t>
      </w:r>
    </w:p>
    <w:p w14:paraId="1661CFB6" w14:textId="480BCD97" w:rsidR="00C9707C" w:rsidRDefault="00C9707C" w:rsidP="00C9707C">
      <w:pPr>
        <w:shd w:val="clear" w:color="auto" w:fill="FFFFFF"/>
        <w:rPr>
          <w:rStyle w:val="bc4egv"/>
        </w:rPr>
      </w:pPr>
      <w:r>
        <w:rPr>
          <w:rFonts w:ascii="Arial" w:hAnsi="Arial" w:cs="Arial"/>
          <w:color w:val="333333"/>
          <w:sz w:val="21"/>
          <w:szCs w:val="21"/>
        </w:rPr>
        <w:object w:dxaOrig="225" w:dyaOrig="225" w14:anchorId="2A8B1F4F">
          <v:shape id="_x0000_i1822" type="#_x0000_t75" style="width:20.25pt;height:18pt" o:ole="">
            <v:imagedata r:id="rId392" o:title=""/>
          </v:shape>
          <w:control r:id="rId393" w:name="DefaultOcxName410" w:shapeid="_x0000_i1822"/>
        </w:object>
      </w:r>
    </w:p>
    <w:p w14:paraId="416A3F40"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clear the filter  </w:t>
      </w:r>
    </w:p>
    <w:p w14:paraId="240954B1" w14:textId="77777777" w:rsidR="00C9707C" w:rsidRDefault="00C9707C" w:rsidP="00C9707C">
      <w:pPr>
        <w:shd w:val="clear" w:color="auto" w:fill="FFFFFF"/>
        <w:rPr>
          <w:rFonts w:ascii="Arial" w:hAnsi="Arial" w:cs="Arial"/>
          <w:color w:val="333333"/>
          <w:sz w:val="21"/>
          <w:szCs w:val="21"/>
        </w:rPr>
      </w:pPr>
      <w:r>
        <w:rPr>
          <w:rFonts w:ascii="Arial" w:hAnsi="Arial" w:cs="Arial"/>
          <w:color w:val="333333"/>
          <w:sz w:val="21"/>
          <w:szCs w:val="21"/>
        </w:rPr>
        <w:t>Correct</w:t>
      </w:r>
    </w:p>
    <w:p w14:paraId="1502C6FF"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Clearing the filter will enable you to return to showing all the data in the column</w:t>
      </w:r>
    </w:p>
    <w:p w14:paraId="2698DD0F" w14:textId="6DB21581" w:rsidR="00C9707C" w:rsidRDefault="00C9707C" w:rsidP="00C9707C">
      <w:pPr>
        <w:shd w:val="clear" w:color="auto" w:fill="FFFFFF"/>
        <w:rPr>
          <w:rStyle w:val="bc4egv"/>
        </w:rPr>
      </w:pPr>
      <w:r>
        <w:rPr>
          <w:rFonts w:ascii="Arial" w:hAnsi="Arial" w:cs="Arial"/>
          <w:color w:val="333333"/>
          <w:sz w:val="21"/>
          <w:szCs w:val="21"/>
        </w:rPr>
        <w:object w:dxaOrig="225" w:dyaOrig="225" w14:anchorId="363CE501">
          <v:shape id="_x0000_i1821" type="#_x0000_t75" style="width:20.25pt;height:18pt" o:ole="">
            <v:imagedata r:id="rId394" o:title=""/>
          </v:shape>
          <w:control r:id="rId395" w:name="DefaultOcxName59" w:shapeid="_x0000_i1821"/>
        </w:object>
      </w:r>
    </w:p>
    <w:p w14:paraId="516559AC" w14:textId="77777777" w:rsidR="00C9707C" w:rsidRDefault="00C9707C" w:rsidP="00C9707C">
      <w:pPr>
        <w:pStyle w:val="NormalWeb"/>
        <w:shd w:val="clear" w:color="auto" w:fill="FFFFFF"/>
        <w:spacing w:before="0" w:beforeAutospacing="0"/>
      </w:pPr>
      <w:r>
        <w:rPr>
          <w:rFonts w:ascii="Arial" w:hAnsi="Arial" w:cs="Arial"/>
          <w:color w:val="333333"/>
          <w:sz w:val="21"/>
          <w:szCs w:val="21"/>
        </w:rPr>
        <w:t>turn filtering off</w:t>
      </w:r>
    </w:p>
    <w:p w14:paraId="382DF16E" w14:textId="77777777" w:rsidR="00C9707C" w:rsidRDefault="00C9707C" w:rsidP="00C9707C">
      <w:pPr>
        <w:shd w:val="clear" w:color="auto" w:fill="FFFFFF"/>
        <w:rPr>
          <w:rFonts w:ascii="Arial" w:hAnsi="Arial" w:cs="Arial"/>
          <w:color w:val="333333"/>
          <w:sz w:val="21"/>
          <w:szCs w:val="21"/>
        </w:rPr>
      </w:pPr>
      <w:r>
        <w:rPr>
          <w:rFonts w:ascii="Arial" w:hAnsi="Arial" w:cs="Arial"/>
          <w:color w:val="333333"/>
          <w:sz w:val="21"/>
          <w:szCs w:val="21"/>
        </w:rPr>
        <w:t>Correct</w:t>
      </w:r>
    </w:p>
    <w:p w14:paraId="5593C98C"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Turning filtering off will enable you to return to showing all the data in the column</w:t>
      </w:r>
    </w:p>
    <w:p w14:paraId="21A7EFBB" w14:textId="643595F6" w:rsidR="00C9707C" w:rsidRDefault="00C9707C" w:rsidP="00C9707C">
      <w:pPr>
        <w:shd w:val="clear" w:color="auto" w:fill="FFFFFF"/>
        <w:rPr>
          <w:rStyle w:val="bc4egv"/>
        </w:rPr>
      </w:pPr>
      <w:r>
        <w:rPr>
          <w:rFonts w:ascii="Arial" w:hAnsi="Arial" w:cs="Arial"/>
          <w:color w:val="333333"/>
          <w:sz w:val="21"/>
          <w:szCs w:val="21"/>
        </w:rPr>
        <w:object w:dxaOrig="225" w:dyaOrig="225" w14:anchorId="592A1FE5">
          <v:shape id="_x0000_i1820" type="#_x0000_t75" style="width:20.25pt;height:18pt" o:ole="">
            <v:imagedata r:id="rId396" o:title=""/>
          </v:shape>
          <w:control r:id="rId397" w:name="DefaultOcxName69" w:shapeid="_x0000_i1820"/>
        </w:object>
      </w:r>
    </w:p>
    <w:p w14:paraId="42A493AD"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refresh the column  </w:t>
      </w:r>
    </w:p>
    <w:p w14:paraId="3EC23D46" w14:textId="104FE95A" w:rsidR="00C9707C" w:rsidRDefault="00C9707C" w:rsidP="00C9707C">
      <w:pPr>
        <w:shd w:val="clear" w:color="auto" w:fill="FFFFFF"/>
        <w:rPr>
          <w:rStyle w:val="bc4egv"/>
        </w:rPr>
      </w:pPr>
      <w:r>
        <w:rPr>
          <w:rFonts w:ascii="Arial" w:hAnsi="Arial" w:cs="Arial"/>
          <w:color w:val="333333"/>
          <w:sz w:val="21"/>
          <w:szCs w:val="21"/>
        </w:rPr>
        <w:object w:dxaOrig="225" w:dyaOrig="225" w14:anchorId="40166770">
          <v:shape id="_x0000_i1819" type="#_x0000_t75" style="width:20.25pt;height:18pt" o:ole="">
            <v:imagedata r:id="rId398" o:title=""/>
          </v:shape>
          <w:control r:id="rId399" w:name="DefaultOcxName79" w:shapeid="_x0000_i1819"/>
        </w:object>
      </w:r>
    </w:p>
    <w:p w14:paraId="3CB56FB6"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refresh the worksheet </w:t>
      </w:r>
    </w:p>
    <w:p w14:paraId="178B6552" w14:textId="77777777" w:rsidR="00C9707C" w:rsidRDefault="00C9707C" w:rsidP="00C9707C">
      <w:pPr>
        <w:pStyle w:val="Heading3"/>
        <w:shd w:val="clear" w:color="auto" w:fill="FFFFFF"/>
        <w:spacing w:before="0"/>
        <w:rPr>
          <w:rFonts w:ascii="Arial" w:hAnsi="Arial" w:cs="Arial"/>
          <w:color w:val="333333"/>
          <w:sz w:val="27"/>
          <w:szCs w:val="27"/>
        </w:rPr>
      </w:pPr>
      <w:r>
        <w:rPr>
          <w:rFonts w:ascii="Arial" w:hAnsi="Arial" w:cs="Arial"/>
          <w:color w:val="333333"/>
        </w:rPr>
        <w:t>3.</w:t>
      </w:r>
    </w:p>
    <w:p w14:paraId="59BACA36" w14:textId="77777777" w:rsidR="00C9707C" w:rsidRDefault="00C9707C" w:rsidP="00C9707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DEC6822"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do custom filters provide that AutoFilters don't?</w:t>
      </w:r>
    </w:p>
    <w:p w14:paraId="2163DD7C" w14:textId="77777777" w:rsidR="00C9707C" w:rsidRDefault="00C9707C" w:rsidP="00C9707C">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0F349EB7" w14:textId="2793437B" w:rsidR="00C9707C" w:rsidRDefault="00C9707C" w:rsidP="00C9707C">
      <w:pPr>
        <w:shd w:val="clear" w:color="auto" w:fill="FFFFFF"/>
        <w:rPr>
          <w:rStyle w:val="bc4egv"/>
        </w:rPr>
      </w:pPr>
      <w:r>
        <w:rPr>
          <w:rFonts w:ascii="Arial" w:hAnsi="Arial" w:cs="Arial"/>
          <w:color w:val="333333"/>
          <w:sz w:val="21"/>
          <w:szCs w:val="21"/>
        </w:rPr>
        <w:object w:dxaOrig="225" w:dyaOrig="225" w14:anchorId="368B05F6">
          <v:shape id="_x0000_i1818" type="#_x0000_t75" style="width:20.25pt;height:18pt" o:ole="">
            <v:imagedata r:id="rId211" o:title=""/>
          </v:shape>
          <w:control r:id="rId400" w:name="DefaultOcxName89" w:shapeid="_x0000_i1818"/>
        </w:object>
      </w:r>
    </w:p>
    <w:p w14:paraId="70B97C96"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filter a column to see only above or below a certain value  </w:t>
      </w:r>
    </w:p>
    <w:p w14:paraId="16ED89D8" w14:textId="60DE0568" w:rsidR="00C9707C" w:rsidRDefault="00C9707C" w:rsidP="00C9707C">
      <w:pPr>
        <w:shd w:val="clear" w:color="auto" w:fill="FFFFFF"/>
        <w:rPr>
          <w:rStyle w:val="bc4egv"/>
        </w:rPr>
      </w:pPr>
      <w:r>
        <w:rPr>
          <w:rFonts w:ascii="Arial" w:hAnsi="Arial" w:cs="Arial"/>
          <w:color w:val="333333"/>
          <w:sz w:val="21"/>
          <w:szCs w:val="21"/>
        </w:rPr>
        <w:object w:dxaOrig="225" w:dyaOrig="225" w14:anchorId="0E7072C8">
          <v:shape id="_x0000_i1817" type="#_x0000_t75" style="width:20.25pt;height:18pt" o:ole="">
            <v:imagedata r:id="rId44" o:title=""/>
          </v:shape>
          <w:control r:id="rId401" w:name="DefaultOcxName99" w:shapeid="_x0000_i1817"/>
        </w:object>
      </w:r>
    </w:p>
    <w:p w14:paraId="31CDE6FB"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display more data  </w:t>
      </w:r>
    </w:p>
    <w:p w14:paraId="4322F7E9" w14:textId="43F7A5CD" w:rsidR="00C9707C" w:rsidRDefault="00C9707C" w:rsidP="00C9707C">
      <w:pPr>
        <w:shd w:val="clear" w:color="auto" w:fill="FFFFFF"/>
        <w:rPr>
          <w:rStyle w:val="bc4egv"/>
        </w:rPr>
      </w:pPr>
      <w:r>
        <w:rPr>
          <w:rFonts w:ascii="Arial" w:hAnsi="Arial" w:cs="Arial"/>
          <w:color w:val="333333"/>
          <w:sz w:val="21"/>
          <w:szCs w:val="21"/>
        </w:rPr>
        <w:object w:dxaOrig="225" w:dyaOrig="225" w14:anchorId="0AF00FEB">
          <v:shape id="_x0000_i1816" type="#_x0000_t75" style="width:20.25pt;height:18pt" o:ole="">
            <v:imagedata r:id="rId370" o:title=""/>
          </v:shape>
          <w:control r:id="rId402" w:name="DefaultOcxName109" w:shapeid="_x0000_i1816"/>
        </w:object>
      </w:r>
    </w:p>
    <w:p w14:paraId="2F8D7F7C"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set multiple filters at the same time  </w:t>
      </w:r>
    </w:p>
    <w:p w14:paraId="626089B8" w14:textId="6CD1AC32" w:rsidR="00C9707C" w:rsidRDefault="00C9707C" w:rsidP="00C9707C">
      <w:pPr>
        <w:shd w:val="clear" w:color="auto" w:fill="FFFFFF"/>
        <w:rPr>
          <w:rStyle w:val="bc4egv"/>
        </w:rPr>
      </w:pPr>
      <w:r>
        <w:rPr>
          <w:rFonts w:ascii="Arial" w:hAnsi="Arial" w:cs="Arial"/>
          <w:color w:val="333333"/>
          <w:sz w:val="21"/>
          <w:szCs w:val="21"/>
        </w:rPr>
        <w:object w:dxaOrig="225" w:dyaOrig="225" w14:anchorId="369F52C2">
          <v:shape id="_x0000_i1815" type="#_x0000_t75" style="width:20.25pt;height:18pt" o:ole="">
            <v:imagedata r:id="rId288" o:title=""/>
          </v:shape>
          <w:control r:id="rId403" w:name="DefaultOcxName1112" w:shapeid="_x0000_i1815"/>
        </w:object>
      </w:r>
    </w:p>
    <w:p w14:paraId="2C90313C"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associate a formula with the filter control  </w:t>
      </w:r>
    </w:p>
    <w:p w14:paraId="32BD9906" w14:textId="77777777" w:rsidR="00C9707C" w:rsidRDefault="00C9707C" w:rsidP="00C9707C">
      <w:pPr>
        <w:shd w:val="clear" w:color="auto" w:fill="FFFFFF"/>
        <w:rPr>
          <w:rFonts w:ascii="Arial" w:hAnsi="Arial" w:cs="Arial"/>
          <w:color w:val="333333"/>
          <w:sz w:val="21"/>
          <w:szCs w:val="21"/>
        </w:rPr>
      </w:pPr>
      <w:r>
        <w:rPr>
          <w:rFonts w:ascii="Arial" w:hAnsi="Arial" w:cs="Arial"/>
          <w:color w:val="333333"/>
          <w:sz w:val="21"/>
          <w:szCs w:val="21"/>
        </w:rPr>
        <w:t>Correct</w:t>
      </w:r>
    </w:p>
    <w:p w14:paraId="2EA446EF"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Custom filters provide this capability, but AutoFilters don't</w:t>
      </w:r>
    </w:p>
    <w:p w14:paraId="6F420ACD" w14:textId="77777777" w:rsidR="00C9707C" w:rsidRDefault="00C9707C" w:rsidP="00C9707C">
      <w:pPr>
        <w:pStyle w:val="Heading3"/>
        <w:shd w:val="clear" w:color="auto" w:fill="FFFFFF"/>
        <w:spacing w:before="0"/>
        <w:rPr>
          <w:rFonts w:ascii="Arial" w:hAnsi="Arial" w:cs="Arial"/>
          <w:color w:val="333333"/>
          <w:sz w:val="27"/>
          <w:szCs w:val="27"/>
        </w:rPr>
      </w:pPr>
      <w:r>
        <w:rPr>
          <w:rFonts w:ascii="Arial" w:hAnsi="Arial" w:cs="Arial"/>
          <w:color w:val="333333"/>
        </w:rPr>
        <w:t>4.</w:t>
      </w:r>
    </w:p>
    <w:p w14:paraId="53A53B5B" w14:textId="77777777" w:rsidR="00C9707C" w:rsidRDefault="00C9707C" w:rsidP="00C9707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04E2E6A8"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According to the video 'Useful Functions for Data Analysis', what is one of the most common functions a Data Analyst might use? </w:t>
      </w:r>
    </w:p>
    <w:p w14:paraId="0FB77148" w14:textId="77777777" w:rsidR="00C9707C" w:rsidRDefault="00C9707C" w:rsidP="00C9707C">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0B819E1E" w14:textId="18357215" w:rsidR="00C9707C" w:rsidRDefault="00C9707C" w:rsidP="00C9707C">
      <w:pPr>
        <w:shd w:val="clear" w:color="auto" w:fill="FFFFFF"/>
        <w:rPr>
          <w:rStyle w:val="bc4egv"/>
        </w:rPr>
      </w:pPr>
      <w:r>
        <w:rPr>
          <w:rFonts w:ascii="Arial" w:hAnsi="Arial" w:cs="Arial"/>
          <w:color w:val="333333"/>
          <w:sz w:val="21"/>
          <w:szCs w:val="21"/>
        </w:rPr>
        <w:object w:dxaOrig="225" w:dyaOrig="225" w14:anchorId="1936B2A6">
          <v:shape id="_x0000_i1814" type="#_x0000_t75" style="width:20.25pt;height:18pt" o:ole="">
            <v:imagedata r:id="rId404" o:title=""/>
          </v:shape>
          <w:control r:id="rId405" w:name="DefaultOcxName128" w:shapeid="_x0000_i1814"/>
        </w:object>
      </w:r>
    </w:p>
    <w:p w14:paraId="069B98E7"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Average </w:t>
      </w:r>
    </w:p>
    <w:p w14:paraId="1A458BA5" w14:textId="4FB3AD99" w:rsidR="00C9707C" w:rsidRDefault="00C9707C" w:rsidP="00C9707C">
      <w:pPr>
        <w:shd w:val="clear" w:color="auto" w:fill="FFFFFF"/>
        <w:rPr>
          <w:rStyle w:val="bc4egv"/>
        </w:rPr>
      </w:pPr>
      <w:r>
        <w:rPr>
          <w:rFonts w:ascii="Arial" w:hAnsi="Arial" w:cs="Arial"/>
          <w:color w:val="333333"/>
          <w:sz w:val="21"/>
          <w:szCs w:val="21"/>
        </w:rPr>
        <w:object w:dxaOrig="225" w:dyaOrig="225" w14:anchorId="6270396F">
          <v:shape id="_x0000_i1813" type="#_x0000_t75" style="width:20.25pt;height:18pt" o:ole="">
            <v:imagedata r:id="rId406" o:title=""/>
          </v:shape>
          <w:control r:id="rId407" w:name="DefaultOcxName136" w:shapeid="_x0000_i1813"/>
        </w:object>
      </w:r>
    </w:p>
    <w:p w14:paraId="790AF57B" w14:textId="77777777" w:rsidR="00C9707C" w:rsidRDefault="00C9707C" w:rsidP="00C9707C">
      <w:pPr>
        <w:pStyle w:val="NormalWeb"/>
        <w:shd w:val="clear" w:color="auto" w:fill="FFFFFF"/>
        <w:spacing w:before="0" w:beforeAutospacing="0"/>
      </w:pPr>
      <w:proofErr w:type="spellStart"/>
      <w:r>
        <w:rPr>
          <w:rFonts w:ascii="Arial" w:hAnsi="Arial" w:cs="Arial"/>
          <w:color w:val="333333"/>
          <w:sz w:val="21"/>
          <w:szCs w:val="21"/>
        </w:rPr>
        <w:t>Countif</w:t>
      </w:r>
      <w:proofErr w:type="spellEnd"/>
      <w:r>
        <w:rPr>
          <w:rFonts w:ascii="Arial" w:hAnsi="Arial" w:cs="Arial"/>
          <w:color w:val="333333"/>
          <w:sz w:val="21"/>
          <w:szCs w:val="21"/>
        </w:rPr>
        <w:t xml:space="preserve"> </w:t>
      </w:r>
    </w:p>
    <w:p w14:paraId="347866E5" w14:textId="62123A27" w:rsidR="00C9707C" w:rsidRDefault="00C9707C" w:rsidP="00C9707C">
      <w:pPr>
        <w:shd w:val="clear" w:color="auto" w:fill="FFFFFF"/>
        <w:rPr>
          <w:rStyle w:val="bc4egv"/>
        </w:rPr>
      </w:pPr>
      <w:r>
        <w:rPr>
          <w:rFonts w:ascii="Arial" w:hAnsi="Arial" w:cs="Arial"/>
          <w:color w:val="333333"/>
          <w:sz w:val="21"/>
          <w:szCs w:val="21"/>
        </w:rPr>
        <w:object w:dxaOrig="225" w:dyaOrig="225" w14:anchorId="06583AD5">
          <v:shape id="_x0000_i1812" type="#_x0000_t75" style="width:20.25pt;height:18pt" o:ole="">
            <v:imagedata r:id="rId323" o:title=""/>
          </v:shape>
          <w:control r:id="rId408" w:name="DefaultOcxName145" w:shapeid="_x0000_i1812"/>
        </w:object>
      </w:r>
    </w:p>
    <w:p w14:paraId="0A1038BC" w14:textId="77777777" w:rsidR="00C9707C" w:rsidRDefault="00C9707C" w:rsidP="00C9707C">
      <w:pPr>
        <w:pStyle w:val="NormalWeb"/>
        <w:shd w:val="clear" w:color="auto" w:fill="FFFFFF"/>
        <w:spacing w:before="0" w:beforeAutospacing="0"/>
      </w:pPr>
      <w:proofErr w:type="spellStart"/>
      <w:r>
        <w:rPr>
          <w:rFonts w:ascii="Arial" w:hAnsi="Arial" w:cs="Arial"/>
          <w:color w:val="333333"/>
          <w:sz w:val="21"/>
          <w:szCs w:val="21"/>
        </w:rPr>
        <w:t>Randbetween</w:t>
      </w:r>
      <w:proofErr w:type="spellEnd"/>
      <w:r>
        <w:rPr>
          <w:rFonts w:ascii="Arial" w:hAnsi="Arial" w:cs="Arial"/>
          <w:color w:val="333333"/>
          <w:sz w:val="21"/>
          <w:szCs w:val="21"/>
        </w:rPr>
        <w:t> </w:t>
      </w:r>
    </w:p>
    <w:p w14:paraId="2B5D3A19" w14:textId="468ABF0E" w:rsidR="00C9707C" w:rsidRDefault="00C9707C" w:rsidP="00C9707C">
      <w:pPr>
        <w:shd w:val="clear" w:color="auto" w:fill="FFFFFF"/>
        <w:rPr>
          <w:rStyle w:val="bc4egv"/>
        </w:rPr>
      </w:pPr>
      <w:r>
        <w:rPr>
          <w:rFonts w:ascii="Arial" w:hAnsi="Arial" w:cs="Arial"/>
          <w:color w:val="333333"/>
          <w:sz w:val="21"/>
          <w:szCs w:val="21"/>
        </w:rPr>
        <w:object w:dxaOrig="225" w:dyaOrig="225" w14:anchorId="01D5B940">
          <v:shape id="_x0000_i1811" type="#_x0000_t75" style="width:20.25pt;height:18pt" o:ole="">
            <v:imagedata r:id="rId409" o:title=""/>
          </v:shape>
          <w:control r:id="rId410" w:name="DefaultOcxName155" w:shapeid="_x0000_i1811"/>
        </w:object>
      </w:r>
    </w:p>
    <w:p w14:paraId="328A9498"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Int </w:t>
      </w:r>
    </w:p>
    <w:p w14:paraId="097357F3" w14:textId="77777777" w:rsidR="00C9707C" w:rsidRDefault="00C9707C" w:rsidP="00C9707C">
      <w:pPr>
        <w:shd w:val="clear" w:color="auto" w:fill="FFFFFF"/>
        <w:rPr>
          <w:rFonts w:ascii="Arial" w:hAnsi="Arial" w:cs="Arial"/>
          <w:color w:val="333333"/>
          <w:sz w:val="21"/>
          <w:szCs w:val="21"/>
        </w:rPr>
      </w:pPr>
      <w:r>
        <w:rPr>
          <w:rFonts w:ascii="Arial" w:hAnsi="Arial" w:cs="Arial"/>
          <w:color w:val="333333"/>
          <w:sz w:val="21"/>
          <w:szCs w:val="21"/>
        </w:rPr>
        <w:t>Correct</w:t>
      </w:r>
    </w:p>
    <w:p w14:paraId="2901B8C1"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According to the video, this is one of the most common functions a Data Analyst might use</w:t>
      </w:r>
    </w:p>
    <w:p w14:paraId="421995C9" w14:textId="77777777" w:rsidR="00C9707C" w:rsidRDefault="00C9707C" w:rsidP="00C9707C">
      <w:pPr>
        <w:pStyle w:val="Heading3"/>
        <w:shd w:val="clear" w:color="auto" w:fill="FFFFFF"/>
        <w:spacing w:before="0"/>
        <w:rPr>
          <w:rFonts w:ascii="Arial" w:hAnsi="Arial" w:cs="Arial"/>
          <w:color w:val="333333"/>
          <w:sz w:val="27"/>
          <w:szCs w:val="27"/>
        </w:rPr>
      </w:pPr>
      <w:r>
        <w:rPr>
          <w:rFonts w:ascii="Arial" w:hAnsi="Arial" w:cs="Arial"/>
          <w:color w:val="333333"/>
        </w:rPr>
        <w:t>5.</w:t>
      </w:r>
    </w:p>
    <w:p w14:paraId="6A941968" w14:textId="77777777" w:rsidR="00C9707C" w:rsidRDefault="00C9707C" w:rsidP="00C9707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4E9F9F5E"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What does VLOOKUP stand for? </w:t>
      </w:r>
    </w:p>
    <w:p w14:paraId="5CB1CB43" w14:textId="77777777" w:rsidR="00C9707C" w:rsidRDefault="00C9707C" w:rsidP="00C9707C">
      <w:pPr>
        <w:shd w:val="clear" w:color="auto" w:fill="FFFFFF"/>
        <w:rPr>
          <w:rFonts w:ascii="Arial" w:hAnsi="Arial" w:cs="Arial"/>
          <w:color w:val="333333"/>
          <w:sz w:val="21"/>
          <w:szCs w:val="21"/>
        </w:rPr>
      </w:pPr>
      <w:r>
        <w:rPr>
          <w:rStyle w:val="cds-3145"/>
          <w:rFonts w:ascii="Arial" w:hAnsi="Arial" w:cs="Arial"/>
          <w:color w:val="333333"/>
          <w:sz w:val="21"/>
          <w:szCs w:val="21"/>
        </w:rPr>
        <w:t>1 / 1 point</w:t>
      </w:r>
    </w:p>
    <w:p w14:paraId="2BCFBBAF" w14:textId="1E82197B" w:rsidR="00C9707C" w:rsidRDefault="00C9707C" w:rsidP="00C9707C">
      <w:pPr>
        <w:shd w:val="clear" w:color="auto" w:fill="FFFFFF"/>
        <w:rPr>
          <w:rStyle w:val="bc4egv"/>
        </w:rPr>
      </w:pPr>
      <w:r>
        <w:rPr>
          <w:rFonts w:ascii="Arial" w:hAnsi="Arial" w:cs="Arial"/>
          <w:color w:val="333333"/>
          <w:sz w:val="21"/>
          <w:szCs w:val="21"/>
        </w:rPr>
        <w:object w:dxaOrig="225" w:dyaOrig="225" w14:anchorId="7F3084BE">
          <v:shape id="_x0000_i1810" type="#_x0000_t75" style="width:20.25pt;height:18pt" o:ole="">
            <v:imagedata r:id="rId317" o:title=""/>
          </v:shape>
          <w:control r:id="rId411" w:name="DefaultOcxName165" w:shapeid="_x0000_i1810"/>
        </w:object>
      </w:r>
    </w:p>
    <w:p w14:paraId="5B5FE318"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Variable Lookup  </w:t>
      </w:r>
    </w:p>
    <w:p w14:paraId="0897E43E" w14:textId="1191020E" w:rsidR="00C9707C" w:rsidRDefault="00C9707C" w:rsidP="00C9707C">
      <w:pPr>
        <w:shd w:val="clear" w:color="auto" w:fill="FFFFFF"/>
        <w:rPr>
          <w:rStyle w:val="bc4egv"/>
        </w:rPr>
      </w:pPr>
      <w:r>
        <w:rPr>
          <w:rFonts w:ascii="Arial" w:hAnsi="Arial" w:cs="Arial"/>
          <w:color w:val="333333"/>
          <w:sz w:val="21"/>
          <w:szCs w:val="21"/>
        </w:rPr>
        <w:object w:dxaOrig="225" w:dyaOrig="225" w14:anchorId="03616B95">
          <v:shape id="_x0000_i1809" type="#_x0000_t75" style="width:20.25pt;height:18pt" o:ole="">
            <v:imagedata r:id="rId412" o:title=""/>
          </v:shape>
          <w:control r:id="rId413" w:name="DefaultOcxName175" w:shapeid="_x0000_i1809"/>
        </w:object>
      </w:r>
    </w:p>
    <w:p w14:paraId="461BCDCE"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Vertical Lookup  </w:t>
      </w:r>
    </w:p>
    <w:p w14:paraId="33B322EA" w14:textId="5F66D005" w:rsidR="00C9707C" w:rsidRDefault="00C9707C" w:rsidP="00C9707C">
      <w:pPr>
        <w:shd w:val="clear" w:color="auto" w:fill="FFFFFF"/>
        <w:rPr>
          <w:rStyle w:val="bc4egv"/>
        </w:rPr>
      </w:pPr>
      <w:r>
        <w:rPr>
          <w:rFonts w:ascii="Arial" w:hAnsi="Arial" w:cs="Arial"/>
          <w:color w:val="333333"/>
          <w:sz w:val="21"/>
          <w:szCs w:val="21"/>
        </w:rPr>
        <w:object w:dxaOrig="225" w:dyaOrig="225" w14:anchorId="4B68F597">
          <v:shape id="_x0000_i1808" type="#_x0000_t75" style="width:20.25pt;height:18pt" o:ole="">
            <v:imagedata r:id="rId211" o:title=""/>
          </v:shape>
          <w:control r:id="rId414" w:name="DefaultOcxName185" w:shapeid="_x0000_i1808"/>
        </w:object>
      </w:r>
    </w:p>
    <w:p w14:paraId="7A4F44FE" w14:textId="77777777" w:rsidR="00C9707C" w:rsidRDefault="00C9707C" w:rsidP="00C9707C">
      <w:pPr>
        <w:pStyle w:val="NormalWeb"/>
        <w:shd w:val="clear" w:color="auto" w:fill="FFFFFF"/>
        <w:spacing w:before="0" w:beforeAutospacing="0"/>
      </w:pPr>
      <w:r>
        <w:rPr>
          <w:rFonts w:ascii="Arial" w:hAnsi="Arial" w:cs="Arial"/>
          <w:color w:val="333333"/>
          <w:sz w:val="21"/>
          <w:szCs w:val="21"/>
        </w:rPr>
        <w:t xml:space="preserve">Virtual Lookup  </w:t>
      </w:r>
    </w:p>
    <w:p w14:paraId="4E16CA3F" w14:textId="64AC929A" w:rsidR="00C9707C" w:rsidRDefault="00C9707C" w:rsidP="00C9707C">
      <w:pPr>
        <w:shd w:val="clear" w:color="auto" w:fill="FFFFFF"/>
        <w:rPr>
          <w:rStyle w:val="bc4egv"/>
        </w:rPr>
      </w:pPr>
      <w:r>
        <w:rPr>
          <w:rFonts w:ascii="Arial" w:hAnsi="Arial" w:cs="Arial"/>
          <w:color w:val="333333"/>
          <w:sz w:val="21"/>
          <w:szCs w:val="21"/>
        </w:rPr>
        <w:object w:dxaOrig="225" w:dyaOrig="225" w14:anchorId="14A2801E">
          <v:shape id="_x0000_i1807" type="#_x0000_t75" style="width:20.25pt;height:18pt" o:ole="">
            <v:imagedata r:id="rId366" o:title=""/>
          </v:shape>
          <w:control r:id="rId415" w:name="DefaultOcxName195" w:shapeid="_x0000_i1807"/>
        </w:object>
      </w:r>
    </w:p>
    <w:p w14:paraId="5B59A408" w14:textId="77777777" w:rsidR="00C9707C" w:rsidRDefault="00C9707C" w:rsidP="00C9707C">
      <w:pPr>
        <w:pStyle w:val="NormalWeb"/>
        <w:shd w:val="clear" w:color="auto" w:fill="FFFFFF"/>
        <w:spacing w:before="0" w:beforeAutospacing="0"/>
      </w:pPr>
      <w:r>
        <w:rPr>
          <w:rFonts w:ascii="Arial" w:hAnsi="Arial" w:cs="Arial"/>
          <w:color w:val="333333"/>
          <w:sz w:val="21"/>
          <w:szCs w:val="21"/>
        </w:rPr>
        <w:lastRenderedPageBreak/>
        <w:t xml:space="preserve">Volume Lookup  </w:t>
      </w:r>
    </w:p>
    <w:p w14:paraId="18F6BC3F" w14:textId="77777777" w:rsidR="00C9707C" w:rsidRDefault="00C9707C" w:rsidP="00C9707C">
      <w:pPr>
        <w:shd w:val="clear" w:color="auto" w:fill="FFFFFF"/>
        <w:rPr>
          <w:rFonts w:ascii="Arial" w:hAnsi="Arial" w:cs="Arial"/>
          <w:color w:val="333333"/>
          <w:sz w:val="21"/>
          <w:szCs w:val="21"/>
        </w:rPr>
      </w:pPr>
      <w:r>
        <w:rPr>
          <w:rFonts w:ascii="Arial" w:hAnsi="Arial" w:cs="Arial"/>
          <w:color w:val="333333"/>
          <w:sz w:val="21"/>
          <w:szCs w:val="21"/>
        </w:rPr>
        <w:t>Correct</w:t>
      </w:r>
    </w:p>
    <w:p w14:paraId="4CA08198" w14:textId="77777777" w:rsidR="00C9707C" w:rsidRDefault="00C9707C" w:rsidP="00C9707C">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VLOOKUP does stand for Vertical Lookup</w:t>
      </w:r>
    </w:p>
    <w:p w14:paraId="17856533" w14:textId="77777777" w:rsidR="008D4040" w:rsidRDefault="008D4040" w:rsidP="008D4040">
      <w:pPr>
        <w:pStyle w:val="Heading1"/>
        <w:spacing w:before="0" w:beforeAutospacing="0" w:after="0" w:afterAutospacing="0"/>
        <w:rPr>
          <w:rFonts w:ascii="Arial" w:hAnsi="Arial" w:cs="Arial"/>
          <w:color w:val="333333"/>
        </w:rPr>
      </w:pPr>
      <w:r>
        <w:rPr>
          <w:rFonts w:ascii="Arial" w:hAnsi="Arial" w:cs="Arial"/>
          <w:color w:val="333333"/>
        </w:rPr>
        <w:t>Introduction to Creating Pivot Tables in Excel</w:t>
      </w:r>
    </w:p>
    <w:p w14:paraId="738825B3" w14:textId="77777777" w:rsidR="008D4040" w:rsidRDefault="008D4040" w:rsidP="008D4040">
      <w:pPr>
        <w:rPr>
          <w:rFonts w:ascii="Arial" w:hAnsi="Arial" w:cs="Arial"/>
          <w:color w:val="333333"/>
          <w:sz w:val="21"/>
          <w:szCs w:val="21"/>
        </w:rPr>
      </w:pPr>
      <w:r>
        <w:rPr>
          <w:rStyle w:val="cds-button-label"/>
          <w:rFonts w:ascii="Arial" w:hAnsi="Arial" w:cs="Arial"/>
          <w:color w:val="333333"/>
          <w:sz w:val="21"/>
          <w:szCs w:val="21"/>
        </w:rPr>
        <w:t>Save note</w:t>
      </w:r>
    </w:p>
    <w:p w14:paraId="021CFF6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Now that we’ve learned how to use the VLOOKUP and HLOOKUP functions, in this video we’ll </w:t>
      </w:r>
    </w:p>
    <w:p w14:paraId="2D7ED87A"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look at how to create and use Pivot Tables in Excel. </w:t>
      </w:r>
    </w:p>
    <w:p w14:paraId="764393CA"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We’ll first look at how to format our data as a table, then how to create Pivot Tables </w:t>
      </w:r>
    </w:p>
    <w:p w14:paraId="1989AA91"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and use fields in a Pivot Table to analyze data, and lastly we’ll see how to perform </w:t>
      </w:r>
    </w:p>
    <w:p w14:paraId="51612BA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calculations in a Pivot Table. </w:t>
      </w:r>
    </w:p>
    <w:p w14:paraId="17D4A19A"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Having a worksheet full of informational data is all very well, but to really get some use </w:t>
      </w:r>
    </w:p>
    <w:p w14:paraId="5348550E"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out of it we need to analyze it from different perspectives to find answers to questions </w:t>
      </w:r>
    </w:p>
    <w:p w14:paraId="18F3D833"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related to the data. </w:t>
      </w:r>
    </w:p>
    <w:p w14:paraId="5DB9D565"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Now, we’ve already used features such as filters and formulas to draw mathematical </w:t>
      </w:r>
    </w:p>
    <w:p w14:paraId="3D3C7EB9"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and logical conclusions about our data but not all questions can be answered easily using filters and formulas alone. </w:t>
      </w:r>
    </w:p>
    <w:p w14:paraId="54D662C9"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In order to obtain usable and presentable insights into your data you need something </w:t>
      </w:r>
    </w:p>
    <w:p w14:paraId="3F98A23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else… and that something else is Pivot Tables. </w:t>
      </w:r>
    </w:p>
    <w:p w14:paraId="5D941915"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Pivot Tables provide a simple and quick way, in spreadsheets, to summarize and analyze </w:t>
      </w:r>
    </w:p>
    <w:p w14:paraId="15931332"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data, to observe trends and patterns in your data and to make comparisons of your data. </w:t>
      </w:r>
    </w:p>
    <w:p w14:paraId="46543377"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 Pivot Table is dynamic, so as you change and add data to the original dataset on which </w:t>
      </w:r>
    </w:p>
    <w:p w14:paraId="27472EF4"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the Pivot Table is based, so the analysis and summary information changes too. </w:t>
      </w:r>
    </w:p>
    <w:p w14:paraId="70E10E7F"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 Data Analyst can use Pivot Tables to draw useful and relevant conclusions about, and </w:t>
      </w:r>
    </w:p>
    <w:p w14:paraId="04F5FF66"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create insights into, an organization’s data in order to present those insights to </w:t>
      </w:r>
    </w:p>
    <w:p w14:paraId="6C5396D6"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interested parties within the company. </w:t>
      </w:r>
    </w:p>
    <w:p w14:paraId="5DCE8514"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Before you start to create a Pivot Table in Excel, it can be very helpful to first format </w:t>
      </w:r>
    </w:p>
    <w:p w14:paraId="56D43B7D"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your data as a table. </w:t>
      </w:r>
    </w:p>
    <w:p w14:paraId="26FB017B"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The reason for this is not only to make it more organized and defined and to add table </w:t>
      </w:r>
    </w:p>
    <w:p w14:paraId="067481B6"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styles to your data, but primarily it makes it a lot easier when adding records to the </w:t>
      </w:r>
    </w:p>
    <w:p w14:paraId="3EA0D52B"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dataset. </w:t>
      </w:r>
    </w:p>
    <w:p w14:paraId="3B1EB959"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In the car sales worksheet, let’s first select any cell within the data, and then </w:t>
      </w:r>
    </w:p>
    <w:p w14:paraId="24B9664C"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on the Home tab, in the Styles group, choose ‘Format as Table’. </w:t>
      </w:r>
    </w:p>
    <w:p w14:paraId="779638B7"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Then choose a style from the gallery… </w:t>
      </w:r>
    </w:p>
    <w:p w14:paraId="590AACC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note that Excel automatically knows the boundaries of our data range, but we can change this </w:t>
      </w:r>
    </w:p>
    <w:p w14:paraId="09934881"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if we need to. </w:t>
      </w:r>
    </w:p>
    <w:p w14:paraId="72513A27"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And ensure you select ‘My table has headers’, if indeed it does. </w:t>
      </w:r>
    </w:p>
    <w:p w14:paraId="3130DA56"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After you click OK and the data has been formatted as a table, note the filter drop-downs at </w:t>
      </w:r>
    </w:p>
    <w:p w14:paraId="3A34EBEF"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the top of each column – these are automatically added when you format as a table. </w:t>
      </w:r>
    </w:p>
    <w:p w14:paraId="1B4C0FBC"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If we now scroll down to the bottom of the table… </w:t>
      </w:r>
    </w:p>
    <w:p w14:paraId="500465F4"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and start adding another row of data for another vehicle… </w:t>
      </w:r>
    </w:p>
    <w:p w14:paraId="53C8267E"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when you click Tab or Enter, note that it is automatically formatted and included as </w:t>
      </w:r>
    </w:p>
    <w:p w14:paraId="40799C5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part of our table. </w:t>
      </w:r>
    </w:p>
    <w:p w14:paraId="146FBD61"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OK, now let’s see how to create a basic Pivot Table, and how to use fields to arrange </w:t>
      </w:r>
    </w:p>
    <w:p w14:paraId="1DC0EAD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data in a Pivot Table. </w:t>
      </w:r>
    </w:p>
    <w:p w14:paraId="0CFCE65D"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Just before we do that, there are a few things you should use as a checklist to ensure your </w:t>
      </w:r>
    </w:p>
    <w:p w14:paraId="5D1E251F"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data is in a fit state to make a Pivot Table from, and these are: </w:t>
      </w:r>
    </w:p>
    <w:p w14:paraId="6882FDF6"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lastRenderedPageBreak/>
        <w:t>Format your data as a table for best results </w:t>
      </w:r>
    </w:p>
    <w:p w14:paraId="0455AF32"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Ensure column headings are correct, and there is only one header row, as these column headings </w:t>
      </w:r>
    </w:p>
    <w:p w14:paraId="662EC90F"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become the field names in a Pivot Table </w:t>
      </w:r>
    </w:p>
    <w:p w14:paraId="2BE4319F"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Remove any blank rows and columns, and try to eliminate blank cells also </w:t>
      </w:r>
    </w:p>
    <w:p w14:paraId="6C506D3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Ensure value fields are formatted as numbers, and not text </w:t>
      </w:r>
    </w:p>
    <w:p w14:paraId="6479AEC4"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Ensure date fields are formatted as dates, and not text </w:t>
      </w:r>
    </w:p>
    <w:p w14:paraId="2B32777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In the worksheet, we can just select any cell in the table. </w:t>
      </w:r>
    </w:p>
    <w:p w14:paraId="4A1CBC2F"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Then, on the Insert tab, we click PivotTable. </w:t>
      </w:r>
    </w:p>
    <w:p w14:paraId="4B6C2F44"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Note that in the ‘Select a table or range’ box, the table name – Table1 – is already </w:t>
      </w:r>
    </w:p>
    <w:p w14:paraId="105E1587"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entered for us. </w:t>
      </w:r>
    </w:p>
    <w:p w14:paraId="046C9D02"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If we hadn’t just formatted this data as a table, we would specify the cell range here </w:t>
      </w:r>
    </w:p>
    <w:p w14:paraId="55D01BB5"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instead. </w:t>
      </w:r>
    </w:p>
    <w:p w14:paraId="2BC3E19F"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Under that, we need to decide whether we want to create the Pivot Table on a separate new </w:t>
      </w:r>
    </w:p>
    <w:p w14:paraId="14B355B3"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blank worksheet, or on this worksheet – a new worksheet is the default – and is the </w:t>
      </w:r>
    </w:p>
    <w:p w14:paraId="3EEB6BB3"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most commonly used option. </w:t>
      </w:r>
    </w:p>
    <w:p w14:paraId="688F8A4A"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So, a new blank worksheet opens, displaying some basic Pivot Table instructions in the </w:t>
      </w:r>
    </w:p>
    <w:p w14:paraId="65B93809"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graphic on the left of the worksheet, and a ‘PivotTable Fields’ pane on the right. </w:t>
      </w:r>
    </w:p>
    <w:p w14:paraId="0DA7947A"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You can rename the worksheet for the Pivot Table if you wish. </w:t>
      </w:r>
    </w:p>
    <w:p w14:paraId="70F7D2AD"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To build the Pivot Table report we need to add some fields from the top of the PivotTable </w:t>
      </w:r>
    </w:p>
    <w:p w14:paraId="6E5A263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Fields pane, to one or more of the sections in the bottom part of the pane. </w:t>
      </w:r>
    </w:p>
    <w:p w14:paraId="1377FCA5"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For example, if we want to find out the total sales for each model of car, let’s drag </w:t>
      </w:r>
    </w:p>
    <w:p w14:paraId="7D240D7F"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the Manufacturer field to the Rows section of the report, … </w:t>
      </w:r>
    </w:p>
    <w:p w14:paraId="6B26ACE2"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and then we’ll drag the Model field there too. </w:t>
      </w:r>
    </w:p>
    <w:p w14:paraId="45C33BBC"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But this isn’t really the way we want it to look, so we’ll drag the Manufacturer </w:t>
      </w:r>
    </w:p>
    <w:p w14:paraId="6DD768D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field to appear at the top of the Rows section above the Model, which makes more sense with </w:t>
      </w:r>
    </w:p>
    <w:p w14:paraId="7BDE269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our data. </w:t>
      </w:r>
    </w:p>
    <w:p w14:paraId="147B867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Next, we’ll add the Price field to the Columns section, … </w:t>
      </w:r>
    </w:p>
    <w:p w14:paraId="61E13BD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 but again that really isn’t the way we want to view the data, so we’ll drag </w:t>
      </w:r>
    </w:p>
    <w:p w14:paraId="18C1C069"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Price to the Values section instead, which makes a lot more sense and looks a lot better. </w:t>
      </w:r>
    </w:p>
    <w:p w14:paraId="5BFF480C"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Next, we’ll add the Unit Sales field to Values too, so now we can see both the individual </w:t>
      </w:r>
    </w:p>
    <w:p w14:paraId="6B7BCE45"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price for each model and the number of unit sales of each model. </w:t>
      </w:r>
    </w:p>
    <w:p w14:paraId="07A52C13"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Let’s add the Vehicle-type field to Columns, but that doesn’t seem very useful, so let’s </w:t>
      </w:r>
    </w:p>
    <w:p w14:paraId="669883E1"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remove that field, … </w:t>
      </w:r>
    </w:p>
    <w:p w14:paraId="04084AAC"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 which we can do in two ways. </w:t>
      </w:r>
    </w:p>
    <w:p w14:paraId="4D256C9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Either by using the drop-down menu, … </w:t>
      </w:r>
    </w:p>
    <w:p w14:paraId="2FC3E154"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 or, if we undo that, … </w:t>
      </w:r>
    </w:p>
    <w:p w14:paraId="08A832C1"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we can also do it by simply dragging the field out of the Columns section, either to the </w:t>
      </w:r>
    </w:p>
    <w:p w14:paraId="37AFC46B"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left over the worksheet, or to the top over the fields list above. </w:t>
      </w:r>
    </w:p>
    <w:p w14:paraId="6D0F2073"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Let’s now look at how to perform a simple calculation in a Pivot Table. </w:t>
      </w:r>
    </w:p>
    <w:p w14:paraId="785CC4F9"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If we look in the ‘Sum of Price’ column in our Pivot Table, we can see that the figures </w:t>
      </w:r>
    </w:p>
    <w:p w14:paraId="19FD859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are formatted as General. </w:t>
      </w:r>
    </w:p>
    <w:p w14:paraId="2DF99797"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So first, let’s change the format for these figures to US currency. </w:t>
      </w:r>
    </w:p>
    <w:p w14:paraId="5B39511F"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This can be done by modifying the value field settings for the field in the relevant section </w:t>
      </w:r>
    </w:p>
    <w:p w14:paraId="40EA073A"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of the PivotTable Fields pane. </w:t>
      </w:r>
    </w:p>
    <w:p w14:paraId="6D24044C"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We’ll format the field as US dollars and show no decimal places. </w:t>
      </w:r>
    </w:p>
    <w:p w14:paraId="19C5DBB6"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Next, we’ll add a calculated field from the ‘PivotTable Analyze’ tab, using the </w:t>
      </w:r>
    </w:p>
    <w:p w14:paraId="568A9195"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‘Fields, Items &amp; Sets’ button. </w:t>
      </w:r>
    </w:p>
    <w:p w14:paraId="1CFFF16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We want this field to calculate the total sales for each model by multiplying the price </w:t>
      </w:r>
    </w:p>
    <w:p w14:paraId="21DBA719"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by the number of unit sales. </w:t>
      </w:r>
    </w:p>
    <w:p w14:paraId="02A63EE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When we create and add this formula, it gets added to the PivotTable Fields pane, as a </w:t>
      </w:r>
    </w:p>
    <w:p w14:paraId="3EC7EF12"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field called Total Model Sales. </w:t>
      </w:r>
    </w:p>
    <w:p w14:paraId="172B668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And we can change the format to make it US dollars again. </w:t>
      </w:r>
    </w:p>
    <w:p w14:paraId="770808A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 new column called ‘Sum of Total Model Sales’ has now appeared in the Pivot Table </w:t>
      </w:r>
    </w:p>
    <w:p w14:paraId="0A3FD0F3"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lastRenderedPageBreak/>
        <w:t>in our worksheet. </w:t>
      </w:r>
    </w:p>
    <w:p w14:paraId="4D3FA044"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In row 5 we can see that there have been over 360 million dollars of sales of the Acura </w:t>
      </w:r>
    </w:p>
    <w:p w14:paraId="1CF42E11"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Integra model, … </w:t>
      </w:r>
    </w:p>
    <w:p w14:paraId="5E980217"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and in row 7 we can see that there has been over a billion dollars in sales of the Acura </w:t>
      </w:r>
    </w:p>
    <w:p w14:paraId="089503E0"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TL model. </w:t>
      </w:r>
    </w:p>
    <w:p w14:paraId="57C261D8"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In this video, we learned how to format data as a table, how to create a Pivot Table and </w:t>
      </w:r>
    </w:p>
    <w:p w14:paraId="57308185"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use fields to analyze data in a Pivot Table, and how to perform calculations using Pivot </w:t>
      </w:r>
    </w:p>
    <w:p w14:paraId="7AE5B44A"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Table data. </w:t>
      </w:r>
    </w:p>
    <w:p w14:paraId="59426714" w14:textId="77777777" w:rsidR="008D4040" w:rsidRPr="008D4040" w:rsidRDefault="008D4040" w:rsidP="008D4040">
      <w:pPr>
        <w:shd w:val="clear" w:color="auto" w:fill="FFFFFF"/>
        <w:spacing w:after="0" w:line="240" w:lineRule="auto"/>
        <w:rPr>
          <w:rFonts w:ascii="Arial" w:eastAsia="Times New Roman" w:hAnsi="Arial" w:cs="Arial"/>
          <w:color w:val="333333"/>
          <w:sz w:val="21"/>
          <w:szCs w:val="21"/>
          <w:lang w:val="en-CA" w:eastAsia="en-CA"/>
        </w:rPr>
      </w:pPr>
      <w:r w:rsidRPr="008D4040">
        <w:rPr>
          <w:rFonts w:ascii="Arial" w:eastAsia="Times New Roman" w:hAnsi="Arial" w:cs="Arial"/>
          <w:color w:val="333333"/>
          <w:sz w:val="21"/>
          <w:szCs w:val="21"/>
          <w:lang w:val="en-CA" w:eastAsia="en-CA"/>
        </w:rPr>
        <w:t>In the next video, we’ll look at some other features of Pivot Tables.</w:t>
      </w:r>
    </w:p>
    <w:p w14:paraId="5278B879" w14:textId="77777777" w:rsidR="00602321" w:rsidRDefault="00602321" w:rsidP="00602321">
      <w:pPr>
        <w:pStyle w:val="Heading1"/>
        <w:spacing w:before="0" w:beforeAutospacing="0" w:after="0" w:afterAutospacing="0"/>
      </w:pPr>
      <w:r>
        <w:t>Viewpoints: Pivot Tables</w:t>
      </w:r>
    </w:p>
    <w:p w14:paraId="7C49EADF" w14:textId="77777777" w:rsidR="00602321" w:rsidRDefault="00602321" w:rsidP="00602321">
      <w:r>
        <w:rPr>
          <w:rStyle w:val="cds-button-label"/>
        </w:rPr>
        <w:t>Save note</w:t>
      </w:r>
    </w:p>
    <w:p w14:paraId="3AC462F3" w14:textId="77777777" w:rsidR="00602321" w:rsidRDefault="00602321" w:rsidP="00602321">
      <w:pPr>
        <w:rPr>
          <w:rFonts w:ascii="Arial" w:hAnsi="Arial" w:cs="Arial"/>
          <w:color w:val="333333"/>
          <w:sz w:val="21"/>
          <w:szCs w:val="21"/>
        </w:rPr>
      </w:pPr>
      <w:proofErr w:type="spellStart"/>
      <w:r>
        <w:rPr>
          <w:rStyle w:val="cds-6363"/>
          <w:rFonts w:ascii="Arial" w:hAnsi="Arial" w:cs="Arial"/>
          <w:color w:val="333333"/>
          <w:sz w:val="21"/>
          <w:szCs w:val="21"/>
        </w:rPr>
        <w:t>TranscriptNotesDownloadsDiscuss</w:t>
      </w:r>
      <w:proofErr w:type="spellEnd"/>
    </w:p>
    <w:p w14:paraId="035434EF" w14:textId="77777777" w:rsidR="00602321" w:rsidRPr="00602321" w:rsidRDefault="00602321" w:rsidP="00602321">
      <w:pPr>
        <w:shd w:val="clear" w:color="auto" w:fill="FFFFFF"/>
        <w:rPr>
          <w:rFonts w:ascii="Arial" w:eastAsia="Times New Roman" w:hAnsi="Arial" w:cs="Arial"/>
          <w:color w:val="333333"/>
          <w:sz w:val="21"/>
          <w:szCs w:val="21"/>
          <w:lang w:val="en-CA" w:eastAsia="en-CA"/>
        </w:rPr>
      </w:pPr>
      <w:r>
        <w:rPr>
          <w:rFonts w:ascii="Arial" w:hAnsi="Arial" w:cs="Arial"/>
          <w:color w:val="333333"/>
          <w:sz w:val="21"/>
          <w:szCs w:val="21"/>
          <w:bdr w:val="none" w:sz="0" w:space="0" w:color="auto" w:frame="1"/>
        </w:rPr>
        <w:br/>
      </w:r>
      <w:r w:rsidRPr="00602321">
        <w:rPr>
          <w:rFonts w:ascii="Arial" w:eastAsia="Times New Roman" w:hAnsi="Arial" w:cs="Arial"/>
          <w:color w:val="333333"/>
          <w:sz w:val="21"/>
          <w:szCs w:val="21"/>
          <w:lang w:val="en-CA" w:eastAsia="en-CA"/>
        </w:rPr>
        <w:t>In this video we will listen to several data professionals discuss their experience using </w:t>
      </w:r>
    </w:p>
    <w:p w14:paraId="507F6F58"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pivot tables to analyze data. </w:t>
      </w:r>
    </w:p>
    <w:p w14:paraId="43DF577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What are your experiences using pivot tables to analyze data? </w:t>
      </w:r>
    </w:p>
    <w:p w14:paraId="6A2C430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My experience using pivot tables in Excel is extensive. </w:t>
      </w:r>
    </w:p>
    <w:p w14:paraId="3F15587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 can use them all the time. </w:t>
      </w:r>
    </w:p>
    <w:p w14:paraId="30EF81A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 thing to keep in mind is that you can sum, average, and count easily. </w:t>
      </w:r>
    </w:p>
    <w:p w14:paraId="6F4ECFB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You can set it to group-by so people can choose what the parameters are at the top. </w:t>
      </w:r>
    </w:p>
    <w:p w14:paraId="3D849C9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It's great if you've got a couple of thousand records all the way up to whatever Excel can </w:t>
      </w:r>
    </w:p>
    <w:p w14:paraId="237739E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handle. </w:t>
      </w:r>
    </w:p>
    <w:p w14:paraId="2FF5E50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So, a pivot table is just a real simple way of manipulation without having to do any actual </w:t>
      </w:r>
    </w:p>
    <w:p w14:paraId="075F422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querying or development language. </w:t>
      </w:r>
    </w:p>
    <w:p w14:paraId="6C790C55"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 once had a huge ecommerce sales data. </w:t>
      </w:r>
    </w:p>
    <w:p w14:paraId="7ADB0DFD"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 need to analyze the KPI's including gross merchandise volume and take rate. </w:t>
      </w:r>
    </w:p>
    <w:p w14:paraId="40B49F8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However, I can only generate limited insights if I stay at high level </w:t>
      </w:r>
    </w:p>
    <w:p w14:paraId="6C58677D"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With pivot tables I was able to group the data in terms of countries, type of stores, </w:t>
      </w:r>
    </w:p>
    <w:p w14:paraId="16870CC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type of products, which enabled me to view the data and analyze the key KPI's at different </w:t>
      </w:r>
    </w:p>
    <w:p w14:paraId="5601737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levels of granularity. </w:t>
      </w:r>
    </w:p>
    <w:p w14:paraId="10B7D29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 use pivot tables and we use pivot tables in our firm, especially during audits to assist </w:t>
      </w:r>
    </w:p>
    <w:p w14:paraId="7717627E" w14:textId="77777777" w:rsidR="00602321" w:rsidRPr="00602321" w:rsidRDefault="00602321" w:rsidP="00602321">
      <w:pPr>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us and help us to kind of drill down on the data because what a pivot table does is, it </w:t>
      </w:r>
    </w:p>
    <w:p w14:paraId="572A61F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helps you to take a large set of data and whittle it down to something that's meaningful. </w:t>
      </w:r>
    </w:p>
    <w:p w14:paraId="0FFD845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So, in the case of audits, a client might have, you know, $500,000 worth of maintenance </w:t>
      </w:r>
    </w:p>
    <w:p w14:paraId="0BCBEE1B"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repair bills that are made up of three-hundred invoices. </w:t>
      </w:r>
    </w:p>
    <w:p w14:paraId="297A412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But we don't want to see every invoice for every dollar we want to see the high dollar </w:t>
      </w:r>
    </w:p>
    <w:p w14:paraId="52212EC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invoices, so we're going to use that pivot table to narrow it down to the invoices that </w:t>
      </w:r>
    </w:p>
    <w:p w14:paraId="5E0BA2EA"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actually are going to have the highest level of impact on the financial statement. </w:t>
      </w:r>
    </w:p>
    <w:p w14:paraId="7F75CE0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Much like Excel, pivot tables are a great way to understand your data quickly and effectively. </w:t>
      </w:r>
    </w:p>
    <w:p w14:paraId="656F1A98"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Being able to just open up an Excel sheet, put it into a pivot table, drag and drop things </w:t>
      </w:r>
    </w:p>
    <w:p w14:paraId="725C30E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in to get a sense of what the numbers look like, what the values are, really can help </w:t>
      </w:r>
    </w:p>
    <w:p w14:paraId="55CC04A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you get a good sense of the data in order to then start to build out something a little </w:t>
      </w:r>
    </w:p>
    <w:p w14:paraId="0EDB3723"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bit more robust. </w:t>
      </w:r>
    </w:p>
    <w:p w14:paraId="0ADF039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Being able to understand the fields, what they mean, what they look like. </w:t>
      </w:r>
    </w:p>
    <w:p w14:paraId="2899BBC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These are all things that can help you at the start of a project, as you're looking </w:t>
      </w:r>
    </w:p>
    <w:p w14:paraId="2CC6A2A8"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to do your analysis. </w:t>
      </w:r>
    </w:p>
    <w:p w14:paraId="5B5AD22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Pivot tables are incredibly useful to get a quick view of your data and to look at multiple </w:t>
      </w:r>
    </w:p>
    <w:p w14:paraId="463E3608"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levels of your data in a very quick and clean way. </w:t>
      </w:r>
    </w:p>
    <w:p w14:paraId="5BABAC6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It's just very, very easy to create a pivot table on a set of raw data, aggregate it by </w:t>
      </w:r>
    </w:p>
    <w:p w14:paraId="6401703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lastRenderedPageBreak/>
        <w:t>some level of interest, be it country, be it you know country the user is from, be it </w:t>
      </w:r>
    </w:p>
    <w:p w14:paraId="263AB96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 year the user joined, or anything else, be it something related to time. </w:t>
      </w:r>
    </w:p>
    <w:p w14:paraId="35E8ADCB"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It's really good for quickly seeing and understanding some of the more high-level summaries that </w:t>
      </w:r>
    </w:p>
    <w:p w14:paraId="3A600FC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are hidden within your data.</w:t>
      </w:r>
    </w:p>
    <w:p w14:paraId="38919E2C" w14:textId="77777777" w:rsidR="00602321" w:rsidRDefault="00602321" w:rsidP="00602321">
      <w:pPr>
        <w:pStyle w:val="Heading1"/>
        <w:spacing w:before="0" w:beforeAutospacing="0" w:after="0" w:afterAutospacing="0"/>
        <w:rPr>
          <w:rFonts w:ascii="Arial" w:hAnsi="Arial" w:cs="Arial"/>
          <w:color w:val="333333"/>
        </w:rPr>
      </w:pPr>
      <w:r>
        <w:rPr>
          <w:rFonts w:ascii="Arial" w:hAnsi="Arial" w:cs="Arial"/>
          <w:color w:val="333333"/>
        </w:rPr>
        <w:t>Pivot Table Features</w:t>
      </w:r>
    </w:p>
    <w:p w14:paraId="456DC4F1" w14:textId="77777777" w:rsidR="00602321" w:rsidRDefault="00602321" w:rsidP="00602321">
      <w:pPr>
        <w:rPr>
          <w:rFonts w:ascii="Arial" w:hAnsi="Arial" w:cs="Arial"/>
          <w:color w:val="333333"/>
          <w:sz w:val="21"/>
          <w:szCs w:val="21"/>
        </w:rPr>
      </w:pPr>
      <w:r>
        <w:rPr>
          <w:rStyle w:val="cds-button-label"/>
          <w:rFonts w:ascii="Arial" w:hAnsi="Arial" w:cs="Arial"/>
          <w:color w:val="333333"/>
          <w:sz w:val="21"/>
          <w:szCs w:val="21"/>
        </w:rPr>
        <w:t>Save note</w:t>
      </w:r>
    </w:p>
    <w:p w14:paraId="6EC5D69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Now that we’ve learned how to create and use Pivot Tables in Excel, in this video we’ll </w:t>
      </w:r>
    </w:p>
    <w:p w14:paraId="36C544F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look at some other features that we can use with Pivot Tables, including Recommended Pivot </w:t>
      </w:r>
    </w:p>
    <w:p w14:paraId="48F31B2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Tables, Filters, Slicers, and Timelines. </w:t>
      </w:r>
    </w:p>
    <w:p w14:paraId="3166AC0C" w14:textId="77777777" w:rsidR="00602321" w:rsidRPr="00602321" w:rsidRDefault="00602321" w:rsidP="00602321">
      <w:pPr>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Now that we’ve learned how to create and use Pivot Tables in Excel, in this video we’ll </w:t>
      </w:r>
    </w:p>
    <w:p w14:paraId="4AE3174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look at some other features that we can use with Pivot Tables, including Recommended Pivot </w:t>
      </w:r>
    </w:p>
    <w:p w14:paraId="0500231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Tables, Filters, Slicers, and Timelines. </w:t>
      </w:r>
    </w:p>
    <w:p w14:paraId="714EA9E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First, let’s look at Recommended Pivot Tables, which isn’t exactly a feature as such; it’s </w:t>
      </w:r>
    </w:p>
    <w:p w14:paraId="71D800FD"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really more of a list of suggested different combinations of data that could be used when </w:t>
      </w:r>
    </w:p>
    <w:p w14:paraId="06AAEB9D"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creating a Pivot Table. </w:t>
      </w:r>
    </w:p>
    <w:p w14:paraId="661DA9B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These recommendations are based on the data we select in the worksheet, and they are a </w:t>
      </w:r>
    </w:p>
    <w:p w14:paraId="1B03EC5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great way to get started creating Pivot Tables if you don’t have much experience with them </w:t>
      </w:r>
    </w:p>
    <w:p w14:paraId="008E241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yet. </w:t>
      </w:r>
    </w:p>
    <w:p w14:paraId="680C3EF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For example, in the vehicle toy sales worksheet, if we select column B, which contains data </w:t>
      </w:r>
    </w:p>
    <w:p w14:paraId="38D80F5A"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about the quantity of items ordered, … </w:t>
      </w:r>
    </w:p>
    <w:p w14:paraId="53D1C68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when we choose Recommended Pivot Tables from the Insert tab, then we are presented with </w:t>
      </w:r>
    </w:p>
    <w:p w14:paraId="31BA639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 list of potential data combinations related to the order quantity information. </w:t>
      </w:r>
    </w:p>
    <w:p w14:paraId="568C62D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(3) </w:t>
      </w:r>
    </w:p>
    <w:p w14:paraId="62B7AB2A"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However, if we select column F, which contains Order Size information, then the recommended </w:t>
      </w:r>
    </w:p>
    <w:p w14:paraId="3B2E4FC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pivot table list changes to reflect that data. </w:t>
      </w:r>
    </w:p>
    <w:p w14:paraId="7AB7B093"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(6) </w:t>
      </w:r>
    </w:p>
    <w:p w14:paraId="73FE007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if we select column E, which contains sales information, then the pivot tables recommended </w:t>
      </w:r>
    </w:p>
    <w:p w14:paraId="7263F7CB"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are related to sales data. </w:t>
      </w:r>
    </w:p>
    <w:p w14:paraId="0026139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Let’s select the third one down, which is the sum of sales by territory; because that </w:t>
      </w:r>
    </w:p>
    <w:p w14:paraId="4FCB6B6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sounds like something we could get some useful insight from, by presenting it in a pivot </w:t>
      </w:r>
    </w:p>
    <w:p w14:paraId="49E3B0B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table. </w:t>
      </w:r>
    </w:p>
    <w:p w14:paraId="3F007A4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Note that a new worksheet is opened containing the recommended pivot table, and a new pane </w:t>
      </w:r>
    </w:p>
    <w:p w14:paraId="10610A4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opens on the right, called PivotTable Fields. </w:t>
      </w:r>
    </w:p>
    <w:p w14:paraId="75D34C7B"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Let’s rename the worksheet to something more meaningful. </w:t>
      </w:r>
    </w:p>
    <w:p w14:paraId="462A07F7"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In the PivotTable Fields pane, you can see that some fields have already been added to </w:t>
      </w:r>
    </w:p>
    <w:p w14:paraId="55805D2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 Rows and Values areas. </w:t>
      </w:r>
    </w:p>
    <w:p w14:paraId="38838E5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Although it’s a recommended pivot table, we can still make it our own, by adding more </w:t>
      </w:r>
    </w:p>
    <w:p w14:paraId="29F9922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fields for example. </w:t>
      </w:r>
    </w:p>
    <w:p w14:paraId="6667B7A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 xml:space="preserve">So, let’s add the </w:t>
      </w:r>
      <w:proofErr w:type="spellStart"/>
      <w:r w:rsidRPr="00602321">
        <w:rPr>
          <w:rFonts w:ascii="Arial" w:eastAsia="Times New Roman" w:hAnsi="Arial" w:cs="Arial"/>
          <w:color w:val="333333"/>
          <w:sz w:val="21"/>
          <w:szCs w:val="21"/>
          <w:lang w:val="en-CA" w:eastAsia="en-CA"/>
        </w:rPr>
        <w:t>Productline</w:t>
      </w:r>
      <w:proofErr w:type="spellEnd"/>
      <w:r w:rsidRPr="00602321">
        <w:rPr>
          <w:rFonts w:ascii="Arial" w:eastAsia="Times New Roman" w:hAnsi="Arial" w:cs="Arial"/>
          <w:color w:val="333333"/>
          <w:sz w:val="21"/>
          <w:szCs w:val="21"/>
          <w:lang w:val="en-CA" w:eastAsia="en-CA"/>
        </w:rPr>
        <w:t xml:space="preserve"> item to the Columns area using drag and drop. </w:t>
      </w:r>
    </w:p>
    <w:p w14:paraId="33FC8BC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Now we have columns for each of the product lines in our pivot table, such as motorcycles, </w:t>
      </w:r>
    </w:p>
    <w:p w14:paraId="7A8C4263"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ships, and trains. </w:t>
      </w:r>
    </w:p>
    <w:p w14:paraId="71DBC70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In the pivot table, we can manually expand any field we want to view its contents. </w:t>
      </w:r>
    </w:p>
    <w:p w14:paraId="176F232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Here we can see that the order dates are located underneath the territory names in our pivot </w:t>
      </w:r>
    </w:p>
    <w:p w14:paraId="1DA426E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table. </w:t>
      </w:r>
    </w:p>
    <w:p w14:paraId="3D75F577"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Note that this matches the order of the fields in the Rows area of the PivotTable Fields </w:t>
      </w:r>
    </w:p>
    <w:p w14:paraId="7156A5E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pane. </w:t>
      </w:r>
    </w:p>
    <w:p w14:paraId="242685CD"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We can manually collapse each of the fields too. </w:t>
      </w:r>
    </w:p>
    <w:p w14:paraId="74E7D40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But we also have the option of expanding all the fields at once, … </w:t>
      </w:r>
    </w:p>
    <w:p w14:paraId="7CBDE01D"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collapsing them all too. </w:t>
      </w:r>
    </w:p>
    <w:p w14:paraId="1B4BB525"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 next feature we will delve into is pivot table filtering. </w:t>
      </w:r>
    </w:p>
    <w:p w14:paraId="4271029D"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Pivot table filters work in much the same way as the standard filters we used earlier </w:t>
      </w:r>
    </w:p>
    <w:p w14:paraId="047E276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lastRenderedPageBreak/>
        <w:t>in the course. </w:t>
      </w:r>
    </w:p>
    <w:p w14:paraId="76B9DF7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Note that we already have some in-built filtering in this pivot table. </w:t>
      </w:r>
    </w:p>
    <w:p w14:paraId="53BE1A7D"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For example, the Row Labels header is a filter, and we can filter on any of the listed territories, </w:t>
      </w:r>
    </w:p>
    <w:p w14:paraId="3F0B13D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such as Japan. </w:t>
      </w:r>
    </w:p>
    <w:p w14:paraId="2704DE3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Just like standard filters, it’s very simple to clear a filter in a pivot table. </w:t>
      </w:r>
    </w:p>
    <w:p w14:paraId="00CCFBC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 xml:space="preserve">We also have a Column Labels filter, allowing us to filter on any of the </w:t>
      </w:r>
      <w:proofErr w:type="spellStart"/>
      <w:r w:rsidRPr="00602321">
        <w:rPr>
          <w:rFonts w:ascii="Arial" w:eastAsia="Times New Roman" w:hAnsi="Arial" w:cs="Arial"/>
          <w:color w:val="333333"/>
          <w:sz w:val="21"/>
          <w:szCs w:val="21"/>
          <w:lang w:val="en-CA" w:eastAsia="en-CA"/>
        </w:rPr>
        <w:t>productline</w:t>
      </w:r>
      <w:proofErr w:type="spellEnd"/>
      <w:r w:rsidRPr="00602321">
        <w:rPr>
          <w:rFonts w:ascii="Arial" w:eastAsia="Times New Roman" w:hAnsi="Arial" w:cs="Arial"/>
          <w:color w:val="333333"/>
          <w:sz w:val="21"/>
          <w:szCs w:val="21"/>
          <w:lang w:val="en-CA" w:eastAsia="en-CA"/>
        </w:rPr>
        <w:t xml:space="preserve"> items </w:t>
      </w:r>
    </w:p>
    <w:p w14:paraId="52E301EA"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in this pivot table; for example we could show data only for the trains product. </w:t>
      </w:r>
    </w:p>
    <w:p w14:paraId="69CD4FF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(7) </w:t>
      </w:r>
    </w:p>
    <w:p w14:paraId="04809F0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 xml:space="preserve">We also have the option of adding the </w:t>
      </w:r>
      <w:proofErr w:type="spellStart"/>
      <w:r w:rsidRPr="00602321">
        <w:rPr>
          <w:rFonts w:ascii="Arial" w:eastAsia="Times New Roman" w:hAnsi="Arial" w:cs="Arial"/>
          <w:color w:val="333333"/>
          <w:sz w:val="21"/>
          <w:szCs w:val="21"/>
          <w:lang w:val="en-CA" w:eastAsia="en-CA"/>
        </w:rPr>
        <w:t>Productline</w:t>
      </w:r>
      <w:proofErr w:type="spellEnd"/>
      <w:r w:rsidRPr="00602321">
        <w:rPr>
          <w:rFonts w:ascii="Arial" w:eastAsia="Times New Roman" w:hAnsi="Arial" w:cs="Arial"/>
          <w:color w:val="333333"/>
          <w:sz w:val="21"/>
          <w:szCs w:val="21"/>
          <w:lang w:val="en-CA" w:eastAsia="en-CA"/>
        </w:rPr>
        <w:t xml:space="preserve"> field as a standard filter instead of a column </w:t>
      </w:r>
    </w:p>
    <w:p w14:paraId="5560A3A8"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heading, by dragging it to the Filters area in the PivotTable Fields pane. </w:t>
      </w:r>
    </w:p>
    <w:p w14:paraId="77734A0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we can then use it as a standard filter, as we have done earlier in this course. </w:t>
      </w:r>
    </w:p>
    <w:p w14:paraId="1CEB10B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 filter also allows us to select multiple filter items. </w:t>
      </w:r>
    </w:p>
    <w:p w14:paraId="00EDC64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But because it is now being used as a standard filter rather than a column header, we can’t </w:t>
      </w:r>
    </w:p>
    <w:p w14:paraId="3CDB69C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see the split of the information on these two product lines; we just see a combined </w:t>
      </w:r>
    </w:p>
    <w:p w14:paraId="4876D48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total. </w:t>
      </w:r>
    </w:p>
    <w:p w14:paraId="11C462C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When we had the filter as a column header, the information on each product line was presented </w:t>
      </w:r>
    </w:p>
    <w:p w14:paraId="360DA84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separately in each column. </w:t>
      </w:r>
    </w:p>
    <w:p w14:paraId="44FCC883"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Let’s display all the field totals again. </w:t>
      </w:r>
    </w:p>
    <w:p w14:paraId="30A52FF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 xml:space="preserve">And we’ll drag the </w:t>
      </w:r>
      <w:proofErr w:type="spellStart"/>
      <w:r w:rsidRPr="00602321">
        <w:rPr>
          <w:rFonts w:ascii="Arial" w:eastAsia="Times New Roman" w:hAnsi="Arial" w:cs="Arial"/>
          <w:color w:val="333333"/>
          <w:sz w:val="21"/>
          <w:szCs w:val="21"/>
          <w:lang w:val="en-CA" w:eastAsia="en-CA"/>
        </w:rPr>
        <w:t>productline</w:t>
      </w:r>
      <w:proofErr w:type="spellEnd"/>
      <w:r w:rsidRPr="00602321">
        <w:rPr>
          <w:rFonts w:ascii="Arial" w:eastAsia="Times New Roman" w:hAnsi="Arial" w:cs="Arial"/>
          <w:color w:val="333333"/>
          <w:sz w:val="21"/>
          <w:szCs w:val="21"/>
          <w:lang w:val="en-CA" w:eastAsia="en-CA"/>
        </w:rPr>
        <w:t xml:space="preserve"> field back to the Columns area where it was previously, </w:t>
      </w:r>
    </w:p>
    <w:p w14:paraId="4C2D0F0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so we can see the split of our different product lines in the pivot table. </w:t>
      </w:r>
    </w:p>
    <w:p w14:paraId="77A6A7FB"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 next pivot table feature we will look at are Slicers. </w:t>
      </w:r>
    </w:p>
    <w:p w14:paraId="4F872E9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Slicers are essentially on-screen graphical filter objects that enable you to filter your </w:t>
      </w:r>
    </w:p>
    <w:p w14:paraId="1013FC3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data using buttons. </w:t>
      </w:r>
    </w:p>
    <w:p w14:paraId="69BF0F1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Slicers make it easy to perform quick filtering of your pivot table data, and they also display </w:t>
      </w:r>
    </w:p>
    <w:p w14:paraId="61B2A1A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 current filter state, making it easier for you to know, and see, what data is currently </w:t>
      </w:r>
    </w:p>
    <w:p w14:paraId="1CF125CB"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being shown, and which is being hidden, by the filter. </w:t>
      </w:r>
    </w:p>
    <w:p w14:paraId="6A439C35"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 xml:space="preserve">For example, if we remove the </w:t>
      </w:r>
      <w:proofErr w:type="spellStart"/>
      <w:r w:rsidRPr="00602321">
        <w:rPr>
          <w:rFonts w:ascii="Arial" w:eastAsia="Times New Roman" w:hAnsi="Arial" w:cs="Arial"/>
          <w:color w:val="333333"/>
          <w:sz w:val="21"/>
          <w:szCs w:val="21"/>
          <w:lang w:val="en-CA" w:eastAsia="en-CA"/>
        </w:rPr>
        <w:t>productline</w:t>
      </w:r>
      <w:proofErr w:type="spellEnd"/>
      <w:r w:rsidRPr="00602321">
        <w:rPr>
          <w:rFonts w:ascii="Arial" w:eastAsia="Times New Roman" w:hAnsi="Arial" w:cs="Arial"/>
          <w:color w:val="333333"/>
          <w:sz w:val="21"/>
          <w:szCs w:val="21"/>
          <w:lang w:val="en-CA" w:eastAsia="en-CA"/>
        </w:rPr>
        <w:t xml:space="preserve"> field from the pivot table by dragging it </w:t>
      </w:r>
    </w:p>
    <w:p w14:paraId="3ECC97B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out of the PivotTable Fields pane, ... </w:t>
      </w:r>
    </w:p>
    <w:p w14:paraId="49E40D2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then, from the PivotTable Analyze tab, we click Insert Slicer,... </w:t>
      </w:r>
    </w:p>
    <w:p w14:paraId="4CD8B528"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then choose the Territory field as our slicer,… </w:t>
      </w:r>
    </w:p>
    <w:p w14:paraId="30AA974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we can see that the slicer can be freely moved around anywhere on the worksheet, and it contains </w:t>
      </w:r>
    </w:p>
    <w:p w14:paraId="1B7A26C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buttons for each of the territory items, such as EMEA, North America, and Japan. </w:t>
      </w:r>
    </w:p>
    <w:p w14:paraId="382F8687"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We can also select the Multi-Select button to filter on multiple territories if we wish. </w:t>
      </w:r>
    </w:p>
    <w:p w14:paraId="1248ACC8"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We can click the Clear Filter button to clear all slicer filters. </w:t>
      </w:r>
    </w:p>
    <w:p w14:paraId="09192FE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 xml:space="preserve">Let’s add another slicer to our worksheet for the </w:t>
      </w:r>
      <w:proofErr w:type="spellStart"/>
      <w:r w:rsidRPr="00602321">
        <w:rPr>
          <w:rFonts w:ascii="Arial" w:eastAsia="Times New Roman" w:hAnsi="Arial" w:cs="Arial"/>
          <w:color w:val="333333"/>
          <w:sz w:val="21"/>
          <w:szCs w:val="21"/>
          <w:lang w:val="en-CA" w:eastAsia="en-CA"/>
        </w:rPr>
        <w:t>productline</w:t>
      </w:r>
      <w:proofErr w:type="spellEnd"/>
      <w:r w:rsidRPr="00602321">
        <w:rPr>
          <w:rFonts w:ascii="Arial" w:eastAsia="Times New Roman" w:hAnsi="Arial" w:cs="Arial"/>
          <w:color w:val="333333"/>
          <w:sz w:val="21"/>
          <w:szCs w:val="21"/>
          <w:lang w:val="en-CA" w:eastAsia="en-CA"/>
        </w:rPr>
        <w:t xml:space="preserve"> field. </w:t>
      </w:r>
    </w:p>
    <w:p w14:paraId="26506493"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However, be sure to select a cell in the pivot table first, because if you don’t, then </w:t>
      </w:r>
    </w:p>
    <w:p w14:paraId="752F2E3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 insert slicer button won’t work. </w:t>
      </w:r>
    </w:p>
    <w:p w14:paraId="2E0C295A"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Note that slicers can also be added from the Filters group on the Insert tab as well as </w:t>
      </w:r>
    </w:p>
    <w:p w14:paraId="239B3ED5"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from the PivotTable Analyze tab. </w:t>
      </w:r>
    </w:p>
    <w:p w14:paraId="15C642C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 xml:space="preserve">We’ll select the </w:t>
      </w:r>
      <w:proofErr w:type="spellStart"/>
      <w:r w:rsidRPr="00602321">
        <w:rPr>
          <w:rFonts w:ascii="Arial" w:eastAsia="Times New Roman" w:hAnsi="Arial" w:cs="Arial"/>
          <w:color w:val="333333"/>
          <w:sz w:val="21"/>
          <w:szCs w:val="21"/>
          <w:lang w:val="en-CA" w:eastAsia="en-CA"/>
        </w:rPr>
        <w:t>Productline</w:t>
      </w:r>
      <w:proofErr w:type="spellEnd"/>
      <w:r w:rsidRPr="00602321">
        <w:rPr>
          <w:rFonts w:ascii="Arial" w:eastAsia="Times New Roman" w:hAnsi="Arial" w:cs="Arial"/>
          <w:color w:val="333333"/>
          <w:sz w:val="21"/>
          <w:szCs w:val="21"/>
          <w:lang w:val="en-CA" w:eastAsia="en-CA"/>
        </w:rPr>
        <w:t xml:space="preserve"> field this time for our slicer, and drag it near the </w:t>
      </w:r>
    </w:p>
    <w:p w14:paraId="71FBA3A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top of the worksheet. </w:t>
      </w:r>
    </w:p>
    <w:p w14:paraId="5DC1363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As before, we can select only one slicer item, or we can turn on Multi-Select and choose </w:t>
      </w:r>
    </w:p>
    <w:p w14:paraId="58490CC8"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several items to filter on in the slicer. </w:t>
      </w:r>
    </w:p>
    <w:p w14:paraId="057C2EB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Then let’s clear the slicer filters, … </w:t>
      </w:r>
    </w:p>
    <w:p w14:paraId="08192F6D"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now let’s filter using both slicers. </w:t>
      </w:r>
    </w:p>
    <w:p w14:paraId="493D0F43"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Note that when you use multi-select filtering, when you select an item, you are in fact filtering </w:t>
      </w:r>
    </w:p>
    <w:p w14:paraId="467F4CB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it out; that is, you are defining which items will NOT be displayed in the pivot table. </w:t>
      </w:r>
    </w:p>
    <w:p w14:paraId="1CADE37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This is the opposite behavior to when you are selecting single items in a slicer. </w:t>
      </w:r>
    </w:p>
    <w:p w14:paraId="55FD0D4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So now we are displaying only ‘classic cars’, ‘trains’, and ‘trucks and buses’ products </w:t>
      </w:r>
    </w:p>
    <w:p w14:paraId="67F4031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for the EMEA and North America territories. </w:t>
      </w:r>
    </w:p>
    <w:p w14:paraId="1728359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 xml:space="preserve">Now let’s clear those slicer filters, and put the </w:t>
      </w:r>
      <w:proofErr w:type="spellStart"/>
      <w:r w:rsidRPr="00602321">
        <w:rPr>
          <w:rFonts w:ascii="Arial" w:eastAsia="Times New Roman" w:hAnsi="Arial" w:cs="Arial"/>
          <w:color w:val="333333"/>
          <w:sz w:val="21"/>
          <w:szCs w:val="21"/>
          <w:lang w:val="en-CA" w:eastAsia="en-CA"/>
        </w:rPr>
        <w:t>productline</w:t>
      </w:r>
      <w:proofErr w:type="spellEnd"/>
      <w:r w:rsidRPr="00602321">
        <w:rPr>
          <w:rFonts w:ascii="Arial" w:eastAsia="Times New Roman" w:hAnsi="Arial" w:cs="Arial"/>
          <w:color w:val="333333"/>
          <w:sz w:val="21"/>
          <w:szCs w:val="21"/>
          <w:lang w:val="en-CA" w:eastAsia="en-CA"/>
        </w:rPr>
        <w:t xml:space="preserve"> field back in the Columns </w:t>
      </w:r>
    </w:p>
    <w:p w14:paraId="7C9CDBA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area of the pivot table, so it’s ready for the next feature we will explore. </w:t>
      </w:r>
    </w:p>
    <w:p w14:paraId="28A4D61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let’s move these slicers out of the way, further down the worksheet. </w:t>
      </w:r>
    </w:p>
    <w:p w14:paraId="56B6F505"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lastRenderedPageBreak/>
        <w:t>The last useful feature for pivot tables we are going to look at, is Timelines. </w:t>
      </w:r>
    </w:p>
    <w:p w14:paraId="43E29C87"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 Timeline is another type of filter tool that enables you to filter specifically on </w:t>
      </w:r>
    </w:p>
    <w:p w14:paraId="679BCD78"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date-related data in your pivot table. </w:t>
      </w:r>
    </w:p>
    <w:p w14:paraId="5F265A0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This is a much quicker and more effective way of dynamically filtering by date, rather </w:t>
      </w:r>
    </w:p>
    <w:p w14:paraId="5D5955F3"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than having to create and adjust filters on your date columns. </w:t>
      </w:r>
    </w:p>
    <w:p w14:paraId="4743321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We can add a Timeline for our pivot table either from the PivotTable Analyze tab, or </w:t>
      </w:r>
    </w:p>
    <w:p w14:paraId="77E50B3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from the Insert tab. </w:t>
      </w:r>
    </w:p>
    <w:p w14:paraId="28EB668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Again, ensure you select any cell in the pivot table first. </w:t>
      </w:r>
    </w:p>
    <w:p w14:paraId="69C8986A"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 xml:space="preserve">We’ll select the </w:t>
      </w:r>
      <w:proofErr w:type="spellStart"/>
      <w:r w:rsidRPr="00602321">
        <w:rPr>
          <w:rFonts w:ascii="Arial" w:eastAsia="Times New Roman" w:hAnsi="Arial" w:cs="Arial"/>
          <w:color w:val="333333"/>
          <w:sz w:val="21"/>
          <w:szCs w:val="21"/>
          <w:lang w:val="en-CA" w:eastAsia="en-CA"/>
        </w:rPr>
        <w:t>Orderdate</w:t>
      </w:r>
      <w:proofErr w:type="spellEnd"/>
      <w:r w:rsidRPr="00602321">
        <w:rPr>
          <w:rFonts w:ascii="Arial" w:eastAsia="Times New Roman" w:hAnsi="Arial" w:cs="Arial"/>
          <w:color w:val="333333"/>
          <w:sz w:val="21"/>
          <w:szCs w:val="21"/>
          <w:lang w:val="en-CA" w:eastAsia="en-CA"/>
        </w:rPr>
        <w:t xml:space="preserve"> field as our Timeline filter. </w:t>
      </w:r>
    </w:p>
    <w:p w14:paraId="4F8BF8C4"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Then we can drag it up the worksheet and enlarge it. </w:t>
      </w:r>
    </w:p>
    <w:p w14:paraId="47D3646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The default for this timeline is to display data by month, but you can also filter by </w:t>
      </w:r>
    </w:p>
    <w:p w14:paraId="13BE834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days, … </w:t>
      </w:r>
    </w:p>
    <w:p w14:paraId="0EC0054E"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or by quarters. </w:t>
      </w:r>
    </w:p>
    <w:p w14:paraId="77983D2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You can select a single quarter; or you can select a range of quarters. </w:t>
      </w:r>
    </w:p>
    <w:p w14:paraId="266DF2E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In this case, we’ll select twelve months between quarter 3 of 2003 and quarter 2 of </w:t>
      </w:r>
    </w:p>
    <w:p w14:paraId="630B7E2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2004. </w:t>
      </w:r>
    </w:p>
    <w:p w14:paraId="4AF26A0A"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You use the Clear Filter button to clear a timeline filter. </w:t>
      </w:r>
    </w:p>
    <w:p w14:paraId="50DAE85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You can also filter by years. </w:t>
      </w:r>
    </w:p>
    <w:p w14:paraId="7910EC6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For example, here we have selected 2003 only. </w:t>
      </w:r>
    </w:p>
    <w:p w14:paraId="19495913"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you can combine slicers and timelines as filters in a pivot table. </w:t>
      </w:r>
    </w:p>
    <w:p w14:paraId="2DEAEFEA"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For example, here we can filter the slicers to display only data for trains, in the EMEA </w:t>
      </w:r>
    </w:p>
    <w:p w14:paraId="2902BED3"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North America territories, and only in the year 2003. </w:t>
      </w:r>
    </w:p>
    <w:p w14:paraId="695F5DD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if we filter on the year 2004 instead, you’ll see that there is no data being displayed; </w:t>
      </w:r>
    </w:p>
    <w:p w14:paraId="0A9F31D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meaning that there were no sales of train products in 2004 in either the EMEA or the </w:t>
      </w:r>
    </w:p>
    <w:p w14:paraId="18478B7A"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North America territories. </w:t>
      </w:r>
    </w:p>
    <w:p w14:paraId="0BBE8BA9"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(15) </w:t>
      </w:r>
    </w:p>
    <w:p w14:paraId="280078AF"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Timelines and Slicers have their own tabs in the ribbon when you select them, and their </w:t>
      </w:r>
    </w:p>
    <w:p w14:paraId="3522A472"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properties can be modified to change how they look and how they work. </w:t>
      </w:r>
    </w:p>
    <w:p w14:paraId="0D0B7F3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For example, let’s change this Timeline to a light green shade, … </w:t>
      </w:r>
    </w:p>
    <w:p w14:paraId="0D1BED46"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let’s change this Slicer to a nice orange color. </w:t>
      </w:r>
    </w:p>
    <w:p w14:paraId="036A41D1"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And lastly, to remove a timeline or slicer, you can either select it and press the Delete </w:t>
      </w:r>
    </w:p>
    <w:p w14:paraId="1E6BA8EC"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key, … </w:t>
      </w:r>
    </w:p>
    <w:p w14:paraId="233C2FD7"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or right-click it and choose Cut. </w:t>
      </w:r>
    </w:p>
    <w:p w14:paraId="5704173B"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In this video, we learned about some of the other features in Excel that we can use with </w:t>
      </w:r>
    </w:p>
    <w:p w14:paraId="52FC2140" w14:textId="77777777" w:rsidR="00602321" w:rsidRPr="00602321" w:rsidRDefault="00602321" w:rsidP="00602321">
      <w:pPr>
        <w:shd w:val="clear" w:color="auto" w:fill="FFFFFF"/>
        <w:spacing w:after="0" w:line="240" w:lineRule="auto"/>
        <w:rPr>
          <w:rFonts w:ascii="Arial" w:eastAsia="Times New Roman" w:hAnsi="Arial" w:cs="Arial"/>
          <w:color w:val="333333"/>
          <w:sz w:val="21"/>
          <w:szCs w:val="21"/>
          <w:lang w:val="en-CA" w:eastAsia="en-CA"/>
        </w:rPr>
      </w:pPr>
      <w:r w:rsidRPr="00602321">
        <w:rPr>
          <w:rFonts w:ascii="Arial" w:eastAsia="Times New Roman" w:hAnsi="Arial" w:cs="Arial"/>
          <w:color w:val="333333"/>
          <w:sz w:val="21"/>
          <w:szCs w:val="21"/>
          <w:lang w:val="en-CA" w:eastAsia="en-CA"/>
        </w:rPr>
        <w:t>Pivot Tables, namely; Recommended Pivot Tables, Filters, Slicers, and Timelines.</w:t>
      </w:r>
    </w:p>
    <w:p w14:paraId="78A51AE2" w14:textId="77777777" w:rsidR="00866D58" w:rsidRDefault="00866D58" w:rsidP="00866D58">
      <w:pPr>
        <w:pStyle w:val="Heading1"/>
        <w:pBdr>
          <w:bottom w:val="single" w:sz="6" w:space="4" w:color="EEEEEE"/>
        </w:pBdr>
        <w:spacing w:before="240" w:beforeAutospacing="0" w:after="240" w:afterAutospacing="0"/>
        <w:rPr>
          <w:rFonts w:ascii="Microsoft YaHei" w:eastAsia="Microsoft YaHei" w:hAnsi="Microsoft YaHei"/>
          <w:color w:val="333333"/>
          <w:sz w:val="54"/>
          <w:szCs w:val="54"/>
        </w:rPr>
      </w:pPr>
      <w:r>
        <w:rPr>
          <w:rFonts w:ascii="Microsoft YaHei" w:eastAsia="Microsoft YaHei" w:hAnsi="Microsoft YaHei" w:hint="eastAsia"/>
          <w:color w:val="333333"/>
          <w:sz w:val="54"/>
          <w:szCs w:val="54"/>
        </w:rPr>
        <w:t>Hands-on Lab 7: Using Pivot Tables</w:t>
      </w:r>
    </w:p>
    <w:p w14:paraId="7105564C" w14:textId="77777777" w:rsidR="00866D58" w:rsidRDefault="00866D58" w:rsidP="00866D58">
      <w:pPr>
        <w:pStyle w:val="NormalWeb"/>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Estimated time needed:</w:t>
      </w:r>
      <w:r>
        <w:rPr>
          <w:rFonts w:ascii="Microsoft YaHei" w:eastAsia="Microsoft YaHei" w:hAnsi="Microsoft YaHei" w:hint="eastAsia"/>
          <w:color w:val="333333"/>
          <w:sz w:val="21"/>
          <w:szCs w:val="21"/>
        </w:rPr>
        <w:t> 30 minutes</w:t>
      </w:r>
    </w:p>
    <w:p w14:paraId="74CC87BC" w14:textId="77777777" w:rsidR="00866D58" w:rsidRDefault="00866D58" w:rsidP="00866D5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lab, first you will learn how to format data as a table, how to create a Pivot Table and use fields to arrange data in a Pivot Table, and how to perform calculations using Pivot Table data. Next, you will learn some other features that we can use with Pivot Tables, including Recommended Charts, Filters, Slicers, and Timelines.</w:t>
      </w:r>
    </w:p>
    <w:p w14:paraId="65802750" w14:textId="77777777" w:rsidR="00866D58" w:rsidRDefault="00866D58" w:rsidP="00866D58">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lastRenderedPageBreak/>
        <w:t>Software Used in this Lab</w:t>
      </w:r>
    </w:p>
    <w:p w14:paraId="0071172F" w14:textId="77777777" w:rsidR="00866D58" w:rsidRDefault="00866D58" w:rsidP="00866D5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instruction videos in this course use the full Excel Desktop version as this has all the available product features, but for the hands-on labs we will be using the free ‘Excel for the web’ version as this is available to everyone.</w:t>
      </w:r>
    </w:p>
    <w:p w14:paraId="0D9327DD" w14:textId="77777777" w:rsidR="00866D58" w:rsidRDefault="00866D58" w:rsidP="00866D58">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Although you can use the Excel Desktop software if you have access to this version, </w:t>
      </w:r>
      <w:ins w:id="21" w:author="Unknown">
        <w:r>
          <w:rPr>
            <w:rFonts w:ascii="Microsoft YaHei" w:eastAsia="Microsoft YaHei" w:hAnsi="Microsoft YaHei" w:hint="eastAsia"/>
            <w:color w:val="333333"/>
            <w:sz w:val="21"/>
            <w:szCs w:val="21"/>
          </w:rPr>
          <w:t>it is recommended that you use Excel for the web for the hands-on labs</w:t>
        </w:r>
      </w:ins>
      <w:r>
        <w:rPr>
          <w:rFonts w:ascii="Microsoft YaHei" w:eastAsia="Microsoft YaHei" w:hAnsi="Microsoft YaHei" w:hint="eastAsia"/>
          <w:color w:val="333333"/>
          <w:sz w:val="21"/>
          <w:szCs w:val="21"/>
        </w:rPr>
        <w:t> as the lab instructions specifically refer to this version, and there are some small differences in the interface and available features.</w:t>
      </w:r>
    </w:p>
    <w:p w14:paraId="616D0F31" w14:textId="77777777" w:rsidR="00866D58" w:rsidRDefault="00866D58" w:rsidP="00866D58">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Dataset Used in this Lab</w:t>
      </w:r>
    </w:p>
    <w:p w14:paraId="2FECC233" w14:textId="77777777" w:rsidR="00866D58" w:rsidRDefault="00866D58" w:rsidP="00866D58">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dataset used in this lab comes from the following source: </w:t>
      </w:r>
      <w:hyperlink r:id="rId416" w:tgtFrame="_blank" w:history="1">
        <w:r>
          <w:rPr>
            <w:rStyle w:val="Hyperlink"/>
            <w:rFonts w:ascii="Microsoft YaHei" w:eastAsia="Microsoft YaHei" w:hAnsi="Microsoft YaHei" w:hint="eastAsia"/>
            <w:color w:val="4183C4"/>
            <w:sz w:val="21"/>
            <w:szCs w:val="21"/>
          </w:rPr>
          <w:t>https://www.kaggle.com/sudalairajkumar/indian-startup-funding</w:t>
        </w:r>
      </w:hyperlink>
      <w:r>
        <w:rPr>
          <w:rFonts w:ascii="Microsoft YaHei" w:eastAsia="Microsoft YaHei" w:hAnsi="Microsoft YaHei" w:hint="eastAsia"/>
          <w:color w:val="333333"/>
          <w:sz w:val="21"/>
          <w:szCs w:val="21"/>
        </w:rPr>
        <w:t> under a </w:t>
      </w:r>
      <w:hyperlink r:id="rId417" w:tgtFrame="_blank" w:history="1">
        <w:r>
          <w:rPr>
            <w:rStyle w:val="Hyperlink"/>
            <w:rFonts w:ascii="Microsoft YaHei" w:eastAsia="Microsoft YaHei" w:hAnsi="Microsoft YaHei" w:hint="eastAsia"/>
            <w:b/>
            <w:bCs/>
            <w:color w:val="4183C4"/>
            <w:sz w:val="21"/>
            <w:szCs w:val="21"/>
          </w:rPr>
          <w:t>CC0: Public Domain license</w:t>
        </w:r>
      </w:hyperlink>
      <w:r>
        <w:rPr>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br/>
        <w:t>Acknowledgement and thanks also goes to </w:t>
      </w:r>
      <w:hyperlink r:id="rId418" w:tgtFrame="_blank" w:history="1">
        <w:r>
          <w:rPr>
            <w:rStyle w:val="Hyperlink"/>
            <w:rFonts w:ascii="Microsoft YaHei" w:eastAsia="Microsoft YaHei" w:hAnsi="Microsoft YaHei" w:hint="eastAsia"/>
            <w:color w:val="4183C4"/>
            <w:sz w:val="21"/>
            <w:szCs w:val="21"/>
          </w:rPr>
          <w:t>https://trak.in</w:t>
        </w:r>
      </w:hyperlink>
      <w:r>
        <w:rPr>
          <w:rFonts w:ascii="Microsoft YaHei" w:eastAsia="Microsoft YaHei" w:hAnsi="Microsoft YaHei" w:hint="eastAsia"/>
          <w:color w:val="333333"/>
          <w:sz w:val="21"/>
          <w:szCs w:val="21"/>
        </w:rPr>
        <w:t> who were generous enough to share the data publicly for free.</w:t>
      </w:r>
    </w:p>
    <w:p w14:paraId="28E2F632" w14:textId="77777777" w:rsidR="00866D58" w:rsidRDefault="00866D58" w:rsidP="00866D5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We are using a modified subset of that dataset for the lab, so to follow the lab instructions successfully please use the dataset provided with the lab, rather than the dataset from the original source.</w:t>
      </w:r>
    </w:p>
    <w:p w14:paraId="260BA393" w14:textId="77777777" w:rsidR="00866D58" w:rsidRDefault="00866D58" w:rsidP="00866D58">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Objectives</w:t>
      </w:r>
    </w:p>
    <w:p w14:paraId="278EF5DA" w14:textId="77777777" w:rsidR="00866D58" w:rsidRDefault="00866D58" w:rsidP="00866D5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After completing this lab, you will be able to:</w:t>
      </w:r>
    </w:p>
    <w:p w14:paraId="327A6F8F" w14:textId="77777777" w:rsidR="00866D58" w:rsidRDefault="00866D58" w:rsidP="00866D58">
      <w:pPr>
        <w:numPr>
          <w:ilvl w:val="0"/>
          <w:numId w:val="7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Format data as a table</w:t>
      </w:r>
    </w:p>
    <w:p w14:paraId="1E167FBE" w14:textId="77777777" w:rsidR="00866D58" w:rsidRDefault="00866D58" w:rsidP="00866D58">
      <w:pPr>
        <w:numPr>
          <w:ilvl w:val="0"/>
          <w:numId w:val="7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Create a Pivot Table and use fields to arrange data in a Pivot Table</w:t>
      </w:r>
    </w:p>
    <w:p w14:paraId="602F57BD" w14:textId="77777777" w:rsidR="00866D58" w:rsidRDefault="00866D58" w:rsidP="00866D58">
      <w:pPr>
        <w:numPr>
          <w:ilvl w:val="0"/>
          <w:numId w:val="7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Perform calculations using Pivot Table data</w:t>
      </w:r>
    </w:p>
    <w:p w14:paraId="1345E4F3" w14:textId="77777777" w:rsidR="00866D58" w:rsidRDefault="00866D58" w:rsidP="00866D58">
      <w:pPr>
        <w:numPr>
          <w:ilvl w:val="0"/>
          <w:numId w:val="7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Use the Recommended Charts feature (does not work with the ‘Basic’ Office for the web plan.)</w:t>
      </w:r>
    </w:p>
    <w:p w14:paraId="7B6CF858" w14:textId="77777777" w:rsidR="00866D58" w:rsidRDefault="00866D58" w:rsidP="00866D58">
      <w:pPr>
        <w:numPr>
          <w:ilvl w:val="0"/>
          <w:numId w:val="7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Use the Filters feature</w:t>
      </w:r>
    </w:p>
    <w:p w14:paraId="1E803F68" w14:textId="77777777" w:rsidR="00866D58" w:rsidRDefault="00866D58" w:rsidP="00866D58">
      <w:pPr>
        <w:numPr>
          <w:ilvl w:val="0"/>
          <w:numId w:val="7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Use the Slicers feature</w:t>
      </w:r>
    </w:p>
    <w:p w14:paraId="390D40F0" w14:textId="77777777" w:rsidR="00866D58" w:rsidRDefault="00866D58" w:rsidP="00866D58">
      <w:pPr>
        <w:numPr>
          <w:ilvl w:val="0"/>
          <w:numId w:val="75"/>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Use the Timelines feature</w:t>
      </w:r>
    </w:p>
    <w:p w14:paraId="4C810DF4" w14:textId="77777777" w:rsidR="00866D58" w:rsidRDefault="00866D58" w:rsidP="00866D58">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Exercise 1: Introduction to Creating Pivot Tables in Excel</w:t>
      </w:r>
    </w:p>
    <w:p w14:paraId="0E013085" w14:textId="77777777" w:rsidR="00866D58" w:rsidRDefault="00866D58" w:rsidP="00866D5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exercise, you will learn how to format data as a table, how to create a Pivot Table and use fields to arrange data in a Pivot Table, and how to perform calculations using Pivot Table data.</w:t>
      </w:r>
    </w:p>
    <w:p w14:paraId="5EAF20DA" w14:textId="77777777" w:rsidR="00866D58" w:rsidRDefault="00866D58" w:rsidP="00866D58">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A: Format data as a table</w:t>
      </w:r>
    </w:p>
    <w:p w14:paraId="7F8C306B" w14:textId="77777777" w:rsidR="00866D58" w:rsidRDefault="00866D58" w:rsidP="00866D58">
      <w:pPr>
        <w:numPr>
          <w:ilvl w:val="0"/>
          <w:numId w:val="7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Download the file </w:t>
      </w:r>
      <w:hyperlink r:id="rId419" w:tgtFrame="_blank" w:history="1">
        <w:r>
          <w:rPr>
            <w:rStyle w:val="Hyperlink"/>
            <w:rFonts w:ascii="Microsoft YaHei" w:eastAsia="Microsoft YaHei" w:hAnsi="Microsoft YaHei" w:hint="eastAsia"/>
            <w:b/>
            <w:bCs/>
            <w:color w:val="4183C4"/>
            <w:sz w:val="21"/>
            <w:szCs w:val="21"/>
          </w:rPr>
          <w:t>indian_startup_funding_Lab7.xlsx</w:t>
        </w:r>
      </w:hyperlink>
      <w:r>
        <w:rPr>
          <w:rFonts w:ascii="Microsoft YaHei" w:eastAsia="Microsoft YaHei" w:hAnsi="Microsoft YaHei" w:hint="eastAsia"/>
          <w:color w:val="333333"/>
          <w:sz w:val="21"/>
          <w:szCs w:val="21"/>
        </w:rPr>
        <w:t>. Upload and open it using Excel for the web.</w:t>
      </w:r>
    </w:p>
    <w:p w14:paraId="402A8849" w14:textId="77777777" w:rsidR="00866D58" w:rsidRDefault="00866D58" w:rsidP="00866D58">
      <w:pPr>
        <w:numPr>
          <w:ilvl w:val="0"/>
          <w:numId w:val="7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A2</w:t>
      </w:r>
      <w:r>
        <w:rPr>
          <w:rFonts w:ascii="Microsoft YaHei" w:eastAsia="Microsoft YaHei" w:hAnsi="Microsoft YaHei" w:hint="eastAsia"/>
          <w:color w:val="333333"/>
          <w:sz w:val="21"/>
          <w:szCs w:val="21"/>
        </w:rPr>
        <w:t>.</w:t>
      </w:r>
    </w:p>
    <w:p w14:paraId="3ABB2579" w14:textId="77777777" w:rsidR="00866D58" w:rsidRDefault="00866D58" w:rsidP="00866D58">
      <w:pPr>
        <w:numPr>
          <w:ilvl w:val="0"/>
          <w:numId w:val="7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tab, in the </w:t>
      </w:r>
      <w:r>
        <w:rPr>
          <w:rStyle w:val="Strong"/>
          <w:rFonts w:ascii="Microsoft YaHei" w:eastAsia="Microsoft YaHei" w:hAnsi="Microsoft YaHei" w:hint="eastAsia"/>
          <w:color w:val="333333"/>
          <w:sz w:val="21"/>
          <w:szCs w:val="21"/>
        </w:rPr>
        <w:t>Tables</w:t>
      </w:r>
      <w:r>
        <w:rPr>
          <w:rFonts w:ascii="Microsoft YaHei" w:eastAsia="Microsoft YaHei" w:hAnsi="Microsoft YaHei" w:hint="eastAsia"/>
          <w:color w:val="333333"/>
          <w:sz w:val="21"/>
          <w:szCs w:val="21"/>
        </w:rPr>
        <w:t> group, click </w:t>
      </w:r>
      <w:r>
        <w:rPr>
          <w:rStyle w:val="Strong"/>
          <w:rFonts w:ascii="Microsoft YaHei" w:eastAsia="Microsoft YaHei" w:hAnsi="Microsoft YaHei" w:hint="eastAsia"/>
          <w:color w:val="333333"/>
          <w:sz w:val="21"/>
          <w:szCs w:val="21"/>
        </w:rPr>
        <w:t>Format as Table</w:t>
      </w:r>
      <w:r>
        <w:rPr>
          <w:rFonts w:ascii="Microsoft YaHei" w:eastAsia="Microsoft YaHei" w:hAnsi="Microsoft YaHei" w:hint="eastAsia"/>
          <w:color w:val="333333"/>
          <w:sz w:val="21"/>
          <w:szCs w:val="21"/>
        </w:rPr>
        <w:t>.</w:t>
      </w:r>
    </w:p>
    <w:p w14:paraId="38995B57" w14:textId="77777777" w:rsidR="00866D58" w:rsidRDefault="00866D58" w:rsidP="00866D58">
      <w:pPr>
        <w:numPr>
          <w:ilvl w:val="0"/>
          <w:numId w:val="7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w:t>
      </w:r>
      <w:r>
        <w:rPr>
          <w:rStyle w:val="Strong"/>
          <w:rFonts w:ascii="Microsoft YaHei" w:eastAsia="Microsoft YaHei" w:hAnsi="Microsoft YaHei" w:hint="eastAsia"/>
          <w:color w:val="333333"/>
          <w:sz w:val="21"/>
          <w:szCs w:val="21"/>
        </w:rPr>
        <w:t>Light Gray, Table Style Medium 15</w:t>
      </w:r>
      <w:r>
        <w:rPr>
          <w:rFonts w:ascii="Microsoft YaHei" w:eastAsia="Microsoft YaHei" w:hAnsi="Microsoft YaHei" w:hint="eastAsia"/>
          <w:color w:val="333333"/>
          <w:sz w:val="21"/>
          <w:szCs w:val="21"/>
        </w:rPr>
        <w:t>.</w:t>
      </w:r>
    </w:p>
    <w:p w14:paraId="6E51DDE9" w14:textId="77777777" w:rsidR="00866D58" w:rsidRDefault="00866D58" w:rsidP="00866D5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55BB3485" w14:textId="77777777" w:rsidR="00866D58" w:rsidRDefault="00866D58" w:rsidP="00866D58">
      <w:pPr>
        <w:pStyle w:val="Heading2"/>
        <w:pBdr>
          <w:bottom w:val="single" w:sz="6" w:space="4" w:color="EEEEEE"/>
        </w:pBdr>
        <w:spacing w:before="240" w:after="24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t>Task B: Create a pivot table and use fields to arrange data in a pivot table</w:t>
      </w:r>
    </w:p>
    <w:p w14:paraId="09DABC58" w14:textId="77777777" w:rsidR="00866D58" w:rsidRDefault="00866D58" w:rsidP="00866D58">
      <w:pPr>
        <w:pStyle w:val="NormalWeb"/>
        <w:numPr>
          <w:ilvl w:val="0"/>
          <w:numId w:val="7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cell </w:t>
      </w:r>
      <w:r>
        <w:rPr>
          <w:rStyle w:val="Strong"/>
          <w:rFonts w:ascii="Microsoft YaHei" w:eastAsia="Microsoft YaHei" w:hAnsi="Microsoft YaHei" w:hint="eastAsia"/>
          <w:color w:val="333333"/>
          <w:sz w:val="21"/>
          <w:szCs w:val="21"/>
        </w:rPr>
        <w:t>D4</w:t>
      </w:r>
    </w:p>
    <w:p w14:paraId="27783045" w14:textId="77777777" w:rsidR="00866D58" w:rsidRDefault="00866D58" w:rsidP="00866D58">
      <w:pPr>
        <w:pStyle w:val="NormalWeb"/>
        <w:numPr>
          <w:ilvl w:val="0"/>
          <w:numId w:val="7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On the </w:t>
      </w:r>
      <w:r>
        <w:rPr>
          <w:rStyle w:val="Strong"/>
          <w:rFonts w:ascii="Microsoft YaHei" w:eastAsia="Microsoft YaHei" w:hAnsi="Microsoft YaHei" w:hint="eastAsia"/>
          <w:color w:val="333333"/>
          <w:sz w:val="21"/>
          <w:szCs w:val="21"/>
        </w:rPr>
        <w:t>Insert</w:t>
      </w:r>
      <w:r>
        <w:rPr>
          <w:rFonts w:ascii="Microsoft YaHei" w:eastAsia="Microsoft YaHei" w:hAnsi="Microsoft YaHei" w:hint="eastAsia"/>
          <w:color w:val="333333"/>
          <w:sz w:val="21"/>
          <w:szCs w:val="21"/>
        </w:rPr>
        <w:t> tab, click </w:t>
      </w:r>
      <w:r>
        <w:rPr>
          <w:rStyle w:val="Strong"/>
          <w:rFonts w:ascii="Microsoft YaHei" w:eastAsia="Microsoft YaHei" w:hAnsi="Microsoft YaHei" w:hint="eastAsia"/>
          <w:color w:val="333333"/>
          <w:sz w:val="21"/>
          <w:szCs w:val="21"/>
        </w:rPr>
        <w:t>PivotTable</w:t>
      </w:r>
      <w:r>
        <w:rPr>
          <w:rFonts w:ascii="Microsoft YaHei" w:eastAsia="Microsoft YaHei" w:hAnsi="Microsoft YaHei" w:hint="eastAsia"/>
          <w:color w:val="333333"/>
          <w:sz w:val="21"/>
          <w:szCs w:val="21"/>
        </w:rPr>
        <w:t>.</w:t>
      </w:r>
    </w:p>
    <w:p w14:paraId="48E098AA" w14:textId="77777777" w:rsidR="00866D58" w:rsidRDefault="00866D58" w:rsidP="00866D58">
      <w:pPr>
        <w:pStyle w:val="NormalWeb"/>
        <w:numPr>
          <w:ilvl w:val="0"/>
          <w:numId w:val="77"/>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6B4D842D" w14:textId="30A5806A" w:rsidR="00866D58" w:rsidRDefault="00866D58" w:rsidP="00866D5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0B3749DF" wp14:editId="71038F83">
            <wp:extent cx="3238500" cy="2857500"/>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p>
    <w:p w14:paraId="17D4AB0F" w14:textId="77777777" w:rsidR="00866D58" w:rsidRDefault="00866D58" w:rsidP="00866D5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54B329E7" w14:textId="77777777" w:rsidR="00866D58" w:rsidRDefault="00866D58" w:rsidP="00866D58">
      <w:pPr>
        <w:pStyle w:val="NormalWeb"/>
        <w:numPr>
          <w:ilvl w:val="0"/>
          <w:numId w:val="78"/>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Double-click </w:t>
      </w:r>
      <w:r>
        <w:rPr>
          <w:rStyle w:val="Strong"/>
          <w:rFonts w:ascii="Microsoft YaHei" w:eastAsia="Microsoft YaHei" w:hAnsi="Microsoft YaHei" w:hint="eastAsia"/>
          <w:color w:val="333333"/>
          <w:sz w:val="21"/>
          <w:szCs w:val="21"/>
        </w:rPr>
        <w:t>Sheet1</w:t>
      </w:r>
      <w:r>
        <w:rPr>
          <w:rFonts w:ascii="Microsoft YaHei" w:eastAsia="Microsoft YaHei" w:hAnsi="Microsoft YaHei" w:hint="eastAsia"/>
          <w:color w:val="333333"/>
          <w:sz w:val="21"/>
          <w:szCs w:val="21"/>
        </w:rPr>
        <w:t>, type </w:t>
      </w:r>
      <w:r>
        <w:rPr>
          <w:rStyle w:val="Strong"/>
          <w:rFonts w:ascii="Microsoft YaHei" w:eastAsia="Microsoft YaHei" w:hAnsi="Microsoft YaHei" w:hint="eastAsia"/>
          <w:color w:val="333333"/>
          <w:sz w:val="21"/>
          <w:szCs w:val="21"/>
        </w:rPr>
        <w:t>Pivot1</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785B5962" w14:textId="77777777" w:rsidR="00866D58" w:rsidRDefault="00866D58" w:rsidP="00866D58">
      <w:pPr>
        <w:pStyle w:val="NormalWeb"/>
        <w:numPr>
          <w:ilvl w:val="0"/>
          <w:numId w:val="78"/>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fields list, drag </w:t>
      </w:r>
      <w:r>
        <w:rPr>
          <w:rStyle w:val="Strong"/>
          <w:rFonts w:ascii="Microsoft YaHei" w:eastAsia="Microsoft YaHei" w:hAnsi="Microsoft YaHei" w:hint="eastAsia"/>
          <w:color w:val="333333"/>
          <w:sz w:val="21"/>
          <w:szCs w:val="21"/>
        </w:rPr>
        <w:t>Industry Vertical</w:t>
      </w:r>
      <w:r>
        <w:rPr>
          <w:rFonts w:ascii="Microsoft YaHei" w:eastAsia="Microsoft YaHei" w:hAnsi="Microsoft YaHei" w:hint="eastAsia"/>
          <w:color w:val="333333"/>
          <w:sz w:val="21"/>
          <w:szCs w:val="21"/>
        </w:rPr>
        <w:t> to </w:t>
      </w:r>
      <w:r>
        <w:rPr>
          <w:rStyle w:val="Strong"/>
          <w:rFonts w:ascii="Microsoft YaHei" w:eastAsia="Microsoft YaHei" w:hAnsi="Microsoft YaHei" w:hint="eastAsia"/>
          <w:color w:val="333333"/>
          <w:sz w:val="21"/>
          <w:szCs w:val="21"/>
        </w:rPr>
        <w:t>Rows</w:t>
      </w:r>
      <w:r>
        <w:rPr>
          <w:rFonts w:ascii="Microsoft YaHei" w:eastAsia="Microsoft YaHei" w:hAnsi="Microsoft YaHei" w:hint="eastAsia"/>
          <w:color w:val="333333"/>
          <w:sz w:val="21"/>
          <w:szCs w:val="21"/>
        </w:rPr>
        <w:t>.</w:t>
      </w:r>
    </w:p>
    <w:p w14:paraId="6380F5F7" w14:textId="77777777" w:rsidR="00866D58" w:rsidRDefault="00866D58" w:rsidP="00866D58">
      <w:pPr>
        <w:pStyle w:val="NormalWeb"/>
        <w:numPr>
          <w:ilvl w:val="0"/>
          <w:numId w:val="78"/>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fields list, drag </w:t>
      </w:r>
      <w:r>
        <w:rPr>
          <w:rStyle w:val="Strong"/>
          <w:rFonts w:ascii="Microsoft YaHei" w:eastAsia="Microsoft YaHei" w:hAnsi="Microsoft YaHei" w:hint="eastAsia"/>
          <w:color w:val="333333"/>
          <w:sz w:val="21"/>
          <w:szCs w:val="21"/>
        </w:rPr>
        <w:t>City Location</w:t>
      </w:r>
      <w:r>
        <w:rPr>
          <w:rFonts w:ascii="Microsoft YaHei" w:eastAsia="Microsoft YaHei" w:hAnsi="Microsoft YaHei" w:hint="eastAsia"/>
          <w:color w:val="333333"/>
          <w:sz w:val="21"/>
          <w:szCs w:val="21"/>
        </w:rPr>
        <w:t> to </w:t>
      </w:r>
      <w:r>
        <w:rPr>
          <w:rStyle w:val="Strong"/>
          <w:rFonts w:ascii="Microsoft YaHei" w:eastAsia="Microsoft YaHei" w:hAnsi="Microsoft YaHei" w:hint="eastAsia"/>
          <w:color w:val="333333"/>
          <w:sz w:val="21"/>
          <w:szCs w:val="21"/>
        </w:rPr>
        <w:t>Rows</w:t>
      </w:r>
      <w:r>
        <w:rPr>
          <w:rFonts w:ascii="Microsoft YaHei" w:eastAsia="Microsoft YaHei" w:hAnsi="Microsoft YaHei" w:hint="eastAsia"/>
          <w:color w:val="333333"/>
          <w:sz w:val="21"/>
          <w:szCs w:val="21"/>
        </w:rPr>
        <w:t> above </w:t>
      </w:r>
      <w:r>
        <w:rPr>
          <w:rStyle w:val="Strong"/>
          <w:rFonts w:ascii="Microsoft YaHei" w:eastAsia="Microsoft YaHei" w:hAnsi="Microsoft YaHei" w:hint="eastAsia"/>
          <w:color w:val="333333"/>
          <w:sz w:val="21"/>
          <w:szCs w:val="21"/>
        </w:rPr>
        <w:t>Industry Vertical</w:t>
      </w:r>
      <w:r>
        <w:rPr>
          <w:rFonts w:ascii="Microsoft YaHei" w:eastAsia="Microsoft YaHei" w:hAnsi="Microsoft YaHei" w:hint="eastAsia"/>
          <w:color w:val="333333"/>
          <w:sz w:val="21"/>
          <w:szCs w:val="21"/>
        </w:rPr>
        <w:t>.</w:t>
      </w:r>
    </w:p>
    <w:p w14:paraId="6568FE30" w14:textId="77777777" w:rsidR="00866D58" w:rsidRDefault="00866D58" w:rsidP="00866D58">
      <w:pPr>
        <w:pStyle w:val="NormalWeb"/>
        <w:numPr>
          <w:ilvl w:val="0"/>
          <w:numId w:val="78"/>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fields list, drag </w:t>
      </w:r>
      <w:r>
        <w:rPr>
          <w:rStyle w:val="Strong"/>
          <w:rFonts w:ascii="Microsoft YaHei" w:eastAsia="Microsoft YaHei" w:hAnsi="Microsoft YaHei" w:hint="eastAsia"/>
          <w:color w:val="333333"/>
          <w:sz w:val="21"/>
          <w:szCs w:val="21"/>
        </w:rPr>
        <w:t>Startup Name</w:t>
      </w:r>
      <w:r>
        <w:rPr>
          <w:rFonts w:ascii="Microsoft YaHei" w:eastAsia="Microsoft YaHei" w:hAnsi="Microsoft YaHei" w:hint="eastAsia"/>
          <w:color w:val="333333"/>
          <w:sz w:val="21"/>
          <w:szCs w:val="21"/>
        </w:rPr>
        <w:t> to </w:t>
      </w:r>
      <w:r>
        <w:rPr>
          <w:rStyle w:val="Strong"/>
          <w:rFonts w:ascii="Microsoft YaHei" w:eastAsia="Microsoft YaHei" w:hAnsi="Microsoft YaHei" w:hint="eastAsia"/>
          <w:color w:val="333333"/>
          <w:sz w:val="21"/>
          <w:szCs w:val="21"/>
        </w:rPr>
        <w:t>Rows</w:t>
      </w:r>
      <w:r>
        <w:rPr>
          <w:rFonts w:ascii="Microsoft YaHei" w:eastAsia="Microsoft YaHei" w:hAnsi="Microsoft YaHei" w:hint="eastAsia"/>
          <w:color w:val="333333"/>
          <w:sz w:val="21"/>
          <w:szCs w:val="21"/>
        </w:rPr>
        <w:t> below </w:t>
      </w:r>
      <w:r>
        <w:rPr>
          <w:rStyle w:val="Strong"/>
          <w:rFonts w:ascii="Microsoft YaHei" w:eastAsia="Microsoft YaHei" w:hAnsi="Microsoft YaHei" w:hint="eastAsia"/>
          <w:color w:val="333333"/>
          <w:sz w:val="21"/>
          <w:szCs w:val="21"/>
        </w:rPr>
        <w:t>Industry Vertical</w:t>
      </w:r>
      <w:r>
        <w:rPr>
          <w:rFonts w:ascii="Microsoft YaHei" w:eastAsia="Microsoft YaHei" w:hAnsi="Microsoft YaHei" w:hint="eastAsia"/>
          <w:color w:val="333333"/>
          <w:sz w:val="21"/>
          <w:szCs w:val="21"/>
        </w:rPr>
        <w:t>.</w:t>
      </w:r>
    </w:p>
    <w:p w14:paraId="07EC6224" w14:textId="77777777" w:rsidR="00866D58" w:rsidRDefault="00866D58" w:rsidP="00866D58">
      <w:pPr>
        <w:pStyle w:val="NormalWeb"/>
        <w:numPr>
          <w:ilvl w:val="0"/>
          <w:numId w:val="78"/>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fields list, drag </w:t>
      </w:r>
      <w:r>
        <w:rPr>
          <w:rStyle w:val="Strong"/>
          <w:rFonts w:ascii="Microsoft YaHei" w:eastAsia="Microsoft YaHei" w:hAnsi="Microsoft YaHei" w:hint="eastAsia"/>
          <w:color w:val="333333"/>
          <w:sz w:val="21"/>
          <w:szCs w:val="21"/>
        </w:rPr>
        <w:t>Amount in USD</w:t>
      </w:r>
      <w:r>
        <w:rPr>
          <w:rFonts w:ascii="Microsoft YaHei" w:eastAsia="Microsoft YaHei" w:hAnsi="Microsoft YaHei" w:hint="eastAsia"/>
          <w:color w:val="333333"/>
          <w:sz w:val="21"/>
          <w:szCs w:val="21"/>
        </w:rPr>
        <w:t> to </w:t>
      </w:r>
      <w:r>
        <w:rPr>
          <w:rStyle w:val="Strong"/>
          <w:rFonts w:ascii="Microsoft YaHei" w:eastAsia="Microsoft YaHei" w:hAnsi="Microsoft YaHei" w:hint="eastAsia"/>
          <w:color w:val="333333"/>
          <w:sz w:val="21"/>
          <w:szCs w:val="21"/>
        </w:rPr>
        <w:t>Values</w:t>
      </w:r>
      <w:r>
        <w:rPr>
          <w:rFonts w:ascii="Microsoft YaHei" w:eastAsia="Microsoft YaHei" w:hAnsi="Microsoft YaHei" w:hint="eastAsia"/>
          <w:color w:val="333333"/>
          <w:sz w:val="21"/>
          <w:szCs w:val="21"/>
        </w:rPr>
        <w:t>.</w:t>
      </w:r>
    </w:p>
    <w:p w14:paraId="127DA55F" w14:textId="38733A43" w:rsidR="00866D58" w:rsidRDefault="00866D58" w:rsidP="00866D58">
      <w:pPr>
        <w:pStyle w:val="NormalWeb"/>
        <w:numPr>
          <w:ilvl w:val="0"/>
          <w:numId w:val="78"/>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Use the drop down arrow for the </w:t>
      </w:r>
      <w:r>
        <w:rPr>
          <w:rStyle w:val="Strong"/>
          <w:rFonts w:ascii="Microsoft YaHei" w:eastAsia="Microsoft YaHei" w:hAnsi="Microsoft YaHei" w:hint="eastAsia"/>
          <w:color w:val="333333"/>
          <w:sz w:val="21"/>
          <w:szCs w:val="21"/>
        </w:rPr>
        <w:t>City Location</w:t>
      </w:r>
      <w:r>
        <w:rPr>
          <w:rFonts w:ascii="Microsoft YaHei" w:eastAsia="Microsoft YaHei" w:hAnsi="Microsoft YaHei" w:hint="eastAsia"/>
          <w:color w:val="333333"/>
          <w:sz w:val="21"/>
          <w:szCs w:val="21"/>
        </w:rPr>
        <w:t> and Sort By Value in descending order (Largest to smallest) by the </w:t>
      </w:r>
      <w:r>
        <w:rPr>
          <w:rStyle w:val="Strong"/>
          <w:rFonts w:ascii="Microsoft YaHei" w:eastAsia="Microsoft YaHei" w:hAnsi="Microsoft YaHei" w:hint="eastAsia"/>
          <w:color w:val="333333"/>
          <w:sz w:val="21"/>
          <w:szCs w:val="21"/>
        </w:rPr>
        <w:t>Count of Amount in USD</w:t>
      </w:r>
      <w:r>
        <w:rPr>
          <w:rFonts w:ascii="Microsoft YaHei" w:eastAsia="Microsoft YaHei" w:hAnsi="Microsoft YaHei" w:hint="eastAsia"/>
          <w:color w:val="333333"/>
          <w:sz w:val="21"/>
          <w:szCs w:val="21"/>
        </w:rPr>
        <w:t>.</w:t>
      </w:r>
      <w:r>
        <w:rPr>
          <w:rFonts w:ascii="Microsoft YaHei" w:eastAsia="Microsoft YaHei" w:hAnsi="Microsoft YaHei" w:hint="eastAsia"/>
          <w:color w:val="333333"/>
          <w:sz w:val="21"/>
          <w:szCs w:val="21"/>
        </w:rPr>
        <w:br/>
      </w:r>
      <w:r>
        <w:rPr>
          <w:rFonts w:ascii="Microsoft YaHei" w:eastAsia="Microsoft YaHei" w:hAnsi="Microsoft YaHei"/>
          <w:noProof/>
          <w:color w:val="333333"/>
          <w:sz w:val="21"/>
          <w:szCs w:val="21"/>
        </w:rPr>
        <w:drawing>
          <wp:inline distT="0" distB="0" distL="0" distR="0" wp14:anchorId="63199A7F" wp14:editId="21439336">
            <wp:extent cx="2857500" cy="200025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857500" cy="2000250"/>
                    </a:xfrm>
                    <a:prstGeom prst="rect">
                      <a:avLst/>
                    </a:prstGeom>
                    <a:noFill/>
                    <a:ln>
                      <a:noFill/>
                    </a:ln>
                  </pic:spPr>
                </pic:pic>
              </a:graphicData>
            </a:graphic>
          </wp:inline>
        </w:drawing>
      </w:r>
    </w:p>
    <w:p w14:paraId="793DDA04" w14:textId="4D942681" w:rsidR="00866D58" w:rsidRDefault="00866D58" w:rsidP="00866D5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6848D399" wp14:editId="458D020A">
            <wp:extent cx="2857500" cy="2000250"/>
            <wp:effectExtent l="0" t="0" r="0" b="0"/>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screen&#10;&#10;Description automatically generated"/>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857500" cy="2000250"/>
                    </a:xfrm>
                    <a:prstGeom prst="rect">
                      <a:avLst/>
                    </a:prstGeom>
                    <a:noFill/>
                    <a:ln>
                      <a:noFill/>
                    </a:ln>
                  </pic:spPr>
                </pic:pic>
              </a:graphicData>
            </a:graphic>
          </wp:inline>
        </w:drawing>
      </w:r>
    </w:p>
    <w:p w14:paraId="54E1C79C" w14:textId="77777777" w:rsidR="00866D58" w:rsidRDefault="00866D58" w:rsidP="00866D58">
      <w:pPr>
        <w:pStyle w:val="NormalWeb"/>
        <w:numPr>
          <w:ilvl w:val="0"/>
          <w:numId w:val="78"/>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ribbon, select the </w:t>
      </w:r>
      <w:r>
        <w:rPr>
          <w:rStyle w:val="Strong"/>
          <w:rFonts w:ascii="Microsoft YaHei" w:eastAsia="Microsoft YaHei" w:hAnsi="Microsoft YaHei" w:hint="eastAsia"/>
          <w:color w:val="333333"/>
          <w:sz w:val="21"/>
          <w:szCs w:val="21"/>
        </w:rPr>
        <w:t>PivotTable</w:t>
      </w:r>
      <w:r>
        <w:rPr>
          <w:rFonts w:ascii="Microsoft YaHei" w:eastAsia="Microsoft YaHei" w:hAnsi="Microsoft YaHei" w:hint="eastAsia"/>
          <w:color w:val="333333"/>
          <w:sz w:val="21"/>
          <w:szCs w:val="21"/>
        </w:rPr>
        <w:t> tab, click </w:t>
      </w:r>
      <w:r>
        <w:rPr>
          <w:rStyle w:val="Strong"/>
          <w:rFonts w:ascii="Microsoft YaHei" w:eastAsia="Microsoft YaHei" w:hAnsi="Microsoft YaHei" w:hint="eastAsia"/>
          <w:color w:val="333333"/>
          <w:sz w:val="21"/>
          <w:szCs w:val="21"/>
        </w:rPr>
        <w:t>Settings</w:t>
      </w:r>
      <w:r>
        <w:rPr>
          <w:rFonts w:ascii="Microsoft YaHei" w:eastAsia="Microsoft YaHei" w:hAnsi="Microsoft YaHei" w:hint="eastAsia"/>
          <w:color w:val="333333"/>
          <w:sz w:val="21"/>
          <w:szCs w:val="21"/>
        </w:rPr>
        <w:t>, then in the </w:t>
      </w:r>
      <w:r>
        <w:rPr>
          <w:rStyle w:val="Strong"/>
          <w:rFonts w:ascii="Microsoft YaHei" w:eastAsia="Microsoft YaHei" w:hAnsi="Microsoft YaHei" w:hint="eastAsia"/>
          <w:color w:val="333333"/>
          <w:sz w:val="21"/>
          <w:szCs w:val="21"/>
        </w:rPr>
        <w:t>PivotTable Settings</w:t>
      </w:r>
      <w:r>
        <w:rPr>
          <w:rFonts w:ascii="Microsoft YaHei" w:eastAsia="Microsoft YaHei" w:hAnsi="Microsoft YaHei" w:hint="eastAsia"/>
          <w:color w:val="333333"/>
          <w:sz w:val="21"/>
          <w:szCs w:val="21"/>
        </w:rPr>
        <w:t> pane, under </w:t>
      </w:r>
      <w:r>
        <w:rPr>
          <w:rStyle w:val="Strong"/>
          <w:rFonts w:ascii="Microsoft YaHei" w:eastAsia="Microsoft YaHei" w:hAnsi="Microsoft YaHei" w:hint="eastAsia"/>
          <w:color w:val="333333"/>
          <w:sz w:val="21"/>
          <w:szCs w:val="21"/>
        </w:rPr>
        <w:t>Layout</w:t>
      </w:r>
      <w:r>
        <w:rPr>
          <w:rFonts w:ascii="Microsoft YaHei" w:eastAsia="Microsoft YaHei" w:hAnsi="Microsoft YaHei" w:hint="eastAsia"/>
          <w:color w:val="333333"/>
          <w:sz w:val="21"/>
          <w:szCs w:val="21"/>
        </w:rPr>
        <w:t>, select </w:t>
      </w:r>
      <w:r>
        <w:rPr>
          <w:rStyle w:val="Strong"/>
          <w:rFonts w:ascii="Microsoft YaHei" w:eastAsia="Microsoft YaHei" w:hAnsi="Microsoft YaHei" w:hint="eastAsia"/>
          <w:color w:val="333333"/>
          <w:sz w:val="21"/>
          <w:szCs w:val="21"/>
        </w:rPr>
        <w:t>Single column</w:t>
      </w:r>
      <w:r>
        <w:rPr>
          <w:rFonts w:ascii="Microsoft YaHei" w:eastAsia="Microsoft YaHei" w:hAnsi="Microsoft YaHei" w:hint="eastAsia"/>
          <w:color w:val="333333"/>
          <w:sz w:val="21"/>
          <w:szCs w:val="21"/>
        </w:rPr>
        <w:t>.</w:t>
      </w:r>
    </w:p>
    <w:p w14:paraId="74B384C2" w14:textId="77777777" w:rsidR="00866D58" w:rsidRDefault="00866D58" w:rsidP="00866D58">
      <w:pPr>
        <w:pStyle w:val="NormalWeb"/>
        <w:numPr>
          <w:ilvl w:val="0"/>
          <w:numId w:val="78"/>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Right-click on the row label Amritsar and select </w:t>
      </w:r>
      <w:r>
        <w:rPr>
          <w:rStyle w:val="Strong"/>
          <w:rFonts w:ascii="Microsoft YaHei" w:eastAsia="Microsoft YaHei" w:hAnsi="Microsoft YaHei" w:hint="eastAsia"/>
          <w:color w:val="333333"/>
          <w:sz w:val="21"/>
          <w:szCs w:val="21"/>
        </w:rPr>
        <w:t>Expand/Collapse</w:t>
      </w:r>
      <w:r>
        <w:rPr>
          <w:rFonts w:ascii="Microsoft YaHei" w:eastAsia="Microsoft YaHei" w:hAnsi="Microsoft YaHei" w:hint="eastAsia"/>
          <w:color w:val="333333"/>
          <w:sz w:val="21"/>
          <w:szCs w:val="21"/>
        </w:rPr>
        <w:t> and </w:t>
      </w:r>
      <w:r>
        <w:rPr>
          <w:rStyle w:val="Strong"/>
          <w:rFonts w:ascii="Microsoft YaHei" w:eastAsia="Microsoft YaHei" w:hAnsi="Microsoft YaHei" w:hint="eastAsia"/>
          <w:color w:val="333333"/>
          <w:sz w:val="21"/>
          <w:szCs w:val="21"/>
        </w:rPr>
        <w:t>Collapse Entire Field</w:t>
      </w:r>
      <w:r>
        <w:rPr>
          <w:rFonts w:ascii="Microsoft YaHei" w:eastAsia="Microsoft YaHei" w:hAnsi="Microsoft YaHei" w:hint="eastAsia"/>
          <w:color w:val="333333"/>
          <w:sz w:val="21"/>
          <w:szCs w:val="21"/>
        </w:rPr>
        <w:t>.</w:t>
      </w:r>
    </w:p>
    <w:p w14:paraId="25F9058F" w14:textId="7998A54D" w:rsidR="00866D58" w:rsidRDefault="00866D58" w:rsidP="00866D5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4CEA9023" wp14:editId="144A1873">
            <wp:extent cx="2857500" cy="200025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857500" cy="2000250"/>
                    </a:xfrm>
                    <a:prstGeom prst="rect">
                      <a:avLst/>
                    </a:prstGeom>
                    <a:noFill/>
                    <a:ln>
                      <a:noFill/>
                    </a:ln>
                  </pic:spPr>
                </pic:pic>
              </a:graphicData>
            </a:graphic>
          </wp:inline>
        </w:drawing>
      </w:r>
    </w:p>
    <w:p w14:paraId="5D56F4D2" w14:textId="77777777" w:rsidR="00866D58" w:rsidRDefault="00866D58" w:rsidP="00866D58">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C: Perform a simple calculation in a pivot table</w:t>
      </w:r>
    </w:p>
    <w:p w14:paraId="6BFB0D21" w14:textId="77777777" w:rsidR="00866D58" w:rsidRDefault="00866D58" w:rsidP="00866D58">
      <w:pPr>
        <w:pStyle w:val="NormalWeb"/>
        <w:numPr>
          <w:ilvl w:val="0"/>
          <w:numId w:val="79"/>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w:t>
      </w:r>
      <w:r>
        <w:rPr>
          <w:rStyle w:val="Strong"/>
          <w:rFonts w:ascii="Microsoft YaHei" w:eastAsia="Microsoft YaHei" w:hAnsi="Microsoft YaHei" w:hint="eastAsia"/>
          <w:color w:val="333333"/>
          <w:sz w:val="21"/>
          <w:szCs w:val="21"/>
        </w:rPr>
        <w:t>PivotTable Fields</w:t>
      </w:r>
      <w:r>
        <w:rPr>
          <w:rFonts w:ascii="Microsoft YaHei" w:eastAsia="Microsoft YaHei" w:hAnsi="Microsoft YaHei" w:hint="eastAsia"/>
          <w:color w:val="333333"/>
          <w:sz w:val="21"/>
          <w:szCs w:val="21"/>
        </w:rPr>
        <w:t> pane, in the </w:t>
      </w:r>
      <w:r>
        <w:rPr>
          <w:rStyle w:val="Strong"/>
          <w:rFonts w:ascii="Microsoft YaHei" w:eastAsia="Microsoft YaHei" w:hAnsi="Microsoft YaHei" w:hint="eastAsia"/>
          <w:color w:val="333333"/>
          <w:sz w:val="21"/>
          <w:szCs w:val="21"/>
        </w:rPr>
        <w:t>Values</w:t>
      </w:r>
      <w:r>
        <w:rPr>
          <w:rFonts w:ascii="Microsoft YaHei" w:eastAsia="Microsoft YaHei" w:hAnsi="Microsoft YaHei" w:hint="eastAsia"/>
          <w:color w:val="333333"/>
          <w:sz w:val="21"/>
          <w:szCs w:val="21"/>
        </w:rPr>
        <w:t> section, click the drop-down arrow next to </w:t>
      </w:r>
      <w:r>
        <w:rPr>
          <w:rStyle w:val="Strong"/>
          <w:rFonts w:ascii="Microsoft YaHei" w:eastAsia="Microsoft YaHei" w:hAnsi="Microsoft YaHei" w:hint="eastAsia"/>
          <w:color w:val="333333"/>
          <w:sz w:val="21"/>
          <w:szCs w:val="21"/>
        </w:rPr>
        <w:t>Count of Amount in USD</w:t>
      </w:r>
      <w:r>
        <w:rPr>
          <w:rFonts w:ascii="Microsoft YaHei" w:eastAsia="Microsoft YaHei" w:hAnsi="Microsoft YaHei" w:hint="eastAsia"/>
          <w:color w:val="333333"/>
          <w:sz w:val="21"/>
          <w:szCs w:val="21"/>
        </w:rPr>
        <w:t>, and click </w:t>
      </w:r>
      <w:r>
        <w:rPr>
          <w:rStyle w:val="Strong"/>
          <w:rFonts w:ascii="Microsoft YaHei" w:eastAsia="Microsoft YaHei" w:hAnsi="Microsoft YaHei" w:hint="eastAsia"/>
          <w:color w:val="333333"/>
          <w:sz w:val="21"/>
          <w:szCs w:val="21"/>
        </w:rPr>
        <w:t>Value Field Settings</w:t>
      </w:r>
      <w:r>
        <w:rPr>
          <w:rFonts w:ascii="Microsoft YaHei" w:eastAsia="Microsoft YaHei" w:hAnsi="Microsoft YaHei" w:hint="eastAsia"/>
          <w:color w:val="333333"/>
          <w:sz w:val="21"/>
          <w:szCs w:val="21"/>
        </w:rPr>
        <w:t>.</w:t>
      </w:r>
    </w:p>
    <w:p w14:paraId="193399F6" w14:textId="77777777" w:rsidR="00866D58" w:rsidRDefault="00866D58" w:rsidP="00866D58">
      <w:pPr>
        <w:pStyle w:val="NormalWeb"/>
        <w:numPr>
          <w:ilvl w:val="0"/>
          <w:numId w:val="79"/>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w:t>
      </w:r>
      <w:r>
        <w:rPr>
          <w:rStyle w:val="Strong"/>
          <w:rFonts w:ascii="Microsoft YaHei" w:eastAsia="Microsoft YaHei" w:hAnsi="Microsoft YaHei" w:hint="eastAsia"/>
          <w:color w:val="333333"/>
          <w:sz w:val="21"/>
          <w:szCs w:val="21"/>
        </w:rPr>
        <w:t>Summarize value field by &gt; Sum</w:t>
      </w:r>
      <w:r>
        <w:rPr>
          <w:rFonts w:ascii="Microsoft YaHei" w:eastAsia="Microsoft YaHei" w:hAnsi="Microsoft YaHei" w:hint="eastAsia"/>
          <w:color w:val="333333"/>
          <w:sz w:val="21"/>
          <w:szCs w:val="21"/>
        </w:rPr>
        <w:t>.</w:t>
      </w:r>
    </w:p>
    <w:p w14:paraId="6BA6264A" w14:textId="46277959" w:rsidR="00866D58" w:rsidRDefault="00866D58" w:rsidP="00866D5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5DA87CB5" wp14:editId="7896A43C">
            <wp:extent cx="3238500" cy="2857500"/>
            <wp:effectExtent l="0" t="0" r="0" b="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p>
    <w:p w14:paraId="6017E05D" w14:textId="77777777" w:rsidR="00866D58" w:rsidRDefault="00866D58" w:rsidP="00866D5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0F0736D1" w14:textId="77777777" w:rsidR="00866D58" w:rsidRDefault="00866D58" w:rsidP="00866D58">
      <w:pPr>
        <w:numPr>
          <w:ilvl w:val="0"/>
          <w:numId w:val="80"/>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w:t>
      </w:r>
    </w:p>
    <w:p w14:paraId="22CE9A0A" w14:textId="77777777" w:rsidR="00866D58" w:rsidRDefault="00866D58" w:rsidP="00866D58">
      <w:pPr>
        <w:numPr>
          <w:ilvl w:val="0"/>
          <w:numId w:val="80"/>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the column called </w:t>
      </w:r>
      <w:r>
        <w:rPr>
          <w:rStyle w:val="Strong"/>
          <w:rFonts w:ascii="Microsoft YaHei" w:eastAsia="Microsoft YaHei" w:hAnsi="Microsoft YaHei" w:hint="eastAsia"/>
          <w:color w:val="333333"/>
          <w:sz w:val="21"/>
          <w:szCs w:val="21"/>
        </w:rPr>
        <w:t>Sum of Amount in USD</w:t>
      </w:r>
      <w:r>
        <w:rPr>
          <w:rFonts w:ascii="Microsoft YaHei" w:eastAsia="Microsoft YaHei" w:hAnsi="Microsoft YaHei" w:hint="eastAsia"/>
          <w:color w:val="333333"/>
          <w:sz w:val="21"/>
          <w:szCs w:val="21"/>
        </w:rPr>
        <w:t> and then on the </w:t>
      </w:r>
      <w:r>
        <w:rPr>
          <w:rStyle w:val="Strong"/>
          <w:rFonts w:ascii="Microsoft YaHei" w:eastAsia="Microsoft YaHei" w:hAnsi="Microsoft YaHei" w:hint="eastAsia"/>
          <w:color w:val="333333"/>
          <w:sz w:val="21"/>
          <w:szCs w:val="21"/>
        </w:rPr>
        <w:t>Home</w:t>
      </w:r>
      <w:r>
        <w:rPr>
          <w:rFonts w:ascii="Microsoft YaHei" w:eastAsia="Microsoft YaHei" w:hAnsi="Microsoft YaHei" w:hint="eastAsia"/>
          <w:color w:val="333333"/>
          <w:sz w:val="21"/>
          <w:szCs w:val="21"/>
        </w:rPr>
        <w:t> tab, select </w:t>
      </w:r>
      <w:r>
        <w:rPr>
          <w:rStyle w:val="Strong"/>
          <w:rFonts w:ascii="Microsoft YaHei" w:eastAsia="Microsoft YaHei" w:hAnsi="Microsoft YaHei" w:hint="eastAsia"/>
          <w:color w:val="333333"/>
          <w:sz w:val="21"/>
          <w:szCs w:val="21"/>
        </w:rPr>
        <w:t>Accounting Number Format &gt; $ English (United States)</w:t>
      </w:r>
      <w:r>
        <w:rPr>
          <w:rFonts w:ascii="Microsoft YaHei" w:eastAsia="Microsoft YaHei" w:hAnsi="Microsoft YaHei" w:hint="eastAsia"/>
          <w:color w:val="333333"/>
          <w:sz w:val="21"/>
          <w:szCs w:val="21"/>
        </w:rPr>
        <w:t>.</w:t>
      </w:r>
    </w:p>
    <w:p w14:paraId="6AF82841" w14:textId="77777777" w:rsidR="00866D58" w:rsidRDefault="00866D58" w:rsidP="00866D58">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Exercise 2: Pivot Table Features</w:t>
      </w:r>
    </w:p>
    <w:p w14:paraId="4D2D2F69" w14:textId="77777777" w:rsidR="00866D58" w:rsidRDefault="00866D58" w:rsidP="00866D58">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this exercise, you will learn some other features that we can use with Pivot Tables, including Recommended Charts, Filters, Slicers, and Timelines.</w:t>
      </w:r>
    </w:p>
    <w:p w14:paraId="5980BB44" w14:textId="77777777" w:rsidR="00866D58" w:rsidRDefault="00866D58" w:rsidP="00866D58">
      <w:pPr>
        <w:pStyle w:val="NormalWeb"/>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Note: The ‘Recommended Charts’ feature only works with ‘full’ Office for the web plans (those plans that come with an Office 365 subscription). Recommended Charts do not work with the ‘basic’ plan that comes with a Microsoft Account.</w:t>
      </w:r>
    </w:p>
    <w:p w14:paraId="3A9CFDAA" w14:textId="77777777" w:rsidR="00866D58" w:rsidRDefault="00866D58" w:rsidP="00866D58">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lastRenderedPageBreak/>
        <w:t>Task A: Use of the Recommended Charts feature (Optional: If you have a full Office for the web plan)</w:t>
      </w:r>
    </w:p>
    <w:p w14:paraId="33BC340E" w14:textId="77777777" w:rsidR="00866D58" w:rsidRDefault="00866D58" w:rsidP="00866D58">
      <w:pPr>
        <w:pStyle w:val="NormalWeb"/>
        <w:numPr>
          <w:ilvl w:val="0"/>
          <w:numId w:val="8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Switch to worksheet </w:t>
      </w:r>
      <w:proofErr w:type="spellStart"/>
      <w:r>
        <w:rPr>
          <w:rStyle w:val="Strong"/>
          <w:rFonts w:ascii="Microsoft YaHei" w:eastAsia="Microsoft YaHei" w:hAnsi="Microsoft YaHei" w:hint="eastAsia"/>
          <w:color w:val="333333"/>
          <w:sz w:val="21"/>
          <w:szCs w:val="21"/>
        </w:rPr>
        <w:t>indian</w:t>
      </w:r>
      <w:proofErr w:type="spellEnd"/>
      <w:r>
        <w:rPr>
          <w:rStyle w:val="Strong"/>
          <w:rFonts w:ascii="Microsoft YaHei" w:eastAsia="Microsoft YaHei" w:hAnsi="Microsoft YaHei" w:hint="eastAsia"/>
          <w:color w:val="333333"/>
          <w:sz w:val="21"/>
          <w:szCs w:val="21"/>
        </w:rPr>
        <w:t>-</w:t>
      </w:r>
      <w:proofErr w:type="spellStart"/>
      <w:r>
        <w:rPr>
          <w:rStyle w:val="Strong"/>
          <w:rFonts w:ascii="Microsoft YaHei" w:eastAsia="Microsoft YaHei" w:hAnsi="Microsoft YaHei" w:hint="eastAsia"/>
          <w:color w:val="333333"/>
          <w:sz w:val="21"/>
          <w:szCs w:val="21"/>
        </w:rPr>
        <w:t>startup</w:t>
      </w:r>
      <w:proofErr w:type="spellEnd"/>
      <w:r>
        <w:rPr>
          <w:rStyle w:val="Strong"/>
          <w:rFonts w:ascii="Microsoft YaHei" w:eastAsia="Microsoft YaHei" w:hAnsi="Microsoft YaHei" w:hint="eastAsia"/>
          <w:color w:val="333333"/>
          <w:sz w:val="21"/>
          <w:szCs w:val="21"/>
        </w:rPr>
        <w:t>-funding</w:t>
      </w:r>
      <w:r>
        <w:rPr>
          <w:rFonts w:ascii="Microsoft YaHei" w:eastAsia="Microsoft YaHei" w:hAnsi="Microsoft YaHei" w:hint="eastAsia"/>
          <w:color w:val="333333"/>
          <w:sz w:val="21"/>
          <w:szCs w:val="21"/>
        </w:rPr>
        <w:t>.</w:t>
      </w:r>
    </w:p>
    <w:p w14:paraId="5625D9FF" w14:textId="77777777" w:rsidR="00866D58" w:rsidRDefault="00866D58" w:rsidP="00866D58">
      <w:pPr>
        <w:pStyle w:val="NormalWeb"/>
        <w:numPr>
          <w:ilvl w:val="0"/>
          <w:numId w:val="8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F (City Location)</w:t>
      </w:r>
      <w:r>
        <w:rPr>
          <w:rFonts w:ascii="Microsoft YaHei" w:eastAsia="Microsoft YaHei" w:hAnsi="Microsoft YaHei" w:hint="eastAsia"/>
          <w:color w:val="333333"/>
          <w:sz w:val="21"/>
          <w:szCs w:val="21"/>
        </w:rPr>
        <w:t>.</w:t>
      </w:r>
    </w:p>
    <w:p w14:paraId="0528EE79" w14:textId="77777777" w:rsidR="00866D58" w:rsidRDefault="00866D58" w:rsidP="00866D58">
      <w:pPr>
        <w:pStyle w:val="NormalWeb"/>
        <w:numPr>
          <w:ilvl w:val="0"/>
          <w:numId w:val="8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On the </w:t>
      </w:r>
      <w:r>
        <w:rPr>
          <w:rStyle w:val="Strong"/>
          <w:rFonts w:ascii="Microsoft YaHei" w:eastAsia="Microsoft YaHei" w:hAnsi="Microsoft YaHei" w:hint="eastAsia"/>
          <w:color w:val="333333"/>
          <w:sz w:val="21"/>
          <w:szCs w:val="21"/>
        </w:rPr>
        <w:t>Insert</w:t>
      </w:r>
      <w:r>
        <w:rPr>
          <w:rFonts w:ascii="Microsoft YaHei" w:eastAsia="Microsoft YaHei" w:hAnsi="Microsoft YaHei" w:hint="eastAsia"/>
          <w:color w:val="333333"/>
          <w:sz w:val="21"/>
          <w:szCs w:val="21"/>
        </w:rPr>
        <w:t> tab, select </w:t>
      </w:r>
      <w:r>
        <w:rPr>
          <w:rStyle w:val="Strong"/>
          <w:rFonts w:ascii="Microsoft YaHei" w:eastAsia="Microsoft YaHei" w:hAnsi="Microsoft YaHei" w:hint="eastAsia"/>
          <w:color w:val="333333"/>
          <w:sz w:val="21"/>
          <w:szCs w:val="21"/>
        </w:rPr>
        <w:t>Recommended Charts</w:t>
      </w:r>
      <w:r>
        <w:rPr>
          <w:rFonts w:ascii="Microsoft YaHei" w:eastAsia="Microsoft YaHei" w:hAnsi="Microsoft YaHei" w:hint="eastAsia"/>
          <w:color w:val="333333"/>
          <w:sz w:val="21"/>
          <w:szCs w:val="21"/>
        </w:rPr>
        <w:t>.</w:t>
      </w:r>
    </w:p>
    <w:p w14:paraId="0E513B7A" w14:textId="77777777" w:rsidR="00866D58" w:rsidRDefault="00866D58" w:rsidP="00866D58">
      <w:pPr>
        <w:pStyle w:val="NormalWeb"/>
        <w:numPr>
          <w:ilvl w:val="0"/>
          <w:numId w:val="81"/>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Click </w:t>
      </w:r>
      <w:r>
        <w:rPr>
          <w:rStyle w:val="Strong"/>
          <w:rFonts w:ascii="Microsoft YaHei" w:eastAsia="Microsoft YaHei" w:hAnsi="Microsoft YaHei" w:hint="eastAsia"/>
          <w:color w:val="333333"/>
          <w:sz w:val="21"/>
          <w:szCs w:val="21"/>
        </w:rPr>
        <w:t>+ Insert PivotChart</w:t>
      </w:r>
      <w:r>
        <w:rPr>
          <w:rFonts w:ascii="Microsoft YaHei" w:eastAsia="Microsoft YaHei" w:hAnsi="Microsoft YaHei" w:hint="eastAsia"/>
          <w:color w:val="333333"/>
          <w:sz w:val="21"/>
          <w:szCs w:val="21"/>
        </w:rPr>
        <w:t>.</w:t>
      </w:r>
    </w:p>
    <w:p w14:paraId="5D636E8A" w14:textId="64181A94" w:rsidR="00866D58" w:rsidRDefault="00866D58" w:rsidP="00866D5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23C51E79" wp14:editId="2E1E866F">
            <wp:extent cx="5715000" cy="238125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a:ln>
                      <a:noFill/>
                    </a:ln>
                  </pic:spPr>
                </pic:pic>
              </a:graphicData>
            </a:graphic>
          </wp:inline>
        </w:drawing>
      </w:r>
    </w:p>
    <w:p w14:paraId="4A949F51" w14:textId="77777777" w:rsidR="00866D58" w:rsidRDefault="00866D58" w:rsidP="00866D5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42B0B194" w14:textId="77777777" w:rsidR="00866D58" w:rsidRDefault="00866D58" w:rsidP="00866D58">
      <w:pPr>
        <w:pStyle w:val="NormalWeb"/>
        <w:numPr>
          <w:ilvl w:val="0"/>
          <w:numId w:val="82"/>
        </w:numPr>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Switch to worksheet </w:t>
      </w:r>
      <w:proofErr w:type="spellStart"/>
      <w:r>
        <w:rPr>
          <w:rStyle w:val="Strong"/>
          <w:rFonts w:ascii="Microsoft YaHei" w:eastAsia="Microsoft YaHei" w:hAnsi="Microsoft YaHei" w:hint="eastAsia"/>
          <w:color w:val="333333"/>
          <w:sz w:val="21"/>
          <w:szCs w:val="21"/>
        </w:rPr>
        <w:t>indian</w:t>
      </w:r>
      <w:proofErr w:type="spellEnd"/>
      <w:r>
        <w:rPr>
          <w:rStyle w:val="Strong"/>
          <w:rFonts w:ascii="Microsoft YaHei" w:eastAsia="Microsoft YaHei" w:hAnsi="Microsoft YaHei" w:hint="eastAsia"/>
          <w:color w:val="333333"/>
          <w:sz w:val="21"/>
          <w:szCs w:val="21"/>
        </w:rPr>
        <w:t>-</w:t>
      </w:r>
      <w:proofErr w:type="spellStart"/>
      <w:r>
        <w:rPr>
          <w:rStyle w:val="Strong"/>
          <w:rFonts w:ascii="Microsoft YaHei" w:eastAsia="Microsoft YaHei" w:hAnsi="Microsoft YaHei" w:hint="eastAsia"/>
          <w:color w:val="333333"/>
          <w:sz w:val="21"/>
          <w:szCs w:val="21"/>
        </w:rPr>
        <w:t>startup</w:t>
      </w:r>
      <w:proofErr w:type="spellEnd"/>
      <w:r>
        <w:rPr>
          <w:rStyle w:val="Strong"/>
          <w:rFonts w:ascii="Microsoft YaHei" w:eastAsia="Microsoft YaHei" w:hAnsi="Microsoft YaHei" w:hint="eastAsia"/>
          <w:color w:val="333333"/>
          <w:sz w:val="21"/>
          <w:szCs w:val="21"/>
        </w:rPr>
        <w:t>-funding</w:t>
      </w:r>
      <w:r>
        <w:rPr>
          <w:rFonts w:ascii="Microsoft YaHei" w:eastAsia="Microsoft YaHei" w:hAnsi="Microsoft YaHei" w:hint="eastAsia"/>
          <w:color w:val="333333"/>
          <w:sz w:val="21"/>
          <w:szCs w:val="21"/>
        </w:rPr>
        <w:t> again.</w:t>
      </w:r>
    </w:p>
    <w:p w14:paraId="0F995BBA" w14:textId="77777777" w:rsidR="00866D58" w:rsidRDefault="00866D58" w:rsidP="00866D58">
      <w:pPr>
        <w:pStyle w:val="NormalWeb"/>
        <w:numPr>
          <w:ilvl w:val="0"/>
          <w:numId w:val="82"/>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column </w:t>
      </w:r>
      <w:r>
        <w:rPr>
          <w:rStyle w:val="Strong"/>
          <w:rFonts w:ascii="Microsoft YaHei" w:eastAsia="Microsoft YaHei" w:hAnsi="Microsoft YaHei" w:hint="eastAsia"/>
          <w:color w:val="333333"/>
          <w:sz w:val="21"/>
          <w:szCs w:val="21"/>
        </w:rPr>
        <w:t>C, D, E</w:t>
      </w:r>
      <w:r>
        <w:rPr>
          <w:rFonts w:ascii="Microsoft YaHei" w:eastAsia="Microsoft YaHei" w:hAnsi="Microsoft YaHei" w:hint="eastAsia"/>
          <w:color w:val="333333"/>
          <w:sz w:val="21"/>
          <w:szCs w:val="21"/>
        </w:rPr>
        <w:t>.</w:t>
      </w:r>
    </w:p>
    <w:p w14:paraId="0960A3B3" w14:textId="77777777" w:rsidR="00866D58" w:rsidRDefault="00866D58" w:rsidP="00866D58">
      <w:pPr>
        <w:pStyle w:val="NormalWeb"/>
        <w:numPr>
          <w:ilvl w:val="0"/>
          <w:numId w:val="82"/>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On the </w:t>
      </w:r>
      <w:r>
        <w:rPr>
          <w:rStyle w:val="Strong"/>
          <w:rFonts w:ascii="Microsoft YaHei" w:eastAsia="Microsoft YaHei" w:hAnsi="Microsoft YaHei" w:hint="eastAsia"/>
          <w:color w:val="333333"/>
          <w:sz w:val="21"/>
          <w:szCs w:val="21"/>
        </w:rPr>
        <w:t>Insert</w:t>
      </w:r>
      <w:r>
        <w:rPr>
          <w:rFonts w:ascii="Microsoft YaHei" w:eastAsia="Microsoft YaHei" w:hAnsi="Microsoft YaHei" w:hint="eastAsia"/>
          <w:color w:val="333333"/>
          <w:sz w:val="21"/>
          <w:szCs w:val="21"/>
        </w:rPr>
        <w:t> tab, select </w:t>
      </w:r>
      <w:r>
        <w:rPr>
          <w:rStyle w:val="Strong"/>
          <w:rFonts w:ascii="Microsoft YaHei" w:eastAsia="Microsoft YaHei" w:hAnsi="Microsoft YaHei" w:hint="eastAsia"/>
          <w:color w:val="333333"/>
          <w:sz w:val="21"/>
          <w:szCs w:val="21"/>
        </w:rPr>
        <w:t>Recommended Charts</w:t>
      </w:r>
      <w:r>
        <w:rPr>
          <w:rFonts w:ascii="Microsoft YaHei" w:eastAsia="Microsoft YaHei" w:hAnsi="Microsoft YaHei" w:hint="eastAsia"/>
          <w:color w:val="333333"/>
          <w:sz w:val="21"/>
          <w:szCs w:val="21"/>
        </w:rPr>
        <w:t>.</w:t>
      </w:r>
    </w:p>
    <w:p w14:paraId="5B74B52F" w14:textId="77777777" w:rsidR="00866D58" w:rsidRDefault="00866D58" w:rsidP="00866D58">
      <w:pPr>
        <w:pStyle w:val="NormalWeb"/>
        <w:numPr>
          <w:ilvl w:val="0"/>
          <w:numId w:val="82"/>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Choose the recommended chart, and click </w:t>
      </w:r>
      <w:r>
        <w:rPr>
          <w:rStyle w:val="Strong"/>
          <w:rFonts w:ascii="Microsoft YaHei" w:eastAsia="Microsoft YaHei" w:hAnsi="Microsoft YaHei" w:hint="eastAsia"/>
          <w:color w:val="333333"/>
          <w:sz w:val="21"/>
          <w:szCs w:val="21"/>
        </w:rPr>
        <w:t>+ Insert PivotChart</w:t>
      </w:r>
      <w:r>
        <w:rPr>
          <w:rFonts w:ascii="Microsoft YaHei" w:eastAsia="Microsoft YaHei" w:hAnsi="Microsoft YaHei" w:hint="eastAsia"/>
          <w:color w:val="333333"/>
          <w:sz w:val="21"/>
          <w:szCs w:val="21"/>
        </w:rPr>
        <w:t>.</w:t>
      </w:r>
    </w:p>
    <w:p w14:paraId="2757BDE4" w14:textId="42FF80D6" w:rsidR="00866D58" w:rsidRDefault="00866D58" w:rsidP="00866D5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lastRenderedPageBreak/>
        <w:drawing>
          <wp:inline distT="0" distB="0" distL="0" distR="0" wp14:anchorId="5C2EBEF4" wp14:editId="2C93F3DF">
            <wp:extent cx="5943600" cy="2098675"/>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2098675"/>
                    </a:xfrm>
                    <a:prstGeom prst="rect">
                      <a:avLst/>
                    </a:prstGeom>
                    <a:noFill/>
                    <a:ln>
                      <a:noFill/>
                    </a:ln>
                  </pic:spPr>
                </pic:pic>
              </a:graphicData>
            </a:graphic>
          </wp:inline>
        </w:drawing>
      </w:r>
    </w:p>
    <w:p w14:paraId="6C1CAA4B" w14:textId="77777777" w:rsidR="00866D58" w:rsidRDefault="00866D58" w:rsidP="00866D5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22BDF09D" w14:textId="77777777" w:rsidR="00866D58" w:rsidRDefault="00866D58" w:rsidP="00866D58">
      <w:pPr>
        <w:pStyle w:val="Heading2"/>
        <w:pBdr>
          <w:bottom w:val="single" w:sz="6" w:space="4" w:color="EEEEEE"/>
        </w:pBdr>
        <w:spacing w:before="240" w:after="24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t>Task B: Use of the Filters feature</w:t>
      </w:r>
    </w:p>
    <w:p w14:paraId="6BC48A21" w14:textId="77777777" w:rsidR="00866D58" w:rsidRDefault="00866D58" w:rsidP="00866D58">
      <w:pPr>
        <w:numPr>
          <w:ilvl w:val="0"/>
          <w:numId w:val="8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Switch to worksheet </w:t>
      </w:r>
      <w:r>
        <w:rPr>
          <w:rStyle w:val="Strong"/>
          <w:rFonts w:ascii="Microsoft YaHei" w:eastAsia="Microsoft YaHei" w:hAnsi="Microsoft YaHei" w:hint="eastAsia"/>
          <w:color w:val="333333"/>
          <w:sz w:val="21"/>
          <w:szCs w:val="21"/>
        </w:rPr>
        <w:t>Pivot1</w:t>
      </w:r>
      <w:r>
        <w:rPr>
          <w:rFonts w:ascii="Microsoft YaHei" w:eastAsia="Microsoft YaHei" w:hAnsi="Microsoft YaHei" w:hint="eastAsia"/>
          <w:color w:val="333333"/>
          <w:sz w:val="21"/>
          <w:szCs w:val="21"/>
        </w:rPr>
        <w:t>.</w:t>
      </w:r>
    </w:p>
    <w:p w14:paraId="6DF3FEAF" w14:textId="77777777" w:rsidR="00866D58" w:rsidRDefault="00866D58" w:rsidP="00866D58">
      <w:pPr>
        <w:numPr>
          <w:ilvl w:val="0"/>
          <w:numId w:val="8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Pivot Table, click the </w:t>
      </w:r>
      <w:r>
        <w:rPr>
          <w:rStyle w:val="Strong"/>
          <w:rFonts w:ascii="Microsoft YaHei" w:eastAsia="Microsoft YaHei" w:hAnsi="Microsoft YaHei" w:hint="eastAsia"/>
          <w:color w:val="333333"/>
          <w:sz w:val="21"/>
          <w:szCs w:val="21"/>
        </w:rPr>
        <w:t>Row Labels</w:t>
      </w:r>
      <w:r>
        <w:rPr>
          <w:rFonts w:ascii="Microsoft YaHei" w:eastAsia="Microsoft YaHei" w:hAnsi="Microsoft YaHei" w:hint="eastAsia"/>
          <w:color w:val="333333"/>
          <w:sz w:val="21"/>
          <w:szCs w:val="21"/>
        </w:rPr>
        <w:t> arrow.</w:t>
      </w:r>
    </w:p>
    <w:p w14:paraId="447E7297" w14:textId="77777777" w:rsidR="00866D58" w:rsidRDefault="00866D58" w:rsidP="00866D58">
      <w:pPr>
        <w:numPr>
          <w:ilvl w:val="0"/>
          <w:numId w:val="8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w:t>
      </w:r>
      <w:r>
        <w:rPr>
          <w:rStyle w:val="Strong"/>
          <w:rFonts w:ascii="Microsoft YaHei" w:eastAsia="Microsoft YaHei" w:hAnsi="Microsoft YaHei" w:hint="eastAsia"/>
          <w:color w:val="333333"/>
          <w:sz w:val="21"/>
          <w:szCs w:val="21"/>
        </w:rPr>
        <w:t>City Location</w:t>
      </w:r>
      <w:r>
        <w:rPr>
          <w:rFonts w:ascii="Microsoft YaHei" w:eastAsia="Microsoft YaHei" w:hAnsi="Microsoft YaHei" w:hint="eastAsia"/>
          <w:color w:val="333333"/>
          <w:sz w:val="21"/>
          <w:szCs w:val="21"/>
        </w:rPr>
        <w:t>, then </w:t>
      </w:r>
      <w:r>
        <w:rPr>
          <w:rStyle w:val="Strong"/>
          <w:rFonts w:ascii="Microsoft YaHei" w:eastAsia="Microsoft YaHei" w:hAnsi="Microsoft YaHei" w:hint="eastAsia"/>
          <w:color w:val="333333"/>
          <w:sz w:val="21"/>
          <w:szCs w:val="21"/>
        </w:rPr>
        <w:t>Filter…</w:t>
      </w:r>
      <w:r>
        <w:rPr>
          <w:rFonts w:ascii="Microsoft YaHei" w:eastAsia="Microsoft YaHei" w:hAnsi="Microsoft YaHei" w:hint="eastAsia"/>
          <w:color w:val="333333"/>
          <w:sz w:val="21"/>
          <w:szCs w:val="21"/>
        </w:rPr>
        <w:t>.</w:t>
      </w:r>
    </w:p>
    <w:p w14:paraId="41FEDDCD" w14:textId="77777777" w:rsidR="00866D58" w:rsidRDefault="00866D58" w:rsidP="00866D58">
      <w:pPr>
        <w:numPr>
          <w:ilvl w:val="0"/>
          <w:numId w:val="8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Just select </w:t>
      </w:r>
      <w:r>
        <w:rPr>
          <w:rStyle w:val="Strong"/>
          <w:rFonts w:ascii="Microsoft YaHei" w:eastAsia="Microsoft YaHei" w:hAnsi="Microsoft YaHei" w:hint="eastAsia"/>
          <w:color w:val="333333"/>
          <w:sz w:val="21"/>
          <w:szCs w:val="21"/>
        </w:rPr>
        <w:t>Burnsville</w:t>
      </w:r>
      <w:r>
        <w:rPr>
          <w:rFonts w:ascii="Microsoft YaHei" w:eastAsia="Microsoft YaHei" w:hAnsi="Microsoft YaHei" w:hint="eastAsia"/>
          <w:color w:val="333333"/>
          <w:sz w:val="21"/>
          <w:szCs w:val="21"/>
        </w:rPr>
        <w:t>, </w:t>
      </w:r>
      <w:r>
        <w:rPr>
          <w:rStyle w:val="Strong"/>
          <w:rFonts w:ascii="Microsoft YaHei" w:eastAsia="Microsoft YaHei" w:hAnsi="Microsoft YaHei" w:hint="eastAsia"/>
          <w:color w:val="333333"/>
          <w:sz w:val="21"/>
          <w:szCs w:val="21"/>
        </w:rPr>
        <w:t>Delhi</w:t>
      </w:r>
      <w:r>
        <w:rPr>
          <w:rFonts w:ascii="Microsoft YaHei" w:eastAsia="Microsoft YaHei" w:hAnsi="Microsoft YaHei" w:hint="eastAsia"/>
          <w:color w:val="333333"/>
          <w:sz w:val="21"/>
          <w:szCs w:val="21"/>
        </w:rPr>
        <w:t>, </w:t>
      </w:r>
      <w:r>
        <w:rPr>
          <w:rStyle w:val="Strong"/>
          <w:rFonts w:ascii="Microsoft YaHei" w:eastAsia="Microsoft YaHei" w:hAnsi="Microsoft YaHei" w:hint="eastAsia"/>
          <w:color w:val="333333"/>
          <w:sz w:val="21"/>
          <w:szCs w:val="21"/>
        </w:rPr>
        <w:t>New York</w:t>
      </w:r>
      <w:r>
        <w:rPr>
          <w:rFonts w:ascii="Microsoft YaHei" w:eastAsia="Microsoft YaHei" w:hAnsi="Microsoft YaHei" w:hint="eastAsia"/>
          <w:color w:val="333333"/>
          <w:sz w:val="21"/>
          <w:szCs w:val="21"/>
        </w:rPr>
        <w:t>, then click </w:t>
      </w:r>
      <w:r>
        <w:rPr>
          <w:rStyle w:val="Strong"/>
          <w:rFonts w:ascii="Microsoft YaHei" w:eastAsia="Microsoft YaHei" w:hAnsi="Microsoft YaHei" w:hint="eastAsia"/>
          <w:color w:val="333333"/>
          <w:sz w:val="21"/>
          <w:szCs w:val="21"/>
        </w:rPr>
        <w:t>OK</w:t>
      </w:r>
      <w:r>
        <w:rPr>
          <w:rFonts w:ascii="Microsoft YaHei" w:eastAsia="Microsoft YaHei" w:hAnsi="Microsoft YaHei" w:hint="eastAsia"/>
          <w:color w:val="333333"/>
          <w:sz w:val="21"/>
          <w:szCs w:val="21"/>
        </w:rPr>
        <w:t> to display the amounts for startups in these three cities only.</w:t>
      </w:r>
    </w:p>
    <w:p w14:paraId="698FDE3B" w14:textId="77777777" w:rsidR="00866D58" w:rsidRDefault="00866D58" w:rsidP="00866D58">
      <w:pPr>
        <w:numPr>
          <w:ilvl w:val="0"/>
          <w:numId w:val="8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Pivot Table, click the </w:t>
      </w:r>
      <w:r>
        <w:rPr>
          <w:rStyle w:val="Strong"/>
          <w:rFonts w:ascii="Microsoft YaHei" w:eastAsia="Microsoft YaHei" w:hAnsi="Microsoft YaHei" w:hint="eastAsia"/>
          <w:color w:val="333333"/>
          <w:sz w:val="21"/>
          <w:szCs w:val="21"/>
        </w:rPr>
        <w:t>Row Labels</w:t>
      </w:r>
      <w:r>
        <w:rPr>
          <w:rFonts w:ascii="Microsoft YaHei" w:eastAsia="Microsoft YaHei" w:hAnsi="Microsoft YaHei" w:hint="eastAsia"/>
          <w:color w:val="333333"/>
          <w:sz w:val="21"/>
          <w:szCs w:val="21"/>
        </w:rPr>
        <w:t> arrow.</w:t>
      </w:r>
    </w:p>
    <w:p w14:paraId="4F4D78B1" w14:textId="77777777" w:rsidR="00866D58" w:rsidRDefault="00866D58" w:rsidP="00866D58">
      <w:pPr>
        <w:numPr>
          <w:ilvl w:val="0"/>
          <w:numId w:val="8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Select </w:t>
      </w:r>
      <w:r>
        <w:rPr>
          <w:rStyle w:val="Strong"/>
          <w:rFonts w:ascii="Microsoft YaHei" w:eastAsia="Microsoft YaHei" w:hAnsi="Microsoft YaHei" w:hint="eastAsia"/>
          <w:color w:val="333333"/>
          <w:sz w:val="21"/>
          <w:szCs w:val="21"/>
        </w:rPr>
        <w:t>City Location</w:t>
      </w:r>
      <w:r>
        <w:rPr>
          <w:rFonts w:ascii="Microsoft YaHei" w:eastAsia="Microsoft YaHei" w:hAnsi="Microsoft YaHei" w:hint="eastAsia"/>
          <w:color w:val="333333"/>
          <w:sz w:val="21"/>
          <w:szCs w:val="21"/>
        </w:rPr>
        <w:t>, then click </w:t>
      </w:r>
      <w:r>
        <w:rPr>
          <w:rStyle w:val="Strong"/>
          <w:rFonts w:ascii="Microsoft YaHei" w:eastAsia="Microsoft YaHei" w:hAnsi="Microsoft YaHei" w:hint="eastAsia"/>
          <w:color w:val="333333"/>
          <w:sz w:val="21"/>
          <w:szCs w:val="21"/>
        </w:rPr>
        <w:t>Clear Filter From ‘City Location’</w:t>
      </w:r>
      <w:r>
        <w:rPr>
          <w:rFonts w:ascii="Microsoft YaHei" w:eastAsia="Microsoft YaHei" w:hAnsi="Microsoft YaHei" w:hint="eastAsia"/>
          <w:color w:val="333333"/>
          <w:sz w:val="21"/>
          <w:szCs w:val="21"/>
        </w:rPr>
        <w:t> to display the startups in all cities again.</w:t>
      </w:r>
    </w:p>
    <w:p w14:paraId="6A1BF06C" w14:textId="77777777" w:rsidR="00866D58" w:rsidRDefault="00866D58" w:rsidP="00866D58">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C: Use of the Slicers feature</w:t>
      </w:r>
    </w:p>
    <w:p w14:paraId="4CE33C12" w14:textId="77777777" w:rsidR="00866D58" w:rsidRDefault="00866D58" w:rsidP="00866D58">
      <w:pPr>
        <w:numPr>
          <w:ilvl w:val="0"/>
          <w:numId w:val="8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Download the file </w:t>
      </w:r>
      <w:hyperlink r:id="rId427" w:tgtFrame="_blank" w:history="1">
        <w:r>
          <w:rPr>
            <w:rStyle w:val="Hyperlink"/>
            <w:rFonts w:ascii="Microsoft YaHei" w:eastAsia="Microsoft YaHei" w:hAnsi="Microsoft YaHei" w:hint="eastAsia"/>
            <w:b/>
            <w:bCs/>
            <w:color w:val="4183C4"/>
            <w:sz w:val="21"/>
            <w:szCs w:val="21"/>
          </w:rPr>
          <w:t>indian_startup_funding_Lab7_with_slicers_timelines.xlsx</w:t>
        </w:r>
      </w:hyperlink>
      <w:r>
        <w:rPr>
          <w:rFonts w:ascii="Microsoft YaHei" w:eastAsia="Microsoft YaHei" w:hAnsi="Microsoft YaHei" w:hint="eastAsia"/>
          <w:color w:val="333333"/>
          <w:sz w:val="21"/>
          <w:szCs w:val="21"/>
        </w:rPr>
        <w:t>. Upload and open it using Excel for the web.</w:t>
      </w:r>
    </w:p>
    <w:p w14:paraId="44845A67" w14:textId="77777777" w:rsidR="00866D58" w:rsidRDefault="00866D58" w:rsidP="00866D58">
      <w:pPr>
        <w:numPr>
          <w:ilvl w:val="0"/>
          <w:numId w:val="8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Switch to worksheet </w:t>
      </w:r>
      <w:r>
        <w:rPr>
          <w:rStyle w:val="Strong"/>
          <w:rFonts w:ascii="Microsoft YaHei" w:eastAsia="Microsoft YaHei" w:hAnsi="Microsoft YaHei" w:hint="eastAsia"/>
          <w:color w:val="333333"/>
          <w:sz w:val="21"/>
          <w:szCs w:val="21"/>
        </w:rPr>
        <w:t>Pivot1</w:t>
      </w:r>
      <w:r>
        <w:rPr>
          <w:rFonts w:ascii="Microsoft YaHei" w:eastAsia="Microsoft YaHei" w:hAnsi="Microsoft YaHei" w:hint="eastAsia"/>
          <w:color w:val="333333"/>
          <w:sz w:val="21"/>
          <w:szCs w:val="21"/>
        </w:rPr>
        <w:t> if you are not there.</w:t>
      </w:r>
    </w:p>
    <w:p w14:paraId="248CEF6C" w14:textId="77777777" w:rsidR="00866D58" w:rsidRDefault="00866D58" w:rsidP="00866D58">
      <w:pPr>
        <w:numPr>
          <w:ilvl w:val="0"/>
          <w:numId w:val="8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w:t>
      </w:r>
      <w:r>
        <w:rPr>
          <w:rStyle w:val="Strong"/>
          <w:rFonts w:ascii="Microsoft YaHei" w:eastAsia="Microsoft YaHei" w:hAnsi="Microsoft YaHei" w:hint="eastAsia"/>
          <w:color w:val="333333"/>
          <w:sz w:val="21"/>
          <w:szCs w:val="21"/>
        </w:rPr>
        <w:t>City Location</w:t>
      </w:r>
      <w:r>
        <w:rPr>
          <w:rFonts w:ascii="Microsoft YaHei" w:eastAsia="Microsoft YaHei" w:hAnsi="Microsoft YaHei" w:hint="eastAsia"/>
          <w:color w:val="333333"/>
          <w:sz w:val="21"/>
          <w:szCs w:val="21"/>
        </w:rPr>
        <w:t> slicer, select </w:t>
      </w:r>
      <w:r>
        <w:rPr>
          <w:rStyle w:val="Strong"/>
          <w:rFonts w:ascii="Microsoft YaHei" w:eastAsia="Microsoft YaHei" w:hAnsi="Microsoft YaHei" w:hint="eastAsia"/>
          <w:color w:val="333333"/>
          <w:sz w:val="21"/>
          <w:szCs w:val="21"/>
        </w:rPr>
        <w:t>Burnsville</w:t>
      </w:r>
      <w:r>
        <w:rPr>
          <w:rFonts w:ascii="Microsoft YaHei" w:eastAsia="Microsoft YaHei" w:hAnsi="Microsoft YaHei" w:hint="eastAsia"/>
          <w:color w:val="333333"/>
          <w:sz w:val="21"/>
          <w:szCs w:val="21"/>
        </w:rPr>
        <w:t>, then </w:t>
      </w:r>
      <w:r>
        <w:rPr>
          <w:rStyle w:val="Strong"/>
          <w:rFonts w:ascii="Microsoft YaHei" w:eastAsia="Microsoft YaHei" w:hAnsi="Microsoft YaHei" w:hint="eastAsia"/>
          <w:color w:val="333333"/>
          <w:sz w:val="21"/>
          <w:szCs w:val="21"/>
        </w:rPr>
        <w:t>Delhi</w:t>
      </w:r>
      <w:r>
        <w:rPr>
          <w:rFonts w:ascii="Microsoft YaHei" w:eastAsia="Microsoft YaHei" w:hAnsi="Microsoft YaHei" w:hint="eastAsia"/>
          <w:color w:val="333333"/>
          <w:sz w:val="21"/>
          <w:szCs w:val="21"/>
        </w:rPr>
        <w:t>, then </w:t>
      </w:r>
      <w:r>
        <w:rPr>
          <w:rStyle w:val="Strong"/>
          <w:rFonts w:ascii="Microsoft YaHei" w:eastAsia="Microsoft YaHei" w:hAnsi="Microsoft YaHei" w:hint="eastAsia"/>
          <w:color w:val="333333"/>
          <w:sz w:val="21"/>
          <w:szCs w:val="21"/>
        </w:rPr>
        <w:t>New York</w:t>
      </w:r>
      <w:r>
        <w:rPr>
          <w:rFonts w:ascii="Microsoft YaHei" w:eastAsia="Microsoft YaHei" w:hAnsi="Microsoft YaHei" w:hint="eastAsia"/>
          <w:color w:val="333333"/>
          <w:sz w:val="21"/>
          <w:szCs w:val="21"/>
        </w:rPr>
        <w:t>.</w:t>
      </w:r>
    </w:p>
    <w:p w14:paraId="4DC9B915" w14:textId="77777777" w:rsidR="00866D58" w:rsidRDefault="00866D58" w:rsidP="00866D58">
      <w:pPr>
        <w:numPr>
          <w:ilvl w:val="0"/>
          <w:numId w:val="8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To filter by multiple selection in the </w:t>
      </w:r>
      <w:r>
        <w:rPr>
          <w:rStyle w:val="Strong"/>
          <w:rFonts w:ascii="Microsoft YaHei" w:eastAsia="Microsoft YaHei" w:hAnsi="Microsoft YaHei" w:hint="eastAsia"/>
          <w:color w:val="333333"/>
          <w:sz w:val="21"/>
          <w:szCs w:val="21"/>
        </w:rPr>
        <w:t>City Location</w:t>
      </w:r>
      <w:r>
        <w:rPr>
          <w:rFonts w:ascii="Microsoft YaHei" w:eastAsia="Microsoft YaHei" w:hAnsi="Microsoft YaHei" w:hint="eastAsia"/>
          <w:color w:val="333333"/>
          <w:sz w:val="21"/>
          <w:szCs w:val="21"/>
        </w:rPr>
        <w:t> slicer, with </w:t>
      </w:r>
      <w:r>
        <w:rPr>
          <w:rStyle w:val="Strong"/>
          <w:rFonts w:ascii="Microsoft YaHei" w:eastAsia="Microsoft YaHei" w:hAnsi="Microsoft YaHei" w:hint="eastAsia"/>
          <w:color w:val="333333"/>
          <w:sz w:val="21"/>
          <w:szCs w:val="21"/>
        </w:rPr>
        <w:t>New York</w:t>
      </w:r>
      <w:r>
        <w:rPr>
          <w:rFonts w:ascii="Microsoft YaHei" w:eastAsia="Microsoft YaHei" w:hAnsi="Microsoft YaHei" w:hint="eastAsia"/>
          <w:color w:val="333333"/>
          <w:sz w:val="21"/>
          <w:szCs w:val="21"/>
        </w:rPr>
        <w:t> still selected, press </w:t>
      </w:r>
      <w:r>
        <w:rPr>
          <w:rStyle w:val="Strong"/>
          <w:rFonts w:ascii="Microsoft YaHei" w:eastAsia="Microsoft YaHei" w:hAnsi="Microsoft YaHei" w:hint="eastAsia"/>
          <w:color w:val="333333"/>
          <w:sz w:val="21"/>
          <w:szCs w:val="21"/>
        </w:rPr>
        <w:t>CTRL</w:t>
      </w:r>
      <w:r>
        <w:rPr>
          <w:rFonts w:ascii="Microsoft YaHei" w:eastAsia="Microsoft YaHei" w:hAnsi="Microsoft YaHei" w:hint="eastAsia"/>
          <w:color w:val="333333"/>
          <w:sz w:val="21"/>
          <w:szCs w:val="21"/>
        </w:rPr>
        <w:t> and select </w:t>
      </w:r>
      <w:r>
        <w:rPr>
          <w:rStyle w:val="Strong"/>
          <w:rFonts w:ascii="Microsoft YaHei" w:eastAsia="Microsoft YaHei" w:hAnsi="Microsoft YaHei" w:hint="eastAsia"/>
          <w:color w:val="333333"/>
          <w:sz w:val="21"/>
          <w:szCs w:val="21"/>
        </w:rPr>
        <w:t>Burnsville</w:t>
      </w:r>
      <w:r>
        <w:rPr>
          <w:rFonts w:ascii="Microsoft YaHei" w:eastAsia="Microsoft YaHei" w:hAnsi="Microsoft YaHei" w:hint="eastAsia"/>
          <w:color w:val="333333"/>
          <w:sz w:val="21"/>
          <w:szCs w:val="21"/>
        </w:rPr>
        <w:t>, and then </w:t>
      </w:r>
      <w:r>
        <w:rPr>
          <w:rStyle w:val="Strong"/>
          <w:rFonts w:ascii="Microsoft YaHei" w:eastAsia="Microsoft YaHei" w:hAnsi="Microsoft YaHei" w:hint="eastAsia"/>
          <w:color w:val="333333"/>
          <w:sz w:val="21"/>
          <w:szCs w:val="21"/>
        </w:rPr>
        <w:t>Delhi</w:t>
      </w:r>
      <w:r>
        <w:rPr>
          <w:rFonts w:ascii="Microsoft YaHei" w:eastAsia="Microsoft YaHei" w:hAnsi="Microsoft YaHei" w:hint="eastAsia"/>
          <w:color w:val="333333"/>
          <w:sz w:val="21"/>
          <w:szCs w:val="21"/>
        </w:rPr>
        <w:t>.</w:t>
      </w:r>
    </w:p>
    <w:p w14:paraId="4ECE32F8" w14:textId="77777777" w:rsidR="00866D58" w:rsidRDefault="00866D58" w:rsidP="00866D58">
      <w:pPr>
        <w:numPr>
          <w:ilvl w:val="0"/>
          <w:numId w:val="8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To filter using more than one slicer, in the </w:t>
      </w:r>
      <w:r>
        <w:rPr>
          <w:rStyle w:val="Strong"/>
          <w:rFonts w:ascii="Microsoft YaHei" w:eastAsia="Microsoft YaHei" w:hAnsi="Microsoft YaHei" w:hint="eastAsia"/>
          <w:color w:val="333333"/>
          <w:sz w:val="21"/>
          <w:szCs w:val="21"/>
        </w:rPr>
        <w:t>Investors Name</w:t>
      </w:r>
      <w:r>
        <w:rPr>
          <w:rFonts w:ascii="Microsoft YaHei" w:eastAsia="Microsoft YaHei" w:hAnsi="Microsoft YaHei" w:hint="eastAsia"/>
          <w:color w:val="333333"/>
          <w:sz w:val="21"/>
          <w:szCs w:val="21"/>
        </w:rPr>
        <w:t> slicer, select </w:t>
      </w:r>
      <w:r>
        <w:rPr>
          <w:rStyle w:val="Strong"/>
          <w:rFonts w:ascii="Microsoft YaHei" w:eastAsia="Microsoft YaHei" w:hAnsi="Microsoft YaHei" w:hint="eastAsia"/>
          <w:color w:val="333333"/>
          <w:sz w:val="21"/>
          <w:szCs w:val="21"/>
        </w:rPr>
        <w:t>Amour Infrastructure</w:t>
      </w:r>
      <w:r>
        <w:rPr>
          <w:rFonts w:ascii="Microsoft YaHei" w:eastAsia="Microsoft YaHei" w:hAnsi="Microsoft YaHei" w:hint="eastAsia"/>
          <w:color w:val="333333"/>
          <w:sz w:val="21"/>
          <w:szCs w:val="21"/>
        </w:rPr>
        <w:t>, then press </w:t>
      </w:r>
      <w:r>
        <w:rPr>
          <w:rStyle w:val="Strong"/>
          <w:rFonts w:ascii="Microsoft YaHei" w:eastAsia="Microsoft YaHei" w:hAnsi="Microsoft YaHei" w:hint="eastAsia"/>
          <w:color w:val="333333"/>
          <w:sz w:val="21"/>
          <w:szCs w:val="21"/>
        </w:rPr>
        <w:t>CTRL</w:t>
      </w:r>
      <w:r>
        <w:rPr>
          <w:rFonts w:ascii="Microsoft YaHei" w:eastAsia="Microsoft YaHei" w:hAnsi="Microsoft YaHei" w:hint="eastAsia"/>
          <w:color w:val="333333"/>
          <w:sz w:val="21"/>
          <w:szCs w:val="21"/>
        </w:rPr>
        <w:t> and select </w:t>
      </w:r>
      <w:proofErr w:type="spellStart"/>
      <w:r>
        <w:rPr>
          <w:rStyle w:val="Strong"/>
          <w:rFonts w:ascii="Microsoft YaHei" w:eastAsia="Microsoft YaHei" w:hAnsi="Microsoft YaHei" w:hint="eastAsia"/>
          <w:color w:val="333333"/>
          <w:sz w:val="21"/>
          <w:szCs w:val="21"/>
        </w:rPr>
        <w:t>Westbridge</w:t>
      </w:r>
      <w:proofErr w:type="spellEnd"/>
      <w:r>
        <w:rPr>
          <w:rStyle w:val="Strong"/>
          <w:rFonts w:ascii="Microsoft YaHei" w:eastAsia="Microsoft YaHei" w:hAnsi="Microsoft YaHei" w:hint="eastAsia"/>
          <w:color w:val="333333"/>
          <w:sz w:val="21"/>
          <w:szCs w:val="21"/>
        </w:rPr>
        <w:t xml:space="preserve"> Capital</w:t>
      </w:r>
      <w:r>
        <w:rPr>
          <w:rFonts w:ascii="Microsoft YaHei" w:eastAsia="Microsoft YaHei" w:hAnsi="Microsoft YaHei" w:hint="eastAsia"/>
          <w:color w:val="333333"/>
          <w:sz w:val="21"/>
          <w:szCs w:val="21"/>
        </w:rPr>
        <w:t>, and then </w:t>
      </w:r>
      <w:r>
        <w:rPr>
          <w:rStyle w:val="Strong"/>
          <w:rFonts w:ascii="Microsoft YaHei" w:eastAsia="Microsoft YaHei" w:hAnsi="Microsoft YaHei" w:hint="eastAsia"/>
          <w:color w:val="333333"/>
          <w:sz w:val="21"/>
          <w:szCs w:val="21"/>
        </w:rPr>
        <w:t>Breakthrough Energy Ventures</w:t>
      </w:r>
      <w:r>
        <w:rPr>
          <w:rFonts w:ascii="Microsoft YaHei" w:eastAsia="Microsoft YaHei" w:hAnsi="Microsoft YaHei" w:hint="eastAsia"/>
          <w:color w:val="333333"/>
          <w:sz w:val="21"/>
          <w:szCs w:val="21"/>
        </w:rPr>
        <w:t>.</w:t>
      </w:r>
    </w:p>
    <w:p w14:paraId="578633DA" w14:textId="77777777" w:rsidR="00866D58" w:rsidRDefault="00866D58" w:rsidP="00866D58">
      <w:pPr>
        <w:numPr>
          <w:ilvl w:val="0"/>
          <w:numId w:val="84"/>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w:t>
      </w:r>
      <w:r>
        <w:rPr>
          <w:rStyle w:val="Strong"/>
          <w:rFonts w:ascii="Microsoft YaHei" w:eastAsia="Microsoft YaHei" w:hAnsi="Microsoft YaHei" w:hint="eastAsia"/>
          <w:color w:val="333333"/>
          <w:sz w:val="21"/>
          <w:szCs w:val="21"/>
        </w:rPr>
        <w:t>City Location</w:t>
      </w:r>
      <w:r>
        <w:rPr>
          <w:rFonts w:ascii="Microsoft YaHei" w:eastAsia="Microsoft YaHei" w:hAnsi="Microsoft YaHei" w:hint="eastAsia"/>
          <w:color w:val="333333"/>
          <w:sz w:val="21"/>
          <w:szCs w:val="21"/>
        </w:rPr>
        <w:t> slicer, click the </w:t>
      </w:r>
      <w:r>
        <w:rPr>
          <w:rStyle w:val="Strong"/>
          <w:rFonts w:ascii="Microsoft YaHei" w:eastAsia="Microsoft YaHei" w:hAnsi="Microsoft YaHei" w:hint="eastAsia"/>
          <w:color w:val="333333"/>
          <w:sz w:val="21"/>
          <w:szCs w:val="21"/>
        </w:rPr>
        <w:t>Clear Filter</w:t>
      </w:r>
      <w:r>
        <w:rPr>
          <w:rFonts w:ascii="Microsoft YaHei" w:eastAsia="Microsoft YaHei" w:hAnsi="Microsoft YaHei" w:hint="eastAsia"/>
          <w:color w:val="333333"/>
          <w:sz w:val="21"/>
          <w:szCs w:val="21"/>
        </w:rPr>
        <w:t> button, then in the </w:t>
      </w:r>
      <w:r>
        <w:rPr>
          <w:rStyle w:val="Strong"/>
          <w:rFonts w:ascii="Microsoft YaHei" w:eastAsia="Microsoft YaHei" w:hAnsi="Microsoft YaHei" w:hint="eastAsia"/>
          <w:color w:val="333333"/>
          <w:sz w:val="21"/>
          <w:szCs w:val="21"/>
        </w:rPr>
        <w:t>Investors Name</w:t>
      </w:r>
      <w:r>
        <w:rPr>
          <w:rFonts w:ascii="Microsoft YaHei" w:eastAsia="Microsoft YaHei" w:hAnsi="Microsoft YaHei" w:hint="eastAsia"/>
          <w:color w:val="333333"/>
          <w:sz w:val="21"/>
          <w:szCs w:val="21"/>
        </w:rPr>
        <w:t> slicer, click the </w:t>
      </w:r>
      <w:r>
        <w:rPr>
          <w:rStyle w:val="Strong"/>
          <w:rFonts w:ascii="Microsoft YaHei" w:eastAsia="Microsoft YaHei" w:hAnsi="Microsoft YaHei" w:hint="eastAsia"/>
          <w:color w:val="333333"/>
          <w:sz w:val="21"/>
          <w:szCs w:val="21"/>
        </w:rPr>
        <w:t>Clear Filter</w:t>
      </w:r>
      <w:r>
        <w:rPr>
          <w:rFonts w:ascii="Microsoft YaHei" w:eastAsia="Microsoft YaHei" w:hAnsi="Microsoft YaHei" w:hint="eastAsia"/>
          <w:color w:val="333333"/>
          <w:sz w:val="21"/>
          <w:szCs w:val="21"/>
        </w:rPr>
        <w:t> button.</w:t>
      </w:r>
    </w:p>
    <w:p w14:paraId="52801147" w14:textId="77777777" w:rsidR="00866D58" w:rsidRDefault="00866D58" w:rsidP="00866D58">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Task D: Use of the Timelines feature</w:t>
      </w:r>
    </w:p>
    <w:p w14:paraId="1623BDE4" w14:textId="77777777" w:rsidR="00866D58" w:rsidRDefault="00866D58" w:rsidP="00866D58">
      <w:pPr>
        <w:pStyle w:val="NormalWeb"/>
        <w:numPr>
          <w:ilvl w:val="0"/>
          <w:numId w:val="85"/>
        </w:numPr>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Date timeline, click </w:t>
      </w:r>
      <w:r>
        <w:rPr>
          <w:rStyle w:val="Strong"/>
          <w:rFonts w:ascii="Microsoft YaHei" w:eastAsia="Microsoft YaHei" w:hAnsi="Microsoft YaHei" w:hint="eastAsia"/>
          <w:color w:val="333333"/>
          <w:sz w:val="21"/>
          <w:szCs w:val="21"/>
        </w:rPr>
        <w:t>top right drop-down</w:t>
      </w:r>
      <w:r>
        <w:rPr>
          <w:rFonts w:ascii="Microsoft YaHei" w:eastAsia="Microsoft YaHei" w:hAnsi="Microsoft YaHei" w:hint="eastAsia"/>
          <w:color w:val="333333"/>
          <w:sz w:val="21"/>
          <w:szCs w:val="21"/>
        </w:rPr>
        <w:t> and select </w:t>
      </w:r>
      <w:r>
        <w:rPr>
          <w:rStyle w:val="Strong"/>
          <w:rFonts w:ascii="Microsoft YaHei" w:eastAsia="Microsoft YaHei" w:hAnsi="Microsoft YaHei" w:hint="eastAsia"/>
          <w:color w:val="333333"/>
          <w:sz w:val="21"/>
          <w:szCs w:val="21"/>
        </w:rPr>
        <w:t>DAYS</w:t>
      </w:r>
      <w:r>
        <w:rPr>
          <w:rFonts w:ascii="Microsoft YaHei" w:eastAsia="Microsoft YaHei" w:hAnsi="Microsoft YaHei" w:hint="eastAsia"/>
          <w:color w:val="333333"/>
          <w:sz w:val="21"/>
          <w:szCs w:val="21"/>
        </w:rPr>
        <w:t>, then scroll </w:t>
      </w:r>
      <w:r>
        <w:rPr>
          <w:rStyle w:val="Strong"/>
          <w:rFonts w:ascii="Microsoft YaHei" w:eastAsia="Microsoft YaHei" w:hAnsi="Microsoft YaHei" w:hint="eastAsia"/>
          <w:color w:val="333333"/>
          <w:sz w:val="21"/>
          <w:szCs w:val="21"/>
        </w:rPr>
        <w:t>left and right</w:t>
      </w:r>
      <w:r>
        <w:rPr>
          <w:rFonts w:ascii="Microsoft YaHei" w:eastAsia="Microsoft YaHei" w:hAnsi="Microsoft YaHei" w:hint="eastAsia"/>
          <w:color w:val="333333"/>
          <w:sz w:val="21"/>
          <w:szCs w:val="21"/>
        </w:rPr>
        <w:t>.</w:t>
      </w:r>
    </w:p>
    <w:p w14:paraId="74389949" w14:textId="6BB4E694" w:rsidR="00866D58" w:rsidRDefault="00866D58" w:rsidP="00866D58">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08607CEC" wp14:editId="09F3DEBE">
            <wp:extent cx="5943600" cy="228600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A5D6DF8" w14:textId="77777777" w:rsidR="00866D58" w:rsidRDefault="00866D58" w:rsidP="00866D58">
      <w:pPr>
        <w:rPr>
          <w:rFonts w:ascii="Times New Roman" w:eastAsia="Times New Roman" w:hAnsi="Times New Roman" w:hint="eastAsia"/>
          <w:sz w:val="24"/>
          <w:szCs w:val="24"/>
        </w:rPr>
      </w:pPr>
      <w:r>
        <w:rPr>
          <w:rFonts w:ascii="Microsoft YaHei" w:eastAsia="Microsoft YaHei" w:hAnsi="Microsoft YaHei" w:hint="eastAsia"/>
          <w:color w:val="333333"/>
          <w:sz w:val="21"/>
          <w:szCs w:val="21"/>
        </w:rPr>
        <w:br/>
      </w:r>
    </w:p>
    <w:p w14:paraId="2D50A507" w14:textId="77777777" w:rsidR="00866D58" w:rsidRDefault="00866D58" w:rsidP="00866D58">
      <w:pPr>
        <w:numPr>
          <w:ilvl w:val="0"/>
          <w:numId w:val="86"/>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In the Date timeline, click </w:t>
      </w:r>
      <w:r>
        <w:rPr>
          <w:rStyle w:val="Strong"/>
          <w:rFonts w:ascii="Microsoft YaHei" w:eastAsia="Microsoft YaHei" w:hAnsi="Microsoft YaHei" w:hint="eastAsia"/>
          <w:color w:val="333333"/>
          <w:sz w:val="21"/>
          <w:szCs w:val="21"/>
        </w:rPr>
        <w:t>top right drop-down</w:t>
      </w:r>
      <w:r>
        <w:rPr>
          <w:rFonts w:ascii="Microsoft YaHei" w:eastAsia="Microsoft YaHei" w:hAnsi="Microsoft YaHei" w:hint="eastAsia"/>
          <w:color w:val="333333"/>
          <w:sz w:val="21"/>
          <w:szCs w:val="21"/>
        </w:rPr>
        <w:t> and select </w:t>
      </w:r>
      <w:r>
        <w:rPr>
          <w:rStyle w:val="Strong"/>
          <w:rFonts w:ascii="Microsoft YaHei" w:eastAsia="Microsoft YaHei" w:hAnsi="Microsoft YaHei" w:hint="eastAsia"/>
          <w:color w:val="333333"/>
          <w:sz w:val="21"/>
          <w:szCs w:val="21"/>
        </w:rPr>
        <w:t>QUARTERS</w:t>
      </w:r>
      <w:r>
        <w:rPr>
          <w:rFonts w:ascii="Microsoft YaHei" w:eastAsia="Microsoft YaHei" w:hAnsi="Microsoft YaHei" w:hint="eastAsia"/>
          <w:color w:val="333333"/>
          <w:sz w:val="21"/>
          <w:szCs w:val="21"/>
        </w:rPr>
        <w:t>.</w:t>
      </w:r>
    </w:p>
    <w:p w14:paraId="09D7C088" w14:textId="77777777" w:rsidR="00866D58" w:rsidRDefault="00866D58" w:rsidP="00866D58">
      <w:pPr>
        <w:numPr>
          <w:ilvl w:val="0"/>
          <w:numId w:val="8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Date Timeline, select </w:t>
      </w:r>
      <w:r>
        <w:rPr>
          <w:rStyle w:val="Strong"/>
          <w:rFonts w:ascii="Microsoft YaHei" w:eastAsia="Microsoft YaHei" w:hAnsi="Microsoft YaHei" w:hint="eastAsia"/>
          <w:color w:val="333333"/>
          <w:sz w:val="21"/>
          <w:szCs w:val="21"/>
        </w:rPr>
        <w:t>2019 Q1</w:t>
      </w:r>
      <w:r>
        <w:rPr>
          <w:rFonts w:ascii="Microsoft YaHei" w:eastAsia="Microsoft YaHei" w:hAnsi="Microsoft YaHei" w:hint="eastAsia"/>
          <w:color w:val="333333"/>
          <w:sz w:val="21"/>
          <w:szCs w:val="21"/>
        </w:rPr>
        <w:t>, then drag </w:t>
      </w:r>
      <w:r>
        <w:rPr>
          <w:rStyle w:val="Strong"/>
          <w:rFonts w:ascii="Microsoft YaHei" w:eastAsia="Microsoft YaHei" w:hAnsi="Microsoft YaHei" w:hint="eastAsia"/>
          <w:color w:val="333333"/>
          <w:sz w:val="21"/>
          <w:szCs w:val="21"/>
        </w:rPr>
        <w:t>2019 Q1 to 2019 Q3</w:t>
      </w:r>
      <w:r>
        <w:rPr>
          <w:rFonts w:ascii="Microsoft YaHei" w:eastAsia="Microsoft YaHei" w:hAnsi="Microsoft YaHei" w:hint="eastAsia"/>
          <w:color w:val="333333"/>
          <w:sz w:val="21"/>
          <w:szCs w:val="21"/>
        </w:rPr>
        <w:t>.</w:t>
      </w:r>
    </w:p>
    <w:p w14:paraId="3501E3B8" w14:textId="77777777" w:rsidR="00866D58" w:rsidRDefault="00866D58" w:rsidP="00866D58">
      <w:pPr>
        <w:numPr>
          <w:ilvl w:val="0"/>
          <w:numId w:val="8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Date timeline, click the </w:t>
      </w:r>
      <w:r>
        <w:rPr>
          <w:rStyle w:val="Strong"/>
          <w:rFonts w:ascii="Microsoft YaHei" w:eastAsia="Microsoft YaHei" w:hAnsi="Microsoft YaHei" w:hint="eastAsia"/>
          <w:color w:val="333333"/>
          <w:sz w:val="21"/>
          <w:szCs w:val="21"/>
        </w:rPr>
        <w:t>Clear Filter</w:t>
      </w:r>
      <w:r>
        <w:rPr>
          <w:rFonts w:ascii="Microsoft YaHei" w:eastAsia="Microsoft YaHei" w:hAnsi="Microsoft YaHei" w:hint="eastAsia"/>
          <w:color w:val="333333"/>
          <w:sz w:val="21"/>
          <w:szCs w:val="21"/>
        </w:rPr>
        <w:t> icon.</w:t>
      </w:r>
    </w:p>
    <w:p w14:paraId="2489DA2B" w14:textId="77777777" w:rsidR="00866D58" w:rsidRDefault="00866D58" w:rsidP="00866D58">
      <w:pPr>
        <w:numPr>
          <w:ilvl w:val="0"/>
          <w:numId w:val="86"/>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In the Date timeline, click </w:t>
      </w:r>
      <w:r>
        <w:rPr>
          <w:rStyle w:val="Strong"/>
          <w:rFonts w:ascii="Microsoft YaHei" w:eastAsia="Microsoft YaHei" w:hAnsi="Microsoft YaHei" w:hint="eastAsia"/>
          <w:color w:val="333333"/>
          <w:sz w:val="21"/>
          <w:szCs w:val="21"/>
        </w:rPr>
        <w:t>top right drop-down</w:t>
      </w:r>
      <w:r>
        <w:rPr>
          <w:rFonts w:ascii="Microsoft YaHei" w:eastAsia="Microsoft YaHei" w:hAnsi="Microsoft YaHei" w:hint="eastAsia"/>
          <w:color w:val="333333"/>
          <w:sz w:val="21"/>
          <w:szCs w:val="21"/>
        </w:rPr>
        <w:t> and select </w:t>
      </w:r>
      <w:r>
        <w:rPr>
          <w:rStyle w:val="Strong"/>
          <w:rFonts w:ascii="Microsoft YaHei" w:eastAsia="Microsoft YaHei" w:hAnsi="Microsoft YaHei" w:hint="eastAsia"/>
          <w:color w:val="333333"/>
          <w:sz w:val="21"/>
          <w:szCs w:val="21"/>
        </w:rPr>
        <w:t>YEARS</w:t>
      </w:r>
      <w:r>
        <w:rPr>
          <w:rFonts w:ascii="Microsoft YaHei" w:eastAsia="Microsoft YaHei" w:hAnsi="Microsoft YaHei" w:hint="eastAsia"/>
          <w:color w:val="333333"/>
          <w:sz w:val="21"/>
          <w:szCs w:val="21"/>
        </w:rPr>
        <w:t>, then select </w:t>
      </w:r>
      <w:r>
        <w:rPr>
          <w:rStyle w:val="Strong"/>
          <w:rFonts w:ascii="Microsoft YaHei" w:eastAsia="Microsoft YaHei" w:hAnsi="Microsoft YaHei" w:hint="eastAsia"/>
          <w:color w:val="333333"/>
          <w:sz w:val="21"/>
          <w:szCs w:val="21"/>
        </w:rPr>
        <w:t>2020</w:t>
      </w:r>
      <w:r>
        <w:rPr>
          <w:rFonts w:ascii="Microsoft YaHei" w:eastAsia="Microsoft YaHei" w:hAnsi="Microsoft YaHei" w:hint="eastAsia"/>
          <w:color w:val="333333"/>
          <w:sz w:val="21"/>
          <w:szCs w:val="21"/>
        </w:rPr>
        <w:t> only.</w:t>
      </w:r>
    </w:p>
    <w:p w14:paraId="578372AB" w14:textId="77777777" w:rsidR="00866D58" w:rsidRDefault="00866D58" w:rsidP="00866D58">
      <w:pPr>
        <w:pStyle w:val="Heading3"/>
        <w:spacing w:before="240" w:after="240"/>
        <w:rPr>
          <w:rFonts w:ascii="Microsoft YaHei" w:eastAsia="Microsoft YaHei" w:hAnsi="Microsoft YaHei" w:hint="eastAsia"/>
          <w:color w:val="333333"/>
          <w:sz w:val="36"/>
          <w:szCs w:val="36"/>
        </w:rPr>
      </w:pPr>
      <w:r>
        <w:rPr>
          <w:rFonts w:ascii="Microsoft YaHei" w:eastAsia="Microsoft YaHei" w:hAnsi="Microsoft YaHei" w:hint="eastAsia"/>
          <w:color w:val="333333"/>
          <w:sz w:val="36"/>
          <w:szCs w:val="36"/>
        </w:rPr>
        <w:t>Congratulations! You have completed Lab 7, and you are ready for the next topic.</w:t>
      </w:r>
    </w:p>
    <w:p w14:paraId="193978F5" w14:textId="77777777" w:rsidR="00210929" w:rsidRDefault="00210929" w:rsidP="00210929">
      <w:pPr>
        <w:pStyle w:val="NormalWeb"/>
        <w:shd w:val="clear" w:color="auto" w:fill="FFFFFF"/>
        <w:spacing w:before="0" w:beforeAutospacing="0"/>
        <w:rPr>
          <w:color w:val="1F1F1F"/>
        </w:rPr>
      </w:pPr>
      <w:r>
        <w:rPr>
          <w:color w:val="1F1F1F"/>
        </w:rPr>
        <w:t>In this lesson, you have learned the following information: </w:t>
      </w:r>
    </w:p>
    <w:p w14:paraId="4CE20EC4" w14:textId="77777777" w:rsidR="00210929" w:rsidRDefault="00210929" w:rsidP="00210929">
      <w:pPr>
        <w:pStyle w:val="NormalWeb"/>
        <w:shd w:val="clear" w:color="auto" w:fill="FFFFFF"/>
        <w:spacing w:before="0" w:beforeAutospacing="0"/>
        <w:rPr>
          <w:color w:val="1F1F1F"/>
        </w:rPr>
      </w:pPr>
      <w:r>
        <w:rPr>
          <w:color w:val="1F1F1F"/>
        </w:rPr>
        <w:t>Pivot Tables:</w:t>
      </w:r>
    </w:p>
    <w:p w14:paraId="175D6526" w14:textId="77777777" w:rsidR="00210929" w:rsidRDefault="00210929" w:rsidP="00210929">
      <w:pPr>
        <w:pStyle w:val="NormalWeb"/>
        <w:numPr>
          <w:ilvl w:val="0"/>
          <w:numId w:val="87"/>
        </w:numPr>
        <w:shd w:val="clear" w:color="auto" w:fill="FFFFFF"/>
        <w:spacing w:before="0" w:beforeAutospacing="0" w:after="0" w:afterAutospacing="0"/>
        <w:rPr>
          <w:color w:val="1F1F1F"/>
        </w:rPr>
      </w:pPr>
      <w:r>
        <w:rPr>
          <w:color w:val="1F1F1F"/>
        </w:rPr>
        <w:lastRenderedPageBreak/>
        <w:t>To obtain usable and presentable insights into your data you need to use Pivot Tables. </w:t>
      </w:r>
    </w:p>
    <w:p w14:paraId="74FE2484" w14:textId="77777777" w:rsidR="00210929" w:rsidRDefault="00210929" w:rsidP="00210929">
      <w:pPr>
        <w:pStyle w:val="NormalWeb"/>
        <w:numPr>
          <w:ilvl w:val="0"/>
          <w:numId w:val="87"/>
        </w:numPr>
        <w:shd w:val="clear" w:color="auto" w:fill="FFFFFF"/>
        <w:spacing w:before="0" w:beforeAutospacing="0" w:after="0" w:afterAutospacing="0"/>
        <w:rPr>
          <w:color w:val="1F1F1F"/>
        </w:rPr>
      </w:pPr>
      <w:r>
        <w:rPr>
          <w:color w:val="1F1F1F"/>
        </w:rPr>
        <w:t>Pivot tables provide a simple and quick way to summarize and analyze data, to observe trends and patterns in your data and to make comparisons of your data. </w:t>
      </w:r>
    </w:p>
    <w:p w14:paraId="54CBC141" w14:textId="77777777" w:rsidR="00210929" w:rsidRDefault="00210929" w:rsidP="00210929">
      <w:pPr>
        <w:pStyle w:val="NormalWeb"/>
        <w:numPr>
          <w:ilvl w:val="0"/>
          <w:numId w:val="87"/>
        </w:numPr>
        <w:shd w:val="clear" w:color="auto" w:fill="FFFFFF"/>
        <w:spacing w:before="0" w:beforeAutospacing="0" w:after="0" w:afterAutospacing="0"/>
        <w:rPr>
          <w:color w:val="1F1F1F"/>
        </w:rPr>
      </w:pPr>
      <w:r>
        <w:rPr>
          <w:color w:val="1F1F1F"/>
        </w:rPr>
        <w:t>Pivot tables are dynamic, so as you change and add data to the original dataset on which the pivot table is based, the analysis and summary information changes too. </w:t>
      </w:r>
    </w:p>
    <w:p w14:paraId="27C1CAA2" w14:textId="77777777" w:rsidR="00210929" w:rsidRDefault="00210929" w:rsidP="00210929">
      <w:pPr>
        <w:pStyle w:val="NormalWeb"/>
        <w:numPr>
          <w:ilvl w:val="0"/>
          <w:numId w:val="87"/>
        </w:numPr>
        <w:shd w:val="clear" w:color="auto" w:fill="FFFFFF"/>
        <w:spacing w:before="0" w:beforeAutospacing="0" w:after="0" w:afterAutospacing="0"/>
        <w:rPr>
          <w:color w:val="1F1F1F"/>
        </w:rPr>
      </w:pPr>
      <w:r>
        <w:rPr>
          <w:color w:val="1F1F1F"/>
        </w:rPr>
        <w:t>A Data Analyst can use pivot tables to draw useful and relevant conclusions about, and create insights into, an organization’s data in order to present those insights to interested parties within the company. </w:t>
      </w:r>
    </w:p>
    <w:p w14:paraId="50877188" w14:textId="77777777" w:rsidR="00210929" w:rsidRDefault="00210929" w:rsidP="00210929">
      <w:pPr>
        <w:pStyle w:val="NormalWeb"/>
        <w:shd w:val="clear" w:color="auto" w:fill="FFFFFF"/>
        <w:spacing w:before="0" w:beforeAutospacing="0"/>
        <w:rPr>
          <w:color w:val="1F1F1F"/>
        </w:rPr>
      </w:pPr>
      <w:r>
        <w:rPr>
          <w:color w:val="1F1F1F"/>
        </w:rPr>
        <w:t>Use this Pivot Table checklist to ensure your data is in a fit state to make a Pivot Table: </w:t>
      </w:r>
    </w:p>
    <w:p w14:paraId="771B4F96" w14:textId="77777777" w:rsidR="00210929" w:rsidRDefault="00210929" w:rsidP="00210929">
      <w:pPr>
        <w:pStyle w:val="NormalWeb"/>
        <w:numPr>
          <w:ilvl w:val="0"/>
          <w:numId w:val="88"/>
        </w:numPr>
        <w:shd w:val="clear" w:color="auto" w:fill="FFFFFF"/>
        <w:spacing w:before="0" w:beforeAutospacing="0" w:after="0" w:afterAutospacing="0"/>
        <w:rPr>
          <w:color w:val="1F1F1F"/>
        </w:rPr>
      </w:pPr>
      <w:r>
        <w:rPr>
          <w:color w:val="1F1F1F"/>
        </w:rPr>
        <w:t>Format your data as a table for best results.</w:t>
      </w:r>
    </w:p>
    <w:p w14:paraId="6DC91DE2" w14:textId="77777777" w:rsidR="00210929" w:rsidRDefault="00210929" w:rsidP="00210929">
      <w:pPr>
        <w:pStyle w:val="NormalWeb"/>
        <w:numPr>
          <w:ilvl w:val="0"/>
          <w:numId w:val="88"/>
        </w:numPr>
        <w:shd w:val="clear" w:color="auto" w:fill="FFFFFF"/>
        <w:spacing w:before="0" w:beforeAutospacing="0" w:after="0" w:afterAutospacing="0"/>
        <w:rPr>
          <w:color w:val="1F1F1F"/>
        </w:rPr>
      </w:pPr>
      <w:r>
        <w:rPr>
          <w:color w:val="1F1F1F"/>
        </w:rPr>
        <w:t>Ensure column headings are correct, and there is only one header row, as these column headings become the field names in a Pivot Table.</w:t>
      </w:r>
    </w:p>
    <w:p w14:paraId="578C529F" w14:textId="77777777" w:rsidR="00210929" w:rsidRDefault="00210929" w:rsidP="00210929">
      <w:pPr>
        <w:pStyle w:val="NormalWeb"/>
        <w:numPr>
          <w:ilvl w:val="0"/>
          <w:numId w:val="88"/>
        </w:numPr>
        <w:shd w:val="clear" w:color="auto" w:fill="FFFFFF"/>
        <w:spacing w:before="0" w:beforeAutospacing="0" w:after="0" w:afterAutospacing="0"/>
        <w:rPr>
          <w:color w:val="1F1F1F"/>
        </w:rPr>
      </w:pPr>
      <w:r>
        <w:rPr>
          <w:color w:val="1F1F1F"/>
        </w:rPr>
        <w:t>Remove any blank rows and columns, and try to eliminate blank cells also.</w:t>
      </w:r>
    </w:p>
    <w:p w14:paraId="3D4A90C7" w14:textId="77777777" w:rsidR="00210929" w:rsidRDefault="00210929" w:rsidP="00210929">
      <w:pPr>
        <w:pStyle w:val="NormalWeb"/>
        <w:numPr>
          <w:ilvl w:val="0"/>
          <w:numId w:val="88"/>
        </w:numPr>
        <w:shd w:val="clear" w:color="auto" w:fill="FFFFFF"/>
        <w:spacing w:before="0" w:beforeAutospacing="0" w:after="0" w:afterAutospacing="0"/>
        <w:rPr>
          <w:color w:val="1F1F1F"/>
        </w:rPr>
      </w:pPr>
      <w:r>
        <w:rPr>
          <w:color w:val="1F1F1F"/>
        </w:rPr>
        <w:t>Ensure value fields are formatted as numbers, and not text, and ensure date fields are formatted as dates, and not text.</w:t>
      </w:r>
    </w:p>
    <w:p w14:paraId="70A0F529" w14:textId="77777777" w:rsidR="00210929" w:rsidRDefault="00210929" w:rsidP="00210929">
      <w:pPr>
        <w:pStyle w:val="NormalWeb"/>
        <w:shd w:val="clear" w:color="auto" w:fill="FFFFFF"/>
        <w:spacing w:before="0" w:beforeAutospacing="0"/>
        <w:rPr>
          <w:color w:val="1F1F1F"/>
        </w:rPr>
      </w:pPr>
      <w:r>
        <w:rPr>
          <w:color w:val="1F1F1F"/>
        </w:rPr>
        <w:t>Arranging Pivot Tables with Filters and Recommended Tables:</w:t>
      </w:r>
    </w:p>
    <w:p w14:paraId="69EA220C" w14:textId="77777777" w:rsidR="00210929" w:rsidRDefault="00210929" w:rsidP="00210929">
      <w:pPr>
        <w:pStyle w:val="NormalWeb"/>
        <w:numPr>
          <w:ilvl w:val="0"/>
          <w:numId w:val="89"/>
        </w:numPr>
        <w:shd w:val="clear" w:color="auto" w:fill="FFFFFF"/>
        <w:spacing w:before="0" w:beforeAutospacing="0" w:after="0" w:afterAutospacing="0"/>
        <w:rPr>
          <w:color w:val="1F1F1F"/>
        </w:rPr>
      </w:pPr>
      <w:r>
        <w:rPr>
          <w:color w:val="1F1F1F"/>
        </w:rPr>
        <w:t>You use the Pivot Table Fields pane to add and arrange data fields in your pivot table. </w:t>
      </w:r>
    </w:p>
    <w:p w14:paraId="562925D0" w14:textId="77777777" w:rsidR="00210929" w:rsidRDefault="00210929" w:rsidP="00210929">
      <w:pPr>
        <w:pStyle w:val="NormalWeb"/>
        <w:numPr>
          <w:ilvl w:val="0"/>
          <w:numId w:val="89"/>
        </w:numPr>
        <w:shd w:val="clear" w:color="auto" w:fill="FFFFFF"/>
        <w:spacing w:before="0" w:beforeAutospacing="0" w:after="0" w:afterAutospacing="0"/>
        <w:rPr>
          <w:color w:val="1F1F1F"/>
        </w:rPr>
      </w:pPr>
      <w:r>
        <w:rPr>
          <w:color w:val="1F1F1F"/>
        </w:rPr>
        <w:t>Recommended Pivot Tables are a list of suggested different combinations of data that could be used when creating a Pivot Table, based on the data selected in the worksheet. </w:t>
      </w:r>
    </w:p>
    <w:p w14:paraId="039C7548" w14:textId="77777777" w:rsidR="00210929" w:rsidRDefault="00210929" w:rsidP="00210929">
      <w:pPr>
        <w:pStyle w:val="NormalWeb"/>
        <w:shd w:val="clear" w:color="auto" w:fill="FFFFFF"/>
        <w:spacing w:before="0" w:beforeAutospacing="0"/>
        <w:rPr>
          <w:color w:val="1F1F1F"/>
        </w:rPr>
      </w:pPr>
      <w:r>
        <w:rPr>
          <w:color w:val="1F1F1F"/>
        </w:rPr>
        <w:t>Filters and Slicers:</w:t>
      </w:r>
    </w:p>
    <w:p w14:paraId="244C0108" w14:textId="77777777" w:rsidR="00210929" w:rsidRDefault="00210929" w:rsidP="00210929">
      <w:pPr>
        <w:pStyle w:val="NormalWeb"/>
        <w:numPr>
          <w:ilvl w:val="0"/>
          <w:numId w:val="90"/>
        </w:numPr>
        <w:shd w:val="clear" w:color="auto" w:fill="FFFFFF"/>
        <w:spacing w:before="0" w:beforeAutospacing="0" w:after="0" w:afterAutospacing="0"/>
        <w:rPr>
          <w:color w:val="1F1F1F"/>
        </w:rPr>
      </w:pPr>
      <w:r>
        <w:rPr>
          <w:color w:val="1F1F1F"/>
        </w:rPr>
        <w:t>Slicers are on-screen graphical filter objects that enable you to filter your data using buttons, which makes it easier to perform quick filtering of your pivot table data. </w:t>
      </w:r>
    </w:p>
    <w:p w14:paraId="12D05A63" w14:textId="77777777" w:rsidR="00210929" w:rsidRDefault="00210929" w:rsidP="00210929">
      <w:pPr>
        <w:pStyle w:val="NormalWeb"/>
        <w:numPr>
          <w:ilvl w:val="0"/>
          <w:numId w:val="90"/>
        </w:numPr>
        <w:shd w:val="clear" w:color="auto" w:fill="FFFFFF"/>
        <w:spacing w:before="0" w:beforeAutospacing="0" w:after="0" w:afterAutospacing="0"/>
        <w:rPr>
          <w:color w:val="1F1F1F"/>
        </w:rPr>
      </w:pPr>
      <w:r>
        <w:rPr>
          <w:color w:val="1F1F1F"/>
        </w:rPr>
        <w:t>Timelines are another type of filter tool that enable you to filter specifically on date-related data in your pivot table. This is a much quicker and more effective way of dynamically filtering by date, rather than having to create and adjust filters on your date columns. </w:t>
      </w:r>
    </w:p>
    <w:p w14:paraId="38B256A6" w14:textId="502238DB" w:rsidR="00747169" w:rsidRDefault="00747169" w:rsidP="00602321">
      <w:pPr>
        <w:rPr>
          <w:sz w:val="36"/>
          <w:szCs w:val="36"/>
          <w:lang w:val="en-CA"/>
        </w:rPr>
      </w:pPr>
    </w:p>
    <w:p w14:paraId="58269E22" w14:textId="77777777" w:rsidR="00B07243" w:rsidRDefault="00B07243" w:rsidP="00B07243">
      <w:pPr>
        <w:pStyle w:val="Heading3"/>
        <w:shd w:val="clear" w:color="auto" w:fill="FFFFFF"/>
        <w:spacing w:before="0"/>
        <w:rPr>
          <w:rFonts w:ascii="Arial" w:hAnsi="Arial" w:cs="Arial"/>
          <w:color w:val="333333"/>
        </w:rPr>
      </w:pPr>
      <w:r>
        <w:rPr>
          <w:rFonts w:ascii="Arial" w:hAnsi="Arial" w:cs="Arial"/>
          <w:color w:val="333333"/>
        </w:rPr>
        <w:t>1.</w:t>
      </w:r>
    </w:p>
    <w:p w14:paraId="5C8D50EC" w14:textId="77777777" w:rsidR="00B07243" w:rsidRDefault="00B07243" w:rsidP="00B0724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4664E05" w14:textId="77777777" w:rsidR="00B07243" w:rsidRDefault="00B07243" w:rsidP="00B07243">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Before creating a pivot table, how should you format your data? </w:t>
      </w:r>
    </w:p>
    <w:p w14:paraId="53CBD8F4" w14:textId="77777777" w:rsidR="00B07243" w:rsidRDefault="00B07243" w:rsidP="00B07243">
      <w:pPr>
        <w:shd w:val="clear" w:color="auto" w:fill="FFFFFF"/>
        <w:rPr>
          <w:rFonts w:ascii="Arial" w:hAnsi="Arial" w:cs="Arial"/>
          <w:color w:val="333333"/>
          <w:sz w:val="21"/>
          <w:szCs w:val="21"/>
        </w:rPr>
      </w:pPr>
      <w:r>
        <w:rPr>
          <w:rStyle w:val="cds-108"/>
          <w:rFonts w:ascii="Arial" w:hAnsi="Arial" w:cs="Arial"/>
          <w:color w:val="333333"/>
          <w:sz w:val="21"/>
          <w:szCs w:val="21"/>
        </w:rPr>
        <w:t>1 / 1 point</w:t>
      </w:r>
    </w:p>
    <w:p w14:paraId="4E4ED8E3" w14:textId="37FAC5F7" w:rsidR="00B07243" w:rsidRDefault="00B07243" w:rsidP="00B07243">
      <w:pPr>
        <w:shd w:val="clear" w:color="auto" w:fill="FFFFFF"/>
        <w:rPr>
          <w:rStyle w:val="bc4egv"/>
        </w:rPr>
      </w:pPr>
      <w:r>
        <w:rPr>
          <w:rFonts w:ascii="Arial" w:hAnsi="Arial" w:cs="Arial"/>
          <w:color w:val="333333"/>
          <w:sz w:val="21"/>
          <w:szCs w:val="21"/>
        </w:rPr>
        <w:object w:dxaOrig="225" w:dyaOrig="225" w14:anchorId="665282BC">
          <v:shape id="_x0000_i1890" type="#_x0000_t75" style="width:20.25pt;height:18pt" o:ole="">
            <v:imagedata r:id="rId429" o:title=""/>
          </v:shape>
          <w:control r:id="rId430" w:name="DefaultOcxName60" w:shapeid="_x0000_i1890"/>
        </w:object>
      </w:r>
    </w:p>
    <w:p w14:paraId="41E36AE9" w14:textId="77777777" w:rsidR="00B07243" w:rsidRDefault="00B07243" w:rsidP="00B07243">
      <w:pPr>
        <w:pStyle w:val="NormalWeb"/>
        <w:shd w:val="clear" w:color="auto" w:fill="FFFFFF"/>
        <w:spacing w:before="0" w:beforeAutospacing="0"/>
      </w:pPr>
      <w:r>
        <w:rPr>
          <w:rFonts w:ascii="Arial" w:hAnsi="Arial" w:cs="Arial"/>
          <w:color w:val="333333"/>
          <w:sz w:val="21"/>
          <w:szCs w:val="21"/>
        </w:rPr>
        <w:t xml:space="preserve">Cell size  </w:t>
      </w:r>
    </w:p>
    <w:p w14:paraId="4C893C71" w14:textId="3626E728" w:rsidR="00B07243" w:rsidRDefault="00B07243" w:rsidP="00B07243">
      <w:pPr>
        <w:shd w:val="clear" w:color="auto" w:fill="FFFFFF"/>
        <w:rPr>
          <w:rStyle w:val="bc4egv"/>
        </w:rPr>
      </w:pPr>
      <w:r>
        <w:rPr>
          <w:rFonts w:ascii="Arial" w:hAnsi="Arial" w:cs="Arial"/>
          <w:color w:val="333333"/>
          <w:sz w:val="21"/>
          <w:szCs w:val="21"/>
        </w:rPr>
        <w:object w:dxaOrig="225" w:dyaOrig="225" w14:anchorId="066E4AC8">
          <v:shape id="_x0000_i1889" type="#_x0000_t75" style="width:20.25pt;height:18pt" o:ole="">
            <v:imagedata r:id="rId206" o:title=""/>
          </v:shape>
          <w:control r:id="rId431" w:name="DefaultOcxName130" w:shapeid="_x0000_i1889"/>
        </w:object>
      </w:r>
    </w:p>
    <w:p w14:paraId="47E0A60C" w14:textId="77777777" w:rsidR="00B07243" w:rsidRDefault="00B07243" w:rsidP="00B07243">
      <w:pPr>
        <w:pStyle w:val="NormalWeb"/>
        <w:shd w:val="clear" w:color="auto" w:fill="FFFFFF"/>
        <w:spacing w:before="0" w:beforeAutospacing="0"/>
      </w:pPr>
      <w:r>
        <w:rPr>
          <w:rFonts w:ascii="Arial" w:hAnsi="Arial" w:cs="Arial"/>
          <w:color w:val="333333"/>
          <w:sz w:val="21"/>
          <w:szCs w:val="21"/>
        </w:rPr>
        <w:t>Sort &amp; filter </w:t>
      </w:r>
    </w:p>
    <w:p w14:paraId="104F02E3" w14:textId="7AA5F137" w:rsidR="00B07243" w:rsidRDefault="00B07243" w:rsidP="00B07243">
      <w:pPr>
        <w:shd w:val="clear" w:color="auto" w:fill="FFFFFF"/>
        <w:rPr>
          <w:rStyle w:val="bc4egv"/>
        </w:rPr>
      </w:pPr>
      <w:r>
        <w:rPr>
          <w:rFonts w:ascii="Arial" w:hAnsi="Arial" w:cs="Arial"/>
          <w:color w:val="333333"/>
          <w:sz w:val="21"/>
          <w:szCs w:val="21"/>
        </w:rPr>
        <w:object w:dxaOrig="225" w:dyaOrig="225" w14:anchorId="50377E06">
          <v:shape id="_x0000_i1888" type="#_x0000_t75" style="width:20.25pt;height:18pt" o:ole="">
            <v:imagedata r:id="rId432" o:title=""/>
          </v:shape>
          <w:control r:id="rId433" w:name="DefaultOcxName220" w:shapeid="_x0000_i1888"/>
        </w:object>
      </w:r>
    </w:p>
    <w:p w14:paraId="422E80DA" w14:textId="77777777" w:rsidR="00B07243" w:rsidRDefault="00B07243" w:rsidP="00B07243">
      <w:pPr>
        <w:pStyle w:val="NormalWeb"/>
        <w:shd w:val="clear" w:color="auto" w:fill="FFFFFF"/>
        <w:spacing w:before="0" w:beforeAutospacing="0"/>
      </w:pPr>
      <w:r>
        <w:rPr>
          <w:rFonts w:ascii="Arial" w:hAnsi="Arial" w:cs="Arial"/>
          <w:color w:val="333333"/>
          <w:sz w:val="21"/>
          <w:szCs w:val="21"/>
        </w:rPr>
        <w:lastRenderedPageBreak/>
        <w:t>Conditional formatting </w:t>
      </w:r>
    </w:p>
    <w:p w14:paraId="0D12027D" w14:textId="037A007E" w:rsidR="00B07243" w:rsidRDefault="00B07243" w:rsidP="00B07243">
      <w:pPr>
        <w:shd w:val="clear" w:color="auto" w:fill="FFFFFF"/>
        <w:rPr>
          <w:rStyle w:val="bc4egv"/>
        </w:rPr>
      </w:pPr>
      <w:r>
        <w:rPr>
          <w:rFonts w:ascii="Arial" w:hAnsi="Arial" w:cs="Arial"/>
          <w:color w:val="333333"/>
          <w:sz w:val="21"/>
          <w:szCs w:val="21"/>
        </w:rPr>
        <w:object w:dxaOrig="225" w:dyaOrig="225" w14:anchorId="7BEA7BD3">
          <v:shape id="_x0000_i1887" type="#_x0000_t75" style="width:20.25pt;height:18pt" o:ole="">
            <v:imagedata r:id="rId434" o:title=""/>
          </v:shape>
          <w:control r:id="rId435" w:name="DefaultOcxName312" w:shapeid="_x0000_i1887"/>
        </w:object>
      </w:r>
    </w:p>
    <w:p w14:paraId="06F64058" w14:textId="77777777" w:rsidR="00B07243" w:rsidRDefault="00B07243" w:rsidP="00B07243">
      <w:pPr>
        <w:pStyle w:val="NormalWeb"/>
        <w:shd w:val="clear" w:color="auto" w:fill="FFFFFF"/>
        <w:spacing w:before="0" w:beforeAutospacing="0"/>
      </w:pPr>
      <w:r>
        <w:rPr>
          <w:rFonts w:ascii="Arial" w:hAnsi="Arial" w:cs="Arial"/>
          <w:color w:val="333333"/>
          <w:sz w:val="21"/>
          <w:szCs w:val="21"/>
        </w:rPr>
        <w:t>As a table</w:t>
      </w:r>
    </w:p>
    <w:p w14:paraId="300F15A9" w14:textId="77777777" w:rsidR="00B07243" w:rsidRDefault="00B07243" w:rsidP="00B07243">
      <w:pPr>
        <w:shd w:val="clear" w:color="auto" w:fill="FFFFFF"/>
        <w:rPr>
          <w:rFonts w:ascii="Arial" w:hAnsi="Arial" w:cs="Arial"/>
          <w:color w:val="333333"/>
          <w:sz w:val="21"/>
          <w:szCs w:val="21"/>
        </w:rPr>
      </w:pPr>
      <w:r>
        <w:rPr>
          <w:rFonts w:ascii="Arial" w:hAnsi="Arial" w:cs="Arial"/>
          <w:color w:val="333333"/>
          <w:sz w:val="21"/>
          <w:szCs w:val="21"/>
        </w:rPr>
        <w:t>Correct</w:t>
      </w:r>
    </w:p>
    <w:p w14:paraId="4DBEB5E2" w14:textId="77777777" w:rsidR="00B07243" w:rsidRDefault="00B07243" w:rsidP="00B07243">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Before creating a pivot table, you should format your data as a table</w:t>
      </w:r>
    </w:p>
    <w:p w14:paraId="28546F80" w14:textId="77777777" w:rsidR="00B07243" w:rsidRDefault="00B07243" w:rsidP="00B07243">
      <w:pPr>
        <w:pStyle w:val="Heading3"/>
        <w:shd w:val="clear" w:color="auto" w:fill="FFFFFF"/>
        <w:spacing w:before="0"/>
        <w:rPr>
          <w:rFonts w:ascii="Arial" w:hAnsi="Arial" w:cs="Arial"/>
          <w:color w:val="333333"/>
          <w:sz w:val="27"/>
          <w:szCs w:val="27"/>
        </w:rPr>
      </w:pPr>
      <w:r>
        <w:rPr>
          <w:rFonts w:ascii="Arial" w:hAnsi="Arial" w:cs="Arial"/>
          <w:color w:val="333333"/>
        </w:rPr>
        <w:t>2.</w:t>
      </w:r>
    </w:p>
    <w:p w14:paraId="4A465784" w14:textId="77777777" w:rsidR="00B07243" w:rsidRDefault="00B07243" w:rsidP="00B0724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079850E0" w14:textId="77777777" w:rsidR="00B07243" w:rsidRDefault="00B07243" w:rsidP="00B07243">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How can you add more filters to the pivot table?</w:t>
      </w:r>
    </w:p>
    <w:p w14:paraId="796366C1" w14:textId="77777777" w:rsidR="00B07243" w:rsidRDefault="00B07243" w:rsidP="00B07243">
      <w:pPr>
        <w:shd w:val="clear" w:color="auto" w:fill="FFFFFF"/>
        <w:rPr>
          <w:rFonts w:ascii="Arial" w:hAnsi="Arial" w:cs="Arial"/>
          <w:color w:val="333333"/>
          <w:sz w:val="21"/>
          <w:szCs w:val="21"/>
        </w:rPr>
      </w:pPr>
      <w:r>
        <w:rPr>
          <w:rStyle w:val="cds-108"/>
          <w:rFonts w:ascii="Arial" w:hAnsi="Arial" w:cs="Arial"/>
          <w:color w:val="333333"/>
          <w:sz w:val="21"/>
          <w:szCs w:val="21"/>
        </w:rPr>
        <w:t>1 / 1 point</w:t>
      </w:r>
    </w:p>
    <w:p w14:paraId="756A01F5" w14:textId="31F31FEA" w:rsidR="00B07243" w:rsidRDefault="00B07243" w:rsidP="00B07243">
      <w:pPr>
        <w:shd w:val="clear" w:color="auto" w:fill="FFFFFF"/>
        <w:rPr>
          <w:rStyle w:val="bc4egv"/>
        </w:rPr>
      </w:pPr>
      <w:r>
        <w:rPr>
          <w:rFonts w:ascii="Arial" w:hAnsi="Arial" w:cs="Arial"/>
          <w:color w:val="333333"/>
          <w:sz w:val="21"/>
          <w:szCs w:val="21"/>
        </w:rPr>
        <w:object w:dxaOrig="225" w:dyaOrig="225" w14:anchorId="6D9D5113">
          <v:shape id="_x0000_i1886" type="#_x0000_t75" style="width:20.25pt;height:18pt" o:ole="">
            <v:imagedata r:id="rId436" o:title=""/>
          </v:shape>
          <w:control r:id="rId437" w:name="DefaultOcxName411" w:shapeid="_x0000_i1886"/>
        </w:object>
      </w:r>
    </w:p>
    <w:p w14:paraId="7ED9F9FA" w14:textId="77777777" w:rsidR="00B07243" w:rsidRDefault="00B07243" w:rsidP="00B07243">
      <w:pPr>
        <w:pStyle w:val="NormalWeb"/>
        <w:shd w:val="clear" w:color="auto" w:fill="FFFFFF"/>
        <w:spacing w:before="0" w:beforeAutospacing="0"/>
      </w:pPr>
      <w:r>
        <w:rPr>
          <w:rFonts w:ascii="Arial" w:hAnsi="Arial" w:cs="Arial"/>
          <w:color w:val="333333"/>
          <w:sz w:val="21"/>
          <w:szCs w:val="21"/>
        </w:rPr>
        <w:t>drag a field to the Filters area of the PivotTable Fields pane</w:t>
      </w:r>
    </w:p>
    <w:p w14:paraId="0B57F445" w14:textId="7B6C717D" w:rsidR="00B07243" w:rsidRDefault="00B07243" w:rsidP="00B07243">
      <w:pPr>
        <w:shd w:val="clear" w:color="auto" w:fill="FFFFFF"/>
        <w:rPr>
          <w:rStyle w:val="bc4egv"/>
        </w:rPr>
      </w:pPr>
      <w:r>
        <w:rPr>
          <w:rFonts w:ascii="Arial" w:hAnsi="Arial" w:cs="Arial"/>
          <w:color w:val="333333"/>
          <w:sz w:val="21"/>
          <w:szCs w:val="21"/>
        </w:rPr>
        <w:object w:dxaOrig="225" w:dyaOrig="225" w14:anchorId="473C36D2">
          <v:shape id="_x0000_i1885" type="#_x0000_t75" style="width:20.25pt;height:18pt" o:ole="">
            <v:imagedata r:id="rId438" o:title=""/>
          </v:shape>
          <w:control r:id="rId439" w:name="DefaultOcxName510" w:shapeid="_x0000_i1885"/>
        </w:object>
      </w:r>
    </w:p>
    <w:p w14:paraId="4842A5B3" w14:textId="77777777" w:rsidR="00B07243" w:rsidRDefault="00B07243" w:rsidP="00B07243">
      <w:pPr>
        <w:pStyle w:val="NormalWeb"/>
        <w:shd w:val="clear" w:color="auto" w:fill="FFFFFF"/>
        <w:spacing w:before="0" w:beforeAutospacing="0"/>
      </w:pPr>
      <w:r>
        <w:rPr>
          <w:rFonts w:ascii="Arial" w:hAnsi="Arial" w:cs="Arial"/>
          <w:color w:val="333333"/>
          <w:sz w:val="21"/>
          <w:szCs w:val="21"/>
        </w:rPr>
        <w:t>first add filters to the original table data</w:t>
      </w:r>
    </w:p>
    <w:p w14:paraId="3FDBAB6E" w14:textId="18B25A99" w:rsidR="00B07243" w:rsidRDefault="00B07243" w:rsidP="00B07243">
      <w:pPr>
        <w:shd w:val="clear" w:color="auto" w:fill="FFFFFF"/>
        <w:rPr>
          <w:rStyle w:val="bc4egv"/>
        </w:rPr>
      </w:pPr>
      <w:r>
        <w:rPr>
          <w:rFonts w:ascii="Arial" w:hAnsi="Arial" w:cs="Arial"/>
          <w:color w:val="333333"/>
          <w:sz w:val="21"/>
          <w:szCs w:val="21"/>
        </w:rPr>
        <w:object w:dxaOrig="225" w:dyaOrig="225" w14:anchorId="6C0FE5EF">
          <v:shape id="_x0000_i1884" type="#_x0000_t75" style="width:20.25pt;height:18pt" o:ole="">
            <v:imagedata r:id="rId440" o:title=""/>
          </v:shape>
          <w:control r:id="rId441" w:name="DefaultOcxName610" w:shapeid="_x0000_i1884"/>
        </w:object>
      </w:r>
    </w:p>
    <w:p w14:paraId="694C67E9" w14:textId="77777777" w:rsidR="00B07243" w:rsidRDefault="00B07243" w:rsidP="00B07243">
      <w:pPr>
        <w:pStyle w:val="NormalWeb"/>
        <w:shd w:val="clear" w:color="auto" w:fill="FFFFFF"/>
        <w:spacing w:before="0" w:beforeAutospacing="0"/>
      </w:pPr>
      <w:r>
        <w:rPr>
          <w:rFonts w:ascii="Arial" w:hAnsi="Arial" w:cs="Arial"/>
          <w:color w:val="333333"/>
          <w:sz w:val="21"/>
          <w:szCs w:val="21"/>
        </w:rPr>
        <w:t>use a function</w:t>
      </w:r>
    </w:p>
    <w:p w14:paraId="333B4464" w14:textId="73E7A0BA" w:rsidR="00B07243" w:rsidRDefault="00B07243" w:rsidP="00B07243">
      <w:pPr>
        <w:shd w:val="clear" w:color="auto" w:fill="FFFFFF"/>
        <w:rPr>
          <w:rStyle w:val="bc4egv"/>
        </w:rPr>
      </w:pPr>
      <w:r>
        <w:rPr>
          <w:rFonts w:ascii="Arial" w:hAnsi="Arial" w:cs="Arial"/>
          <w:color w:val="333333"/>
          <w:sz w:val="21"/>
          <w:szCs w:val="21"/>
        </w:rPr>
        <w:object w:dxaOrig="225" w:dyaOrig="225" w14:anchorId="38F50540">
          <v:shape id="_x0000_i1883" type="#_x0000_t75" style="width:20.25pt;height:18pt" o:ole="">
            <v:imagedata r:id="rId263" o:title=""/>
          </v:shape>
          <w:control r:id="rId442" w:name="DefaultOcxName710" w:shapeid="_x0000_i1883"/>
        </w:object>
      </w:r>
    </w:p>
    <w:p w14:paraId="03BB75A4" w14:textId="77777777" w:rsidR="00B07243" w:rsidRDefault="00B07243" w:rsidP="00B07243">
      <w:pPr>
        <w:pStyle w:val="NormalWeb"/>
        <w:shd w:val="clear" w:color="auto" w:fill="FFFFFF"/>
        <w:spacing w:before="0" w:beforeAutospacing="0"/>
      </w:pPr>
      <w:r>
        <w:rPr>
          <w:rFonts w:ascii="Arial" w:hAnsi="Arial" w:cs="Arial"/>
          <w:color w:val="333333"/>
          <w:sz w:val="21"/>
          <w:szCs w:val="21"/>
        </w:rPr>
        <w:t>use a formula</w:t>
      </w:r>
    </w:p>
    <w:p w14:paraId="499CC8BA" w14:textId="77777777" w:rsidR="00B07243" w:rsidRDefault="00B07243" w:rsidP="00B07243">
      <w:pPr>
        <w:shd w:val="clear" w:color="auto" w:fill="FFFFFF"/>
        <w:rPr>
          <w:rFonts w:ascii="Arial" w:hAnsi="Arial" w:cs="Arial"/>
          <w:color w:val="333333"/>
          <w:sz w:val="21"/>
          <w:szCs w:val="21"/>
        </w:rPr>
      </w:pPr>
      <w:r>
        <w:rPr>
          <w:rFonts w:ascii="Arial" w:hAnsi="Arial" w:cs="Arial"/>
          <w:color w:val="333333"/>
          <w:sz w:val="21"/>
          <w:szCs w:val="21"/>
        </w:rPr>
        <w:t>Correct</w:t>
      </w:r>
    </w:p>
    <w:p w14:paraId="1ECD7199" w14:textId="77777777" w:rsidR="00B07243" w:rsidRDefault="00B07243" w:rsidP="00B07243">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can drag fields into the Filters area of the PivotTable Fields pane to add more filters to a pivot table</w:t>
      </w:r>
    </w:p>
    <w:p w14:paraId="4A8BAEE2" w14:textId="77777777" w:rsidR="00B07243" w:rsidRDefault="00B07243" w:rsidP="00B07243">
      <w:pPr>
        <w:pStyle w:val="Heading3"/>
        <w:shd w:val="clear" w:color="auto" w:fill="FFFFFF"/>
        <w:spacing w:before="0"/>
        <w:rPr>
          <w:rFonts w:ascii="Arial" w:hAnsi="Arial" w:cs="Arial"/>
          <w:color w:val="333333"/>
          <w:sz w:val="27"/>
          <w:szCs w:val="27"/>
        </w:rPr>
      </w:pPr>
      <w:r>
        <w:rPr>
          <w:rFonts w:ascii="Arial" w:hAnsi="Arial" w:cs="Arial"/>
          <w:color w:val="333333"/>
        </w:rPr>
        <w:t>3.</w:t>
      </w:r>
    </w:p>
    <w:p w14:paraId="6BC0E5B2" w14:textId="77777777" w:rsidR="00B07243" w:rsidRDefault="00B07243" w:rsidP="00B0724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238D672" w14:textId="77777777" w:rsidR="00B07243" w:rsidRDefault="00B07243" w:rsidP="00B07243">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are slicers?</w:t>
      </w:r>
    </w:p>
    <w:p w14:paraId="3987CC20" w14:textId="77777777" w:rsidR="00B07243" w:rsidRDefault="00B07243" w:rsidP="00B07243">
      <w:pPr>
        <w:shd w:val="clear" w:color="auto" w:fill="FFFFFF"/>
        <w:rPr>
          <w:rFonts w:ascii="Arial" w:hAnsi="Arial" w:cs="Arial"/>
          <w:color w:val="333333"/>
          <w:sz w:val="21"/>
          <w:szCs w:val="21"/>
        </w:rPr>
      </w:pPr>
      <w:r>
        <w:rPr>
          <w:rStyle w:val="cds-108"/>
          <w:rFonts w:ascii="Arial" w:hAnsi="Arial" w:cs="Arial"/>
          <w:color w:val="333333"/>
          <w:sz w:val="21"/>
          <w:szCs w:val="21"/>
        </w:rPr>
        <w:t>1 / 1 point</w:t>
      </w:r>
    </w:p>
    <w:p w14:paraId="29AEB301" w14:textId="7C410146" w:rsidR="00B07243" w:rsidRDefault="00B07243" w:rsidP="00B07243">
      <w:pPr>
        <w:shd w:val="clear" w:color="auto" w:fill="FFFFFF"/>
        <w:rPr>
          <w:rStyle w:val="bc4egv"/>
        </w:rPr>
      </w:pPr>
      <w:r>
        <w:rPr>
          <w:rFonts w:ascii="Arial" w:hAnsi="Arial" w:cs="Arial"/>
          <w:color w:val="333333"/>
          <w:sz w:val="21"/>
          <w:szCs w:val="21"/>
        </w:rPr>
        <w:object w:dxaOrig="225" w:dyaOrig="225" w14:anchorId="2AD732CE">
          <v:shape id="_x0000_i1882" type="#_x0000_t75" style="width:20.25pt;height:18pt" o:ole="">
            <v:imagedata r:id="rId63" o:title=""/>
          </v:shape>
          <w:control r:id="rId443" w:name="DefaultOcxName810" w:shapeid="_x0000_i1882"/>
        </w:object>
      </w:r>
    </w:p>
    <w:p w14:paraId="2E15FCDD" w14:textId="77777777" w:rsidR="00B07243" w:rsidRDefault="00B07243" w:rsidP="00B07243">
      <w:pPr>
        <w:pStyle w:val="NormalWeb"/>
        <w:shd w:val="clear" w:color="auto" w:fill="FFFFFF"/>
        <w:spacing w:before="0" w:beforeAutospacing="0"/>
      </w:pPr>
      <w:r>
        <w:rPr>
          <w:rFonts w:ascii="Arial" w:hAnsi="Arial" w:cs="Arial"/>
          <w:color w:val="333333"/>
          <w:sz w:val="21"/>
          <w:szCs w:val="21"/>
        </w:rPr>
        <w:t>on-screen graphical filter objects</w:t>
      </w:r>
    </w:p>
    <w:p w14:paraId="1C927969" w14:textId="342337A4" w:rsidR="00B07243" w:rsidRDefault="00B07243" w:rsidP="00B07243">
      <w:pPr>
        <w:shd w:val="clear" w:color="auto" w:fill="FFFFFF"/>
        <w:rPr>
          <w:rStyle w:val="bc4egv"/>
        </w:rPr>
      </w:pPr>
      <w:r>
        <w:rPr>
          <w:rFonts w:ascii="Arial" w:hAnsi="Arial" w:cs="Arial"/>
          <w:color w:val="333333"/>
          <w:sz w:val="21"/>
          <w:szCs w:val="21"/>
        </w:rPr>
        <w:object w:dxaOrig="225" w:dyaOrig="225" w14:anchorId="1CC4D86A">
          <v:shape id="_x0000_i1881" type="#_x0000_t75" style="width:20.25pt;height:18pt" o:ole="">
            <v:imagedata r:id="rId374" o:title=""/>
          </v:shape>
          <w:control r:id="rId444" w:name="DefaultOcxName910" w:shapeid="_x0000_i1881"/>
        </w:object>
      </w:r>
    </w:p>
    <w:p w14:paraId="3A4883CB" w14:textId="77777777" w:rsidR="00B07243" w:rsidRDefault="00B07243" w:rsidP="00B07243">
      <w:pPr>
        <w:pStyle w:val="NormalWeb"/>
        <w:shd w:val="clear" w:color="auto" w:fill="FFFFFF"/>
        <w:spacing w:before="0" w:beforeAutospacing="0"/>
      </w:pPr>
      <w:r>
        <w:rPr>
          <w:rFonts w:ascii="Arial" w:hAnsi="Arial" w:cs="Arial"/>
          <w:color w:val="333333"/>
          <w:sz w:val="21"/>
          <w:szCs w:val="21"/>
        </w:rPr>
        <w:lastRenderedPageBreak/>
        <w:t>split pivot tables</w:t>
      </w:r>
    </w:p>
    <w:p w14:paraId="0AF4C3A3" w14:textId="133799F4" w:rsidR="00B07243" w:rsidRDefault="00B07243" w:rsidP="00B07243">
      <w:pPr>
        <w:shd w:val="clear" w:color="auto" w:fill="FFFFFF"/>
        <w:rPr>
          <w:rStyle w:val="bc4egv"/>
        </w:rPr>
      </w:pPr>
      <w:r>
        <w:rPr>
          <w:rFonts w:ascii="Arial" w:hAnsi="Arial" w:cs="Arial"/>
          <w:color w:val="333333"/>
          <w:sz w:val="21"/>
          <w:szCs w:val="21"/>
        </w:rPr>
        <w:object w:dxaOrig="225" w:dyaOrig="225" w14:anchorId="46AF0A3D">
          <v:shape id="_x0000_i1880" type="#_x0000_t75" style="width:20.25pt;height:18pt" o:ole="">
            <v:imagedata r:id="rId354" o:title=""/>
          </v:shape>
          <w:control r:id="rId445" w:name="DefaultOcxName1010" w:shapeid="_x0000_i1880"/>
        </w:object>
      </w:r>
    </w:p>
    <w:p w14:paraId="6B02033A" w14:textId="77777777" w:rsidR="00B07243" w:rsidRDefault="00B07243" w:rsidP="00B07243">
      <w:pPr>
        <w:pStyle w:val="NormalWeb"/>
        <w:shd w:val="clear" w:color="auto" w:fill="FFFFFF"/>
        <w:spacing w:before="0" w:beforeAutospacing="0"/>
      </w:pPr>
      <w:r>
        <w:rPr>
          <w:rFonts w:ascii="Arial" w:hAnsi="Arial" w:cs="Arial"/>
          <w:color w:val="333333"/>
          <w:sz w:val="21"/>
          <w:szCs w:val="21"/>
        </w:rPr>
        <w:t>header filters</w:t>
      </w:r>
    </w:p>
    <w:p w14:paraId="4742BF0E" w14:textId="40B0809A" w:rsidR="00B07243" w:rsidRDefault="00B07243" w:rsidP="00B07243">
      <w:pPr>
        <w:shd w:val="clear" w:color="auto" w:fill="FFFFFF"/>
        <w:rPr>
          <w:rStyle w:val="bc4egv"/>
        </w:rPr>
      </w:pPr>
      <w:r>
        <w:rPr>
          <w:rFonts w:ascii="Arial" w:hAnsi="Arial" w:cs="Arial"/>
          <w:color w:val="333333"/>
          <w:sz w:val="21"/>
          <w:szCs w:val="21"/>
        </w:rPr>
        <w:object w:dxaOrig="225" w:dyaOrig="225" w14:anchorId="442894AF">
          <v:shape id="_x0000_i1879" type="#_x0000_t75" style="width:20.25pt;height:18pt" o:ole="">
            <v:imagedata r:id="rId446" o:title=""/>
          </v:shape>
          <w:control r:id="rId447" w:name="DefaultOcxName1113" w:shapeid="_x0000_i1879"/>
        </w:object>
      </w:r>
    </w:p>
    <w:p w14:paraId="66A86702" w14:textId="77777777" w:rsidR="00B07243" w:rsidRDefault="00B07243" w:rsidP="00B07243">
      <w:pPr>
        <w:pStyle w:val="NormalWeb"/>
        <w:shd w:val="clear" w:color="auto" w:fill="FFFFFF"/>
        <w:spacing w:before="0" w:beforeAutospacing="0"/>
      </w:pPr>
      <w:r>
        <w:rPr>
          <w:rFonts w:ascii="Arial" w:hAnsi="Arial" w:cs="Arial"/>
          <w:color w:val="333333"/>
          <w:sz w:val="21"/>
          <w:szCs w:val="21"/>
        </w:rPr>
        <w:t>standard filters</w:t>
      </w:r>
    </w:p>
    <w:p w14:paraId="65849948" w14:textId="77777777" w:rsidR="00B07243" w:rsidRDefault="00B07243" w:rsidP="00B07243">
      <w:pPr>
        <w:shd w:val="clear" w:color="auto" w:fill="FFFFFF"/>
        <w:rPr>
          <w:rFonts w:ascii="Arial" w:hAnsi="Arial" w:cs="Arial"/>
          <w:color w:val="333333"/>
          <w:sz w:val="21"/>
          <w:szCs w:val="21"/>
        </w:rPr>
      </w:pPr>
      <w:r>
        <w:rPr>
          <w:rFonts w:ascii="Arial" w:hAnsi="Arial" w:cs="Arial"/>
          <w:color w:val="333333"/>
          <w:sz w:val="21"/>
          <w:szCs w:val="21"/>
        </w:rPr>
        <w:t>Correct</w:t>
      </w:r>
    </w:p>
    <w:p w14:paraId="2AF94C07" w14:textId="77777777" w:rsidR="00B07243" w:rsidRDefault="00B07243" w:rsidP="00B07243">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Slicers are on-screen graphical filter objects</w:t>
      </w:r>
    </w:p>
    <w:p w14:paraId="38E67F76" w14:textId="77777777" w:rsidR="00B07243" w:rsidRDefault="00B07243" w:rsidP="00B07243">
      <w:pPr>
        <w:pStyle w:val="Heading3"/>
        <w:shd w:val="clear" w:color="auto" w:fill="FFFFFF"/>
        <w:spacing w:before="0"/>
        <w:rPr>
          <w:rFonts w:ascii="Arial" w:hAnsi="Arial" w:cs="Arial"/>
          <w:color w:val="333333"/>
          <w:sz w:val="27"/>
          <w:szCs w:val="27"/>
        </w:rPr>
      </w:pPr>
      <w:r>
        <w:rPr>
          <w:rFonts w:ascii="Arial" w:hAnsi="Arial" w:cs="Arial"/>
          <w:color w:val="333333"/>
        </w:rPr>
        <w:t>4.</w:t>
      </w:r>
    </w:p>
    <w:p w14:paraId="7DB4A050" w14:textId="77777777" w:rsidR="00B07243" w:rsidRDefault="00B07243" w:rsidP="00B0724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15772416" w14:textId="77777777" w:rsidR="00B07243" w:rsidRDefault="00B07243" w:rsidP="00B07243">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do timelines provide in pivot tables?</w:t>
      </w:r>
    </w:p>
    <w:p w14:paraId="16B01FC2" w14:textId="77777777" w:rsidR="00B07243" w:rsidRDefault="00B07243" w:rsidP="00B07243">
      <w:pPr>
        <w:shd w:val="clear" w:color="auto" w:fill="FFFFFF"/>
        <w:rPr>
          <w:rFonts w:ascii="Arial" w:hAnsi="Arial" w:cs="Arial"/>
          <w:color w:val="333333"/>
          <w:sz w:val="21"/>
          <w:szCs w:val="21"/>
        </w:rPr>
      </w:pPr>
      <w:r>
        <w:rPr>
          <w:rStyle w:val="cds-108"/>
          <w:rFonts w:ascii="Arial" w:hAnsi="Arial" w:cs="Arial"/>
          <w:color w:val="333333"/>
          <w:sz w:val="21"/>
          <w:szCs w:val="21"/>
        </w:rPr>
        <w:t>1 / 1 point</w:t>
      </w:r>
    </w:p>
    <w:p w14:paraId="7DBF1F0D" w14:textId="30C424B4" w:rsidR="00B07243" w:rsidRDefault="00B07243" w:rsidP="00B07243">
      <w:pPr>
        <w:shd w:val="clear" w:color="auto" w:fill="FFFFFF"/>
        <w:rPr>
          <w:rStyle w:val="bc4egv"/>
        </w:rPr>
      </w:pPr>
      <w:r>
        <w:rPr>
          <w:rFonts w:ascii="Arial" w:hAnsi="Arial" w:cs="Arial"/>
          <w:color w:val="333333"/>
          <w:sz w:val="21"/>
          <w:szCs w:val="21"/>
        </w:rPr>
        <w:object w:dxaOrig="225" w:dyaOrig="225" w14:anchorId="63DCE533">
          <v:shape id="_x0000_i1878" type="#_x0000_t75" style="width:20.25pt;height:18pt" o:ole="">
            <v:imagedata r:id="rId448" o:title=""/>
          </v:shape>
          <w:control r:id="rId449" w:name="DefaultOcxName1210" w:shapeid="_x0000_i1878"/>
        </w:object>
      </w:r>
    </w:p>
    <w:p w14:paraId="2817442A" w14:textId="77777777" w:rsidR="00B07243" w:rsidRDefault="00B07243" w:rsidP="00B07243">
      <w:pPr>
        <w:pStyle w:val="NormalWeb"/>
        <w:shd w:val="clear" w:color="auto" w:fill="FFFFFF"/>
        <w:spacing w:before="0" w:beforeAutospacing="0"/>
      </w:pPr>
      <w:r>
        <w:rPr>
          <w:rFonts w:ascii="Arial" w:hAnsi="Arial" w:cs="Arial"/>
          <w:color w:val="333333"/>
          <w:sz w:val="21"/>
          <w:szCs w:val="21"/>
        </w:rPr>
        <w:t>sets the pivot table to an earlier view</w:t>
      </w:r>
    </w:p>
    <w:p w14:paraId="1F9EBE46" w14:textId="0667E96B" w:rsidR="00B07243" w:rsidRDefault="00B07243" w:rsidP="00B07243">
      <w:pPr>
        <w:shd w:val="clear" w:color="auto" w:fill="FFFFFF"/>
        <w:rPr>
          <w:rStyle w:val="bc4egv"/>
        </w:rPr>
      </w:pPr>
      <w:r>
        <w:rPr>
          <w:rFonts w:ascii="Arial" w:hAnsi="Arial" w:cs="Arial"/>
          <w:color w:val="333333"/>
          <w:sz w:val="21"/>
          <w:szCs w:val="21"/>
        </w:rPr>
        <w:object w:dxaOrig="225" w:dyaOrig="225" w14:anchorId="2C51B763">
          <v:shape id="_x0000_i1877" type="#_x0000_t75" style="width:20.25pt;height:18pt" o:ole="">
            <v:imagedata r:id="rId233" o:title=""/>
          </v:shape>
          <w:control r:id="rId450" w:name="DefaultOcxName137" w:shapeid="_x0000_i1877"/>
        </w:object>
      </w:r>
    </w:p>
    <w:p w14:paraId="27F6540E" w14:textId="77777777" w:rsidR="00B07243" w:rsidRDefault="00B07243" w:rsidP="00B07243">
      <w:pPr>
        <w:pStyle w:val="NormalWeb"/>
        <w:shd w:val="clear" w:color="auto" w:fill="FFFFFF"/>
        <w:spacing w:before="0" w:beforeAutospacing="0"/>
      </w:pPr>
      <w:r>
        <w:rPr>
          <w:rFonts w:ascii="Arial" w:hAnsi="Arial" w:cs="Arial"/>
          <w:color w:val="333333"/>
          <w:sz w:val="21"/>
          <w:szCs w:val="21"/>
        </w:rPr>
        <w:t>previews views of different filters</w:t>
      </w:r>
    </w:p>
    <w:p w14:paraId="300361A6" w14:textId="73C3E56F" w:rsidR="00B07243" w:rsidRDefault="00B07243" w:rsidP="00B07243">
      <w:pPr>
        <w:shd w:val="clear" w:color="auto" w:fill="FFFFFF"/>
        <w:rPr>
          <w:rStyle w:val="bc4egv"/>
        </w:rPr>
      </w:pPr>
      <w:r>
        <w:rPr>
          <w:rFonts w:ascii="Arial" w:hAnsi="Arial" w:cs="Arial"/>
          <w:color w:val="333333"/>
          <w:sz w:val="21"/>
          <w:szCs w:val="21"/>
        </w:rPr>
        <w:object w:dxaOrig="225" w:dyaOrig="225" w14:anchorId="55F50CFB">
          <v:shape id="_x0000_i1876" type="#_x0000_t75" style="width:20.25pt;height:18pt" o:ole="">
            <v:imagedata r:id="rId451" o:title=""/>
          </v:shape>
          <w:control r:id="rId452" w:name="DefaultOcxName146" w:shapeid="_x0000_i1876"/>
        </w:object>
      </w:r>
    </w:p>
    <w:p w14:paraId="0CC5D880" w14:textId="77777777" w:rsidR="00B07243" w:rsidRDefault="00B07243" w:rsidP="00B07243">
      <w:pPr>
        <w:pStyle w:val="NormalWeb"/>
        <w:shd w:val="clear" w:color="auto" w:fill="FFFFFF"/>
        <w:spacing w:before="0" w:beforeAutospacing="0"/>
      </w:pPr>
      <w:r>
        <w:rPr>
          <w:rFonts w:ascii="Arial" w:hAnsi="Arial" w:cs="Arial"/>
          <w:color w:val="333333"/>
          <w:sz w:val="21"/>
          <w:szCs w:val="21"/>
        </w:rPr>
        <w:t>lets you filter specifically on date-related data</w:t>
      </w:r>
    </w:p>
    <w:p w14:paraId="1D0F6D03" w14:textId="54859BC0" w:rsidR="00B07243" w:rsidRDefault="00B07243" w:rsidP="00B07243">
      <w:pPr>
        <w:shd w:val="clear" w:color="auto" w:fill="FFFFFF"/>
        <w:rPr>
          <w:rStyle w:val="bc4egv"/>
        </w:rPr>
      </w:pPr>
      <w:r>
        <w:rPr>
          <w:rFonts w:ascii="Arial" w:hAnsi="Arial" w:cs="Arial"/>
          <w:color w:val="333333"/>
          <w:sz w:val="21"/>
          <w:szCs w:val="21"/>
        </w:rPr>
        <w:object w:dxaOrig="225" w:dyaOrig="225" w14:anchorId="34FFE5FB">
          <v:shape id="_x0000_i1875" type="#_x0000_t75" style="width:20.25pt;height:18pt" o:ole="">
            <v:imagedata r:id="rId453" o:title=""/>
          </v:shape>
          <w:control r:id="rId454" w:name="DefaultOcxName156" w:shapeid="_x0000_i1875"/>
        </w:object>
      </w:r>
    </w:p>
    <w:p w14:paraId="73D5BCA4" w14:textId="77777777" w:rsidR="00B07243" w:rsidRDefault="00B07243" w:rsidP="00B07243">
      <w:pPr>
        <w:pStyle w:val="NormalWeb"/>
        <w:shd w:val="clear" w:color="auto" w:fill="FFFFFF"/>
        <w:spacing w:before="0" w:beforeAutospacing="0"/>
      </w:pPr>
      <w:r>
        <w:rPr>
          <w:rFonts w:ascii="Arial" w:hAnsi="Arial" w:cs="Arial"/>
          <w:color w:val="333333"/>
          <w:sz w:val="21"/>
          <w:szCs w:val="21"/>
        </w:rPr>
        <w:t>provides details of all actions performed during a given period</w:t>
      </w:r>
    </w:p>
    <w:p w14:paraId="69B2D464" w14:textId="77777777" w:rsidR="00B07243" w:rsidRDefault="00B07243" w:rsidP="00B07243">
      <w:pPr>
        <w:shd w:val="clear" w:color="auto" w:fill="FFFFFF"/>
        <w:rPr>
          <w:rFonts w:ascii="Arial" w:hAnsi="Arial" w:cs="Arial"/>
          <w:color w:val="333333"/>
          <w:sz w:val="21"/>
          <w:szCs w:val="21"/>
        </w:rPr>
      </w:pPr>
      <w:r>
        <w:rPr>
          <w:rFonts w:ascii="Arial" w:hAnsi="Arial" w:cs="Arial"/>
          <w:color w:val="333333"/>
          <w:sz w:val="21"/>
          <w:szCs w:val="21"/>
        </w:rPr>
        <w:t>Correct</w:t>
      </w:r>
    </w:p>
    <w:p w14:paraId="0C8AE110" w14:textId="77777777" w:rsidR="00B07243" w:rsidRDefault="00B07243" w:rsidP="00B07243">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Timelines in a pivot table enable you to filter specifically on date-related data</w:t>
      </w:r>
    </w:p>
    <w:p w14:paraId="7CBCC75A" w14:textId="77777777" w:rsidR="008F657D" w:rsidRDefault="008F657D" w:rsidP="008F657D">
      <w:pPr>
        <w:pStyle w:val="Heading3"/>
        <w:shd w:val="clear" w:color="auto" w:fill="FFFFFF"/>
        <w:spacing w:before="0"/>
        <w:rPr>
          <w:rFonts w:ascii="Arial" w:hAnsi="Arial" w:cs="Arial"/>
          <w:color w:val="333333"/>
        </w:rPr>
      </w:pPr>
      <w:r>
        <w:rPr>
          <w:rFonts w:ascii="Arial" w:hAnsi="Arial" w:cs="Arial"/>
          <w:color w:val="333333"/>
        </w:rPr>
        <w:t>.</w:t>
      </w:r>
    </w:p>
    <w:p w14:paraId="7138C5CC" w14:textId="77777777" w:rsidR="008F657D" w:rsidRDefault="008F657D" w:rsidP="008F657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A0917ED"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According to the video checklist, what should you remove before making a Pivot Table?</w:t>
      </w:r>
    </w:p>
    <w:p w14:paraId="39E79978" w14:textId="77777777" w:rsidR="008F657D" w:rsidRDefault="008F657D" w:rsidP="008F657D">
      <w:pPr>
        <w:shd w:val="clear" w:color="auto" w:fill="FFFFFF"/>
        <w:rPr>
          <w:rFonts w:ascii="Arial" w:hAnsi="Arial" w:cs="Arial"/>
          <w:color w:val="333333"/>
          <w:sz w:val="21"/>
          <w:szCs w:val="21"/>
        </w:rPr>
      </w:pPr>
      <w:r>
        <w:rPr>
          <w:rStyle w:val="cds-108"/>
          <w:rFonts w:ascii="Arial" w:hAnsi="Arial" w:cs="Arial"/>
          <w:color w:val="333333"/>
          <w:sz w:val="21"/>
          <w:szCs w:val="21"/>
        </w:rPr>
        <w:t>1 / 1 point</w:t>
      </w:r>
    </w:p>
    <w:p w14:paraId="04F7572E" w14:textId="49DC2606" w:rsidR="008F657D" w:rsidRDefault="008F657D" w:rsidP="008F657D">
      <w:pPr>
        <w:shd w:val="clear" w:color="auto" w:fill="FFFFFF"/>
        <w:rPr>
          <w:rStyle w:val="bc4egv"/>
        </w:rPr>
      </w:pPr>
      <w:r>
        <w:rPr>
          <w:rFonts w:ascii="Arial" w:hAnsi="Arial" w:cs="Arial"/>
          <w:color w:val="333333"/>
          <w:sz w:val="21"/>
          <w:szCs w:val="21"/>
        </w:rPr>
        <w:object w:dxaOrig="225" w:dyaOrig="225" w14:anchorId="4AEC6954">
          <v:shape id="_x0000_i1950" type="#_x0000_t75" style="width:20.25pt;height:18pt" o:ole="">
            <v:imagedata r:id="rId455" o:title=""/>
          </v:shape>
          <w:control r:id="rId456" w:name="DefaultOcxName70" w:shapeid="_x0000_i1950"/>
        </w:object>
      </w:r>
    </w:p>
    <w:p w14:paraId="1FD8373C"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Value fields </w:t>
      </w:r>
    </w:p>
    <w:p w14:paraId="44CBC320" w14:textId="7241B856" w:rsidR="008F657D" w:rsidRDefault="008F657D" w:rsidP="008F657D">
      <w:pPr>
        <w:shd w:val="clear" w:color="auto" w:fill="FFFFFF"/>
        <w:rPr>
          <w:rStyle w:val="bc4egv"/>
        </w:rPr>
      </w:pPr>
      <w:r>
        <w:rPr>
          <w:rFonts w:ascii="Arial" w:hAnsi="Arial" w:cs="Arial"/>
          <w:color w:val="333333"/>
          <w:sz w:val="21"/>
          <w:szCs w:val="21"/>
        </w:rPr>
        <w:lastRenderedPageBreak/>
        <w:object w:dxaOrig="225" w:dyaOrig="225" w14:anchorId="6A9196B3">
          <v:shape id="_x0000_i1949" type="#_x0000_t75" style="width:20.25pt;height:18pt" o:ole="">
            <v:imagedata r:id="rId457" o:title=""/>
          </v:shape>
          <w:control r:id="rId458" w:name="DefaultOcxName139" w:shapeid="_x0000_i1949"/>
        </w:object>
      </w:r>
    </w:p>
    <w:p w14:paraId="580983A8"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Row labels </w:t>
      </w:r>
    </w:p>
    <w:p w14:paraId="000CA67E" w14:textId="29A02D22" w:rsidR="008F657D" w:rsidRDefault="008F657D" w:rsidP="008F657D">
      <w:pPr>
        <w:shd w:val="clear" w:color="auto" w:fill="FFFFFF"/>
        <w:rPr>
          <w:rStyle w:val="bc4egv"/>
        </w:rPr>
      </w:pPr>
      <w:r>
        <w:rPr>
          <w:rFonts w:ascii="Arial" w:hAnsi="Arial" w:cs="Arial"/>
          <w:color w:val="333333"/>
          <w:sz w:val="21"/>
          <w:szCs w:val="21"/>
        </w:rPr>
        <w:object w:dxaOrig="225" w:dyaOrig="225" w14:anchorId="6E4F5366">
          <v:shape id="_x0000_i1948" type="#_x0000_t75" style="width:20.25pt;height:18pt" o:ole="">
            <v:imagedata r:id="rId290" o:title=""/>
          </v:shape>
          <w:control r:id="rId459" w:name="DefaultOcxName224" w:shapeid="_x0000_i1948"/>
        </w:object>
      </w:r>
    </w:p>
    <w:p w14:paraId="005BD6D1"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Blank rows, columns, and cells </w:t>
      </w:r>
    </w:p>
    <w:p w14:paraId="5E4CB564" w14:textId="3DF8E978" w:rsidR="008F657D" w:rsidRDefault="008F657D" w:rsidP="008F657D">
      <w:pPr>
        <w:shd w:val="clear" w:color="auto" w:fill="FFFFFF"/>
        <w:rPr>
          <w:rStyle w:val="bc4egv"/>
        </w:rPr>
      </w:pPr>
      <w:r>
        <w:rPr>
          <w:rFonts w:ascii="Arial" w:hAnsi="Arial" w:cs="Arial"/>
          <w:color w:val="333333"/>
          <w:sz w:val="21"/>
          <w:szCs w:val="21"/>
        </w:rPr>
        <w:object w:dxaOrig="225" w:dyaOrig="225" w14:anchorId="743F725A">
          <v:shape id="_x0000_i1947" type="#_x0000_t75" style="width:20.25pt;height:18pt" o:ole="">
            <v:imagedata r:id="rId460" o:title=""/>
          </v:shape>
          <w:control r:id="rId461" w:name="DefaultOcxName313" w:shapeid="_x0000_i1947"/>
        </w:object>
      </w:r>
    </w:p>
    <w:p w14:paraId="3FD79DEE"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Date fields </w:t>
      </w:r>
    </w:p>
    <w:p w14:paraId="4DD287C1" w14:textId="77777777" w:rsidR="008F657D" w:rsidRDefault="008F657D" w:rsidP="008F657D">
      <w:pPr>
        <w:shd w:val="clear" w:color="auto" w:fill="FFFFFF"/>
        <w:rPr>
          <w:rFonts w:ascii="Arial" w:hAnsi="Arial" w:cs="Arial"/>
          <w:color w:val="333333"/>
          <w:sz w:val="21"/>
          <w:szCs w:val="21"/>
        </w:rPr>
      </w:pPr>
      <w:r>
        <w:rPr>
          <w:rFonts w:ascii="Arial" w:hAnsi="Arial" w:cs="Arial"/>
          <w:color w:val="333333"/>
          <w:sz w:val="21"/>
          <w:szCs w:val="21"/>
        </w:rPr>
        <w:t>Correct</w:t>
      </w:r>
    </w:p>
    <w:p w14:paraId="20AEDE38"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According to the video checklist, you should remove blank rows, columns, and cells before making a Pivot Table</w:t>
      </w:r>
    </w:p>
    <w:p w14:paraId="6F8FBB6B" w14:textId="77777777" w:rsidR="008F657D" w:rsidRDefault="008F657D" w:rsidP="008F657D">
      <w:pPr>
        <w:pStyle w:val="Heading3"/>
        <w:shd w:val="clear" w:color="auto" w:fill="FFFFFF"/>
        <w:spacing w:before="0"/>
        <w:rPr>
          <w:rFonts w:ascii="Arial" w:hAnsi="Arial" w:cs="Arial"/>
          <w:color w:val="333333"/>
          <w:sz w:val="27"/>
          <w:szCs w:val="27"/>
        </w:rPr>
      </w:pPr>
      <w:r>
        <w:rPr>
          <w:rFonts w:ascii="Arial" w:hAnsi="Arial" w:cs="Arial"/>
          <w:color w:val="333333"/>
        </w:rPr>
        <w:t>2.</w:t>
      </w:r>
    </w:p>
    <w:p w14:paraId="7815F719" w14:textId="77777777" w:rsidR="008F657D" w:rsidRDefault="008F657D" w:rsidP="008F657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7DB56467"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is automatically added after formatting data as a table?</w:t>
      </w:r>
    </w:p>
    <w:p w14:paraId="32D9BA08" w14:textId="77777777" w:rsidR="008F657D" w:rsidRDefault="008F657D" w:rsidP="008F657D">
      <w:pPr>
        <w:shd w:val="clear" w:color="auto" w:fill="FFFFFF"/>
        <w:rPr>
          <w:rFonts w:ascii="Arial" w:hAnsi="Arial" w:cs="Arial"/>
          <w:color w:val="333333"/>
          <w:sz w:val="21"/>
          <w:szCs w:val="21"/>
        </w:rPr>
      </w:pPr>
      <w:r>
        <w:rPr>
          <w:rStyle w:val="cds-108"/>
          <w:rFonts w:ascii="Arial" w:hAnsi="Arial" w:cs="Arial"/>
          <w:color w:val="333333"/>
          <w:sz w:val="21"/>
          <w:szCs w:val="21"/>
        </w:rPr>
        <w:t>1 / 1 point</w:t>
      </w:r>
    </w:p>
    <w:p w14:paraId="65C28D0F" w14:textId="651D7131" w:rsidR="008F657D" w:rsidRDefault="008F657D" w:rsidP="008F657D">
      <w:pPr>
        <w:shd w:val="clear" w:color="auto" w:fill="FFFFFF"/>
        <w:rPr>
          <w:rStyle w:val="bc4egv"/>
        </w:rPr>
      </w:pPr>
      <w:r>
        <w:rPr>
          <w:rFonts w:ascii="Arial" w:hAnsi="Arial" w:cs="Arial"/>
          <w:color w:val="333333"/>
          <w:sz w:val="21"/>
          <w:szCs w:val="21"/>
        </w:rPr>
        <w:object w:dxaOrig="225" w:dyaOrig="225" w14:anchorId="4112E21A">
          <v:shape id="_x0000_i1946" type="#_x0000_t75" style="width:20.25pt;height:18pt" o:ole="">
            <v:imagedata r:id="rId462" o:title=""/>
          </v:shape>
          <w:control r:id="rId463" w:name="DefaultOcxName412" w:shapeid="_x0000_i1946"/>
        </w:object>
      </w:r>
    </w:p>
    <w:p w14:paraId="73AA7594"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Alternate light/dark rows </w:t>
      </w:r>
    </w:p>
    <w:p w14:paraId="6D6D95A4" w14:textId="47ABD2B5" w:rsidR="008F657D" w:rsidRDefault="008F657D" w:rsidP="008F657D">
      <w:pPr>
        <w:shd w:val="clear" w:color="auto" w:fill="FFFFFF"/>
        <w:rPr>
          <w:rStyle w:val="bc4egv"/>
        </w:rPr>
      </w:pPr>
      <w:r>
        <w:rPr>
          <w:rFonts w:ascii="Arial" w:hAnsi="Arial" w:cs="Arial"/>
          <w:color w:val="333333"/>
          <w:sz w:val="21"/>
          <w:szCs w:val="21"/>
        </w:rPr>
        <w:object w:dxaOrig="225" w:dyaOrig="225" w14:anchorId="0C78DF95">
          <v:shape id="_x0000_i1945" type="#_x0000_t75" style="width:20.25pt;height:18pt" o:ole="">
            <v:imagedata r:id="rId140" o:title=""/>
          </v:shape>
          <w:control r:id="rId464" w:name="DefaultOcxName511" w:shapeid="_x0000_i1945"/>
        </w:object>
      </w:r>
    </w:p>
    <w:p w14:paraId="20129D8E"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Column headers </w:t>
      </w:r>
    </w:p>
    <w:p w14:paraId="0533167F" w14:textId="4DBCABCB" w:rsidR="008F657D" w:rsidRDefault="008F657D" w:rsidP="008F657D">
      <w:pPr>
        <w:shd w:val="clear" w:color="auto" w:fill="FFFFFF"/>
        <w:rPr>
          <w:rStyle w:val="bc4egv"/>
        </w:rPr>
      </w:pPr>
      <w:r>
        <w:rPr>
          <w:rFonts w:ascii="Arial" w:hAnsi="Arial" w:cs="Arial"/>
          <w:color w:val="333333"/>
          <w:sz w:val="21"/>
          <w:szCs w:val="21"/>
        </w:rPr>
        <w:object w:dxaOrig="225" w:dyaOrig="225" w14:anchorId="14260C55">
          <v:shape id="_x0000_i1944" type="#_x0000_t75" style="width:20.25pt;height:18pt" o:ole="">
            <v:imagedata r:id="rId254" o:title=""/>
          </v:shape>
          <w:control r:id="rId465" w:name="DefaultOcxName611" w:shapeid="_x0000_i1944"/>
        </w:object>
      </w:r>
    </w:p>
    <w:p w14:paraId="13F2CBAC"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Data bars </w:t>
      </w:r>
    </w:p>
    <w:p w14:paraId="647C4E8A" w14:textId="414E6AC9" w:rsidR="008F657D" w:rsidRDefault="008F657D" w:rsidP="008F657D">
      <w:pPr>
        <w:shd w:val="clear" w:color="auto" w:fill="FFFFFF"/>
        <w:rPr>
          <w:rStyle w:val="bc4egv"/>
        </w:rPr>
      </w:pPr>
      <w:r>
        <w:rPr>
          <w:rFonts w:ascii="Arial" w:hAnsi="Arial" w:cs="Arial"/>
          <w:color w:val="333333"/>
          <w:sz w:val="21"/>
          <w:szCs w:val="21"/>
        </w:rPr>
        <w:object w:dxaOrig="225" w:dyaOrig="225" w14:anchorId="12B3CB02">
          <v:shape id="_x0000_i1943" type="#_x0000_t75" style="width:20.25pt;height:18pt" o:ole="">
            <v:imagedata r:id="rId103" o:title=""/>
          </v:shape>
          <w:control r:id="rId466" w:name="DefaultOcxName711" w:shapeid="_x0000_i1943"/>
        </w:object>
      </w:r>
    </w:p>
    <w:p w14:paraId="0FDDE1CC"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Filter drop-downs at top of columns </w:t>
      </w:r>
    </w:p>
    <w:p w14:paraId="4E2C0488" w14:textId="77777777" w:rsidR="008F657D" w:rsidRDefault="008F657D" w:rsidP="008F657D">
      <w:pPr>
        <w:shd w:val="clear" w:color="auto" w:fill="FFFFFF"/>
        <w:rPr>
          <w:rFonts w:ascii="Arial" w:hAnsi="Arial" w:cs="Arial"/>
          <w:color w:val="333333"/>
          <w:sz w:val="21"/>
          <w:szCs w:val="21"/>
        </w:rPr>
      </w:pPr>
      <w:r>
        <w:rPr>
          <w:rFonts w:ascii="Arial" w:hAnsi="Arial" w:cs="Arial"/>
          <w:color w:val="333333"/>
          <w:sz w:val="21"/>
          <w:szCs w:val="21"/>
        </w:rPr>
        <w:t>Correct</w:t>
      </w:r>
    </w:p>
    <w:p w14:paraId="09B6C2CE"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Filter drop-downs are automatically added at the top of each column after you format your data as a table</w:t>
      </w:r>
    </w:p>
    <w:p w14:paraId="435C13CE" w14:textId="77777777" w:rsidR="008F657D" w:rsidRDefault="008F657D" w:rsidP="008F657D">
      <w:pPr>
        <w:pStyle w:val="Heading3"/>
        <w:shd w:val="clear" w:color="auto" w:fill="FFFFFF"/>
        <w:spacing w:before="0"/>
        <w:rPr>
          <w:rFonts w:ascii="Arial" w:hAnsi="Arial" w:cs="Arial"/>
          <w:color w:val="333333"/>
          <w:sz w:val="27"/>
          <w:szCs w:val="27"/>
        </w:rPr>
      </w:pPr>
      <w:r>
        <w:rPr>
          <w:rFonts w:ascii="Arial" w:hAnsi="Arial" w:cs="Arial"/>
          <w:color w:val="333333"/>
        </w:rPr>
        <w:t>3.</w:t>
      </w:r>
    </w:p>
    <w:p w14:paraId="3E709DCD" w14:textId="77777777" w:rsidR="008F657D" w:rsidRDefault="008F657D" w:rsidP="008F657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162A4C2"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After creating a pivot table and selecting it, what pane appears to the right of the pivot table? </w:t>
      </w:r>
    </w:p>
    <w:p w14:paraId="40574D71" w14:textId="77777777" w:rsidR="008F657D" w:rsidRDefault="008F657D" w:rsidP="008F657D">
      <w:pPr>
        <w:shd w:val="clear" w:color="auto" w:fill="FFFFFF"/>
        <w:rPr>
          <w:rFonts w:ascii="Arial" w:hAnsi="Arial" w:cs="Arial"/>
          <w:color w:val="333333"/>
          <w:sz w:val="21"/>
          <w:szCs w:val="21"/>
        </w:rPr>
      </w:pPr>
      <w:r>
        <w:rPr>
          <w:rStyle w:val="cds-108"/>
          <w:rFonts w:ascii="Arial" w:hAnsi="Arial" w:cs="Arial"/>
          <w:color w:val="333333"/>
          <w:sz w:val="21"/>
          <w:szCs w:val="21"/>
        </w:rPr>
        <w:t>1 / 1 point</w:t>
      </w:r>
    </w:p>
    <w:p w14:paraId="7042ACE9" w14:textId="215563DA" w:rsidR="008F657D" w:rsidRDefault="008F657D" w:rsidP="008F657D">
      <w:pPr>
        <w:shd w:val="clear" w:color="auto" w:fill="FFFFFF"/>
        <w:rPr>
          <w:rStyle w:val="bc4egv"/>
        </w:rPr>
      </w:pPr>
      <w:r>
        <w:rPr>
          <w:rFonts w:ascii="Arial" w:hAnsi="Arial" w:cs="Arial"/>
          <w:color w:val="333333"/>
          <w:sz w:val="21"/>
          <w:szCs w:val="21"/>
        </w:rPr>
        <w:lastRenderedPageBreak/>
        <w:object w:dxaOrig="225" w:dyaOrig="225" w14:anchorId="167FD310">
          <v:shape id="_x0000_i1942" type="#_x0000_t75" style="width:20.25pt;height:18pt" o:ole="">
            <v:imagedata r:id="rId467" o:title=""/>
          </v:shape>
          <w:control r:id="rId468" w:name="DefaultOcxName811" w:shapeid="_x0000_i1942"/>
        </w:object>
      </w:r>
    </w:p>
    <w:p w14:paraId="48F0492D"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Additional pivot table examples </w:t>
      </w:r>
    </w:p>
    <w:p w14:paraId="453417CB" w14:textId="6AAD0752" w:rsidR="008F657D" w:rsidRDefault="008F657D" w:rsidP="008F657D">
      <w:pPr>
        <w:shd w:val="clear" w:color="auto" w:fill="FFFFFF"/>
        <w:rPr>
          <w:rStyle w:val="bc4egv"/>
        </w:rPr>
      </w:pPr>
      <w:r>
        <w:rPr>
          <w:rFonts w:ascii="Arial" w:hAnsi="Arial" w:cs="Arial"/>
          <w:color w:val="333333"/>
          <w:sz w:val="21"/>
          <w:szCs w:val="21"/>
        </w:rPr>
        <w:object w:dxaOrig="225" w:dyaOrig="225" w14:anchorId="40D0BD4B">
          <v:shape id="_x0000_i1941" type="#_x0000_t75" style="width:20.25pt;height:18pt" o:ole="">
            <v:imagedata r:id="rId469" o:title=""/>
          </v:shape>
          <w:control r:id="rId470" w:name="DefaultOcxName911" w:shapeid="_x0000_i1941"/>
        </w:object>
      </w:r>
    </w:p>
    <w:p w14:paraId="7A81956B" w14:textId="77777777" w:rsidR="008F657D" w:rsidRDefault="008F657D" w:rsidP="008F657D">
      <w:pPr>
        <w:pStyle w:val="NormalWeb"/>
        <w:shd w:val="clear" w:color="auto" w:fill="FFFFFF"/>
        <w:spacing w:before="0" w:beforeAutospacing="0"/>
      </w:pPr>
      <w:r>
        <w:rPr>
          <w:rFonts w:ascii="Arial" w:hAnsi="Arial" w:cs="Arial"/>
          <w:color w:val="333333"/>
          <w:sz w:val="21"/>
          <w:szCs w:val="21"/>
        </w:rPr>
        <w:t>The PivotTable Metadata pane</w:t>
      </w:r>
    </w:p>
    <w:p w14:paraId="584E1F6F" w14:textId="2509F527" w:rsidR="008F657D" w:rsidRDefault="008F657D" w:rsidP="008F657D">
      <w:pPr>
        <w:shd w:val="clear" w:color="auto" w:fill="FFFFFF"/>
        <w:rPr>
          <w:rStyle w:val="bc4egv"/>
        </w:rPr>
      </w:pPr>
      <w:r>
        <w:rPr>
          <w:rFonts w:ascii="Arial" w:hAnsi="Arial" w:cs="Arial"/>
          <w:color w:val="333333"/>
          <w:sz w:val="21"/>
          <w:szCs w:val="21"/>
        </w:rPr>
        <w:object w:dxaOrig="225" w:dyaOrig="225" w14:anchorId="22FAADBB">
          <v:shape id="_x0000_i1940" type="#_x0000_t75" style="width:20.25pt;height:18pt" o:ole="">
            <v:imagedata r:id="rId471" o:title=""/>
          </v:shape>
          <w:control r:id="rId472" w:name="DefaultOcxName1011" w:shapeid="_x0000_i1940"/>
        </w:object>
      </w:r>
    </w:p>
    <w:p w14:paraId="4818BF03"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The PivotTable Properties pane </w:t>
      </w:r>
    </w:p>
    <w:p w14:paraId="7864C02F" w14:textId="49827ED5" w:rsidR="008F657D" w:rsidRDefault="008F657D" w:rsidP="008F657D">
      <w:pPr>
        <w:shd w:val="clear" w:color="auto" w:fill="FFFFFF"/>
        <w:rPr>
          <w:rStyle w:val="bc4egv"/>
        </w:rPr>
      </w:pPr>
      <w:r>
        <w:rPr>
          <w:rFonts w:ascii="Arial" w:hAnsi="Arial" w:cs="Arial"/>
          <w:color w:val="333333"/>
          <w:sz w:val="21"/>
          <w:szCs w:val="21"/>
        </w:rPr>
        <w:object w:dxaOrig="225" w:dyaOrig="225" w14:anchorId="05E79D5A">
          <v:shape id="_x0000_i1939" type="#_x0000_t75" style="width:20.25pt;height:18pt" o:ole="">
            <v:imagedata r:id="rId225" o:title=""/>
          </v:shape>
          <w:control r:id="rId473" w:name="DefaultOcxName1114" w:shapeid="_x0000_i1939"/>
        </w:object>
      </w:r>
    </w:p>
    <w:p w14:paraId="4C2DD312" w14:textId="77777777" w:rsidR="008F657D" w:rsidRDefault="008F657D" w:rsidP="008F657D">
      <w:pPr>
        <w:pStyle w:val="NormalWeb"/>
        <w:shd w:val="clear" w:color="auto" w:fill="FFFFFF"/>
        <w:spacing w:before="0" w:beforeAutospacing="0"/>
      </w:pPr>
      <w:r>
        <w:rPr>
          <w:rFonts w:ascii="Arial" w:hAnsi="Arial" w:cs="Arial"/>
          <w:color w:val="333333"/>
          <w:sz w:val="21"/>
          <w:szCs w:val="21"/>
        </w:rPr>
        <w:t>The PivotTable Fields pane</w:t>
      </w:r>
    </w:p>
    <w:p w14:paraId="15072718" w14:textId="77777777" w:rsidR="008F657D" w:rsidRDefault="008F657D" w:rsidP="008F657D">
      <w:pPr>
        <w:shd w:val="clear" w:color="auto" w:fill="FFFFFF"/>
        <w:rPr>
          <w:rFonts w:ascii="Arial" w:hAnsi="Arial" w:cs="Arial"/>
          <w:color w:val="333333"/>
          <w:sz w:val="21"/>
          <w:szCs w:val="21"/>
        </w:rPr>
      </w:pPr>
      <w:r>
        <w:rPr>
          <w:rFonts w:ascii="Arial" w:hAnsi="Arial" w:cs="Arial"/>
          <w:color w:val="333333"/>
          <w:sz w:val="21"/>
          <w:szCs w:val="21"/>
        </w:rPr>
        <w:t>Correct</w:t>
      </w:r>
    </w:p>
    <w:p w14:paraId="4E73771E"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PivotTable Fields pane appears on the right of a pivot table after you create and select one</w:t>
      </w:r>
    </w:p>
    <w:p w14:paraId="3EADAAF7" w14:textId="77777777" w:rsidR="008F657D" w:rsidRDefault="008F657D" w:rsidP="008F657D">
      <w:pPr>
        <w:pStyle w:val="Heading3"/>
        <w:shd w:val="clear" w:color="auto" w:fill="FFFFFF"/>
        <w:spacing w:before="0"/>
        <w:rPr>
          <w:rFonts w:ascii="Arial" w:hAnsi="Arial" w:cs="Arial"/>
          <w:color w:val="333333"/>
          <w:sz w:val="27"/>
          <w:szCs w:val="27"/>
        </w:rPr>
      </w:pPr>
      <w:r>
        <w:rPr>
          <w:rFonts w:ascii="Arial" w:hAnsi="Arial" w:cs="Arial"/>
          <w:color w:val="333333"/>
        </w:rPr>
        <w:t>4.</w:t>
      </w:r>
    </w:p>
    <w:p w14:paraId="2784A33E" w14:textId="77777777" w:rsidR="008F657D" w:rsidRDefault="008F657D" w:rsidP="008F657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6774F60"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do Timelines provide in pivot tables?</w:t>
      </w:r>
    </w:p>
    <w:p w14:paraId="4A2CE526" w14:textId="77777777" w:rsidR="008F657D" w:rsidRDefault="008F657D" w:rsidP="008F657D">
      <w:pPr>
        <w:shd w:val="clear" w:color="auto" w:fill="FFFFFF"/>
        <w:rPr>
          <w:rFonts w:ascii="Arial" w:hAnsi="Arial" w:cs="Arial"/>
          <w:color w:val="333333"/>
          <w:sz w:val="21"/>
          <w:szCs w:val="21"/>
        </w:rPr>
      </w:pPr>
      <w:r>
        <w:rPr>
          <w:rStyle w:val="cds-108"/>
          <w:rFonts w:ascii="Arial" w:hAnsi="Arial" w:cs="Arial"/>
          <w:color w:val="333333"/>
          <w:sz w:val="21"/>
          <w:szCs w:val="21"/>
        </w:rPr>
        <w:t>1 / 1 point</w:t>
      </w:r>
    </w:p>
    <w:p w14:paraId="375FC363" w14:textId="0DC3E1E6" w:rsidR="008F657D" w:rsidRDefault="008F657D" w:rsidP="008F657D">
      <w:pPr>
        <w:shd w:val="clear" w:color="auto" w:fill="FFFFFF"/>
        <w:rPr>
          <w:rStyle w:val="bc4egv"/>
        </w:rPr>
      </w:pPr>
      <w:r>
        <w:rPr>
          <w:rFonts w:ascii="Arial" w:hAnsi="Arial" w:cs="Arial"/>
          <w:color w:val="333333"/>
          <w:sz w:val="21"/>
          <w:szCs w:val="21"/>
        </w:rPr>
        <w:object w:dxaOrig="225" w:dyaOrig="225" w14:anchorId="218C44F0">
          <v:shape id="_x0000_i1938" type="#_x0000_t75" style="width:20.25pt;height:18pt" o:ole="">
            <v:imagedata r:id="rId222" o:title=""/>
          </v:shape>
          <w:control r:id="rId474" w:name="DefaultOcxName1211" w:shapeid="_x0000_i1938"/>
        </w:object>
      </w:r>
    </w:p>
    <w:p w14:paraId="6FD78BF9"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Provides details of all actions performed during a given period </w:t>
      </w:r>
    </w:p>
    <w:p w14:paraId="3B21B596" w14:textId="254BB98B" w:rsidR="008F657D" w:rsidRDefault="008F657D" w:rsidP="008F657D">
      <w:pPr>
        <w:shd w:val="clear" w:color="auto" w:fill="FFFFFF"/>
        <w:rPr>
          <w:rStyle w:val="bc4egv"/>
        </w:rPr>
      </w:pPr>
      <w:r>
        <w:rPr>
          <w:rFonts w:ascii="Arial" w:hAnsi="Arial" w:cs="Arial"/>
          <w:color w:val="333333"/>
          <w:sz w:val="21"/>
          <w:szCs w:val="21"/>
        </w:rPr>
        <w:object w:dxaOrig="225" w:dyaOrig="225" w14:anchorId="1D3D6A5B">
          <v:shape id="_x0000_i1937" type="#_x0000_t75" style="width:20.25pt;height:18pt" o:ole="">
            <v:imagedata r:id="rId293" o:title=""/>
          </v:shape>
          <w:control r:id="rId475" w:name="DefaultOcxName138" w:shapeid="_x0000_i1937"/>
        </w:object>
      </w:r>
    </w:p>
    <w:p w14:paraId="17400526" w14:textId="77777777" w:rsidR="008F657D" w:rsidRDefault="008F657D" w:rsidP="008F657D">
      <w:pPr>
        <w:pStyle w:val="NormalWeb"/>
        <w:shd w:val="clear" w:color="auto" w:fill="FFFFFF"/>
        <w:spacing w:before="0" w:beforeAutospacing="0"/>
      </w:pPr>
      <w:r>
        <w:rPr>
          <w:rFonts w:ascii="Arial" w:hAnsi="Arial" w:cs="Arial"/>
          <w:color w:val="333333"/>
          <w:sz w:val="21"/>
          <w:szCs w:val="21"/>
        </w:rPr>
        <w:t>Previews views of different filters</w:t>
      </w:r>
    </w:p>
    <w:p w14:paraId="0E124B7D" w14:textId="5B74F1C6" w:rsidR="008F657D" w:rsidRDefault="008F657D" w:rsidP="008F657D">
      <w:pPr>
        <w:shd w:val="clear" w:color="auto" w:fill="FFFFFF"/>
        <w:rPr>
          <w:rStyle w:val="bc4egv"/>
        </w:rPr>
      </w:pPr>
      <w:r>
        <w:rPr>
          <w:rFonts w:ascii="Arial" w:hAnsi="Arial" w:cs="Arial"/>
          <w:color w:val="333333"/>
          <w:sz w:val="21"/>
          <w:szCs w:val="21"/>
        </w:rPr>
        <w:object w:dxaOrig="225" w:dyaOrig="225" w14:anchorId="5825DD41">
          <v:shape id="_x0000_i1936" type="#_x0000_t75" style="width:20.25pt;height:18pt" o:ole="">
            <v:imagedata r:id="rId476" o:title=""/>
          </v:shape>
          <w:control r:id="rId477" w:name="DefaultOcxName147" w:shapeid="_x0000_i1936"/>
        </w:object>
      </w:r>
    </w:p>
    <w:p w14:paraId="6EE6B53A" w14:textId="77777777" w:rsidR="008F657D" w:rsidRDefault="008F657D" w:rsidP="008F657D">
      <w:pPr>
        <w:pStyle w:val="NormalWeb"/>
        <w:shd w:val="clear" w:color="auto" w:fill="FFFFFF"/>
        <w:spacing w:before="0" w:beforeAutospacing="0"/>
      </w:pPr>
      <w:r>
        <w:rPr>
          <w:rFonts w:ascii="Arial" w:hAnsi="Arial" w:cs="Arial"/>
          <w:color w:val="333333"/>
          <w:sz w:val="21"/>
          <w:szCs w:val="21"/>
        </w:rPr>
        <w:t>Sets the pivot table to an earlier view</w:t>
      </w:r>
    </w:p>
    <w:p w14:paraId="23C36277" w14:textId="735FB53B" w:rsidR="008F657D" w:rsidRDefault="008F657D" w:rsidP="008F657D">
      <w:pPr>
        <w:shd w:val="clear" w:color="auto" w:fill="FFFFFF"/>
        <w:rPr>
          <w:rStyle w:val="bc4egv"/>
        </w:rPr>
      </w:pPr>
      <w:r>
        <w:rPr>
          <w:rFonts w:ascii="Arial" w:hAnsi="Arial" w:cs="Arial"/>
          <w:color w:val="333333"/>
          <w:sz w:val="21"/>
          <w:szCs w:val="21"/>
        </w:rPr>
        <w:object w:dxaOrig="225" w:dyaOrig="225" w14:anchorId="3FA5E94B">
          <v:shape id="_x0000_i1935" type="#_x0000_t75" style="width:20.25pt;height:18pt" o:ole="">
            <v:imagedata r:id="rId455" o:title=""/>
          </v:shape>
          <w:control r:id="rId478" w:name="DefaultOcxName157" w:shapeid="_x0000_i1935"/>
        </w:object>
      </w:r>
    </w:p>
    <w:p w14:paraId="19A53464"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Lets you filter specifically on date-related data </w:t>
      </w:r>
    </w:p>
    <w:p w14:paraId="71D7ACE7" w14:textId="77777777" w:rsidR="008F657D" w:rsidRDefault="008F657D" w:rsidP="008F657D">
      <w:pPr>
        <w:shd w:val="clear" w:color="auto" w:fill="FFFFFF"/>
        <w:rPr>
          <w:rFonts w:ascii="Arial" w:hAnsi="Arial" w:cs="Arial"/>
          <w:color w:val="333333"/>
          <w:sz w:val="21"/>
          <w:szCs w:val="21"/>
        </w:rPr>
      </w:pPr>
      <w:r>
        <w:rPr>
          <w:rFonts w:ascii="Arial" w:hAnsi="Arial" w:cs="Arial"/>
          <w:color w:val="333333"/>
          <w:sz w:val="21"/>
          <w:szCs w:val="21"/>
        </w:rPr>
        <w:t>Correct</w:t>
      </w:r>
    </w:p>
    <w:p w14:paraId="7A110C2E"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Timelines in a pivot table enable you to filter specifically on date-related data</w:t>
      </w:r>
    </w:p>
    <w:p w14:paraId="7B0D410F" w14:textId="77777777" w:rsidR="008F657D" w:rsidRDefault="008F657D" w:rsidP="008F657D">
      <w:pPr>
        <w:pStyle w:val="Heading3"/>
        <w:shd w:val="clear" w:color="auto" w:fill="FFFFFF"/>
        <w:spacing w:before="0"/>
        <w:rPr>
          <w:rFonts w:ascii="Arial" w:hAnsi="Arial" w:cs="Arial"/>
          <w:color w:val="333333"/>
          <w:sz w:val="27"/>
          <w:szCs w:val="27"/>
        </w:rPr>
      </w:pPr>
      <w:r>
        <w:rPr>
          <w:rFonts w:ascii="Arial" w:hAnsi="Arial" w:cs="Arial"/>
          <w:color w:val="333333"/>
        </w:rPr>
        <w:t>5.</w:t>
      </w:r>
    </w:p>
    <w:p w14:paraId="4685E27F" w14:textId="77777777" w:rsidR="008F657D" w:rsidRDefault="008F657D" w:rsidP="008F657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194EFA54"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What is one way to remove a slicer or timeline?</w:t>
      </w:r>
    </w:p>
    <w:p w14:paraId="05E63A57" w14:textId="77777777" w:rsidR="008F657D" w:rsidRDefault="008F657D" w:rsidP="008F657D">
      <w:pPr>
        <w:shd w:val="clear" w:color="auto" w:fill="FFFFFF"/>
        <w:rPr>
          <w:rFonts w:ascii="Arial" w:hAnsi="Arial" w:cs="Arial"/>
          <w:color w:val="333333"/>
          <w:sz w:val="21"/>
          <w:szCs w:val="21"/>
        </w:rPr>
      </w:pPr>
      <w:r>
        <w:rPr>
          <w:rStyle w:val="cds-108"/>
          <w:rFonts w:ascii="Arial" w:hAnsi="Arial" w:cs="Arial"/>
          <w:color w:val="333333"/>
          <w:sz w:val="21"/>
          <w:szCs w:val="21"/>
        </w:rPr>
        <w:t>1 / 1 point</w:t>
      </w:r>
    </w:p>
    <w:p w14:paraId="6C58DC91" w14:textId="40938117" w:rsidR="008F657D" w:rsidRDefault="008F657D" w:rsidP="008F657D">
      <w:pPr>
        <w:shd w:val="clear" w:color="auto" w:fill="FFFFFF"/>
        <w:rPr>
          <w:rStyle w:val="bc4egv"/>
        </w:rPr>
      </w:pPr>
      <w:r>
        <w:rPr>
          <w:rFonts w:ascii="Arial" w:hAnsi="Arial" w:cs="Arial"/>
          <w:color w:val="333333"/>
          <w:sz w:val="21"/>
          <w:szCs w:val="21"/>
        </w:rPr>
        <w:object w:dxaOrig="225" w:dyaOrig="225" w14:anchorId="5AF3C48D">
          <v:shape id="_x0000_i1934" type="#_x0000_t75" style="width:20.25pt;height:18pt" o:ole="">
            <v:imagedata r:id="rId479" o:title=""/>
          </v:shape>
          <w:control r:id="rId480" w:name="DefaultOcxName166" w:shapeid="_x0000_i1934"/>
        </w:object>
      </w:r>
    </w:p>
    <w:p w14:paraId="28129306"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Right-click it and select cut </w:t>
      </w:r>
    </w:p>
    <w:p w14:paraId="6B9F19D4" w14:textId="4F7339F5" w:rsidR="008F657D" w:rsidRDefault="008F657D" w:rsidP="008F657D">
      <w:pPr>
        <w:shd w:val="clear" w:color="auto" w:fill="FFFFFF"/>
        <w:rPr>
          <w:rStyle w:val="bc4egv"/>
        </w:rPr>
      </w:pPr>
      <w:r>
        <w:rPr>
          <w:rFonts w:ascii="Arial" w:hAnsi="Arial" w:cs="Arial"/>
          <w:color w:val="333333"/>
          <w:sz w:val="21"/>
          <w:szCs w:val="21"/>
        </w:rPr>
        <w:object w:dxaOrig="225" w:dyaOrig="225" w14:anchorId="54C83B0D">
          <v:shape id="_x0000_i1933" type="#_x0000_t75" style="width:20.25pt;height:18pt" o:ole="">
            <v:imagedata r:id="rId63" o:title=""/>
          </v:shape>
          <w:control r:id="rId481" w:name="DefaultOcxName176" w:shapeid="_x0000_i1933"/>
        </w:object>
      </w:r>
    </w:p>
    <w:p w14:paraId="51AED340"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Remove all filters from pivot table </w:t>
      </w:r>
    </w:p>
    <w:p w14:paraId="3AEB1432" w14:textId="3CC7BF16" w:rsidR="008F657D" w:rsidRDefault="008F657D" w:rsidP="008F657D">
      <w:pPr>
        <w:shd w:val="clear" w:color="auto" w:fill="FFFFFF"/>
        <w:rPr>
          <w:rStyle w:val="bc4egv"/>
        </w:rPr>
      </w:pPr>
      <w:r>
        <w:rPr>
          <w:rFonts w:ascii="Arial" w:hAnsi="Arial" w:cs="Arial"/>
          <w:color w:val="333333"/>
          <w:sz w:val="21"/>
          <w:szCs w:val="21"/>
        </w:rPr>
        <w:object w:dxaOrig="225" w:dyaOrig="225" w14:anchorId="208E35CB">
          <v:shape id="_x0000_i1932" type="#_x0000_t75" style="width:20.25pt;height:18pt" o:ole="">
            <v:imagedata r:id="rId482" o:title=""/>
          </v:shape>
          <w:control r:id="rId483" w:name="DefaultOcxName186" w:shapeid="_x0000_i1932"/>
        </w:object>
      </w:r>
    </w:p>
    <w:p w14:paraId="677282C0"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Create a new one </w:t>
      </w:r>
    </w:p>
    <w:p w14:paraId="2F0EEF9F" w14:textId="2325B8CF" w:rsidR="008F657D" w:rsidRDefault="008F657D" w:rsidP="008F657D">
      <w:pPr>
        <w:shd w:val="clear" w:color="auto" w:fill="FFFFFF"/>
        <w:rPr>
          <w:rStyle w:val="bc4egv"/>
        </w:rPr>
      </w:pPr>
      <w:r>
        <w:rPr>
          <w:rFonts w:ascii="Arial" w:hAnsi="Arial" w:cs="Arial"/>
          <w:color w:val="333333"/>
          <w:sz w:val="21"/>
          <w:szCs w:val="21"/>
        </w:rPr>
        <w:object w:dxaOrig="225" w:dyaOrig="225" w14:anchorId="0AB27EF2">
          <v:shape id="_x0000_i1931" type="#_x0000_t75" style="width:20.25pt;height:18pt" o:ole="">
            <v:imagedata r:id="rId484" o:title=""/>
          </v:shape>
          <w:control r:id="rId485" w:name="DefaultOcxName196" w:shapeid="_x0000_i1931"/>
        </w:object>
      </w:r>
    </w:p>
    <w:p w14:paraId="6B0B6181" w14:textId="77777777" w:rsidR="008F657D" w:rsidRDefault="008F657D" w:rsidP="008F657D">
      <w:pPr>
        <w:pStyle w:val="NormalWeb"/>
        <w:shd w:val="clear" w:color="auto" w:fill="FFFFFF"/>
        <w:spacing w:before="0" w:beforeAutospacing="0"/>
      </w:pPr>
      <w:r>
        <w:rPr>
          <w:rFonts w:ascii="Arial" w:hAnsi="Arial" w:cs="Arial"/>
          <w:color w:val="333333"/>
          <w:sz w:val="21"/>
          <w:szCs w:val="21"/>
        </w:rPr>
        <w:t xml:space="preserve">Press CTRL+Z </w:t>
      </w:r>
    </w:p>
    <w:p w14:paraId="2EA87B4A" w14:textId="77777777" w:rsidR="008F657D" w:rsidRDefault="008F657D" w:rsidP="008F657D">
      <w:pPr>
        <w:shd w:val="clear" w:color="auto" w:fill="FFFFFF"/>
        <w:rPr>
          <w:rFonts w:ascii="Arial" w:hAnsi="Arial" w:cs="Arial"/>
          <w:color w:val="333333"/>
          <w:sz w:val="21"/>
          <w:szCs w:val="21"/>
        </w:rPr>
      </w:pPr>
      <w:r>
        <w:rPr>
          <w:rFonts w:ascii="Arial" w:hAnsi="Arial" w:cs="Arial"/>
          <w:color w:val="333333"/>
          <w:sz w:val="21"/>
          <w:szCs w:val="21"/>
        </w:rPr>
        <w:t>Correct</w:t>
      </w:r>
    </w:p>
    <w:p w14:paraId="108E8F3E" w14:textId="77777777" w:rsidR="008F657D" w:rsidRDefault="008F657D" w:rsidP="008F657D">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This is one way to remove a slicer or timeline</w:t>
      </w:r>
    </w:p>
    <w:p w14:paraId="5C141E73" w14:textId="37322A4E" w:rsidR="00D51CE2" w:rsidRDefault="00D51CE2" w:rsidP="00D51CE2">
      <w:pPr>
        <w:jc w:val="center"/>
        <w:rPr>
          <w:rFonts w:ascii="Microsoft YaHei" w:eastAsia="Microsoft YaHei" w:hAnsi="Microsoft YaHei"/>
          <w:color w:val="333333"/>
          <w:sz w:val="21"/>
          <w:szCs w:val="21"/>
        </w:rPr>
      </w:pPr>
      <w:r>
        <w:rPr>
          <w:rFonts w:ascii="Microsoft YaHei" w:eastAsia="Microsoft YaHei" w:hAnsi="Microsoft YaHei"/>
          <w:noProof/>
          <w:color w:val="333333"/>
          <w:sz w:val="21"/>
          <w:szCs w:val="21"/>
        </w:rPr>
        <w:drawing>
          <wp:inline distT="0" distB="0" distL="0" distR="0" wp14:anchorId="3492410C" wp14:editId="5EB3EA58">
            <wp:extent cx="2857500" cy="990600"/>
            <wp:effectExtent l="0" t="0" r="0" b="0"/>
            <wp:docPr id="56" name="Picture 56"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logo with text on i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7500" cy="990600"/>
                    </a:xfrm>
                    <a:prstGeom prst="rect">
                      <a:avLst/>
                    </a:prstGeom>
                    <a:noFill/>
                    <a:ln>
                      <a:noFill/>
                    </a:ln>
                  </pic:spPr>
                </pic:pic>
              </a:graphicData>
            </a:graphic>
          </wp:inline>
        </w:drawing>
      </w:r>
    </w:p>
    <w:p w14:paraId="0AE11AB7" w14:textId="77777777" w:rsidR="00D51CE2" w:rsidRDefault="00D51CE2" w:rsidP="00D51CE2">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Peer-Graded Assignment: Final Assignment – Part 1</w:t>
      </w:r>
    </w:p>
    <w:p w14:paraId="78CA9866" w14:textId="77777777" w:rsidR="00D51CE2" w:rsidRDefault="00D51CE2" w:rsidP="00D51CE2">
      <w:pPr>
        <w:pStyle w:val="NormalWeb"/>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Estimated time needed:</w:t>
      </w:r>
      <w:r>
        <w:rPr>
          <w:rFonts w:ascii="Microsoft YaHei" w:eastAsia="Microsoft YaHei" w:hAnsi="Microsoft YaHei" w:hint="eastAsia"/>
          <w:color w:val="333333"/>
          <w:sz w:val="21"/>
          <w:szCs w:val="21"/>
        </w:rPr>
        <w:t> 45 minutes</w:t>
      </w:r>
    </w:p>
    <w:p w14:paraId="0F456A8F" w14:textId="77777777" w:rsidR="00D51CE2" w:rsidRDefault="00D51CE2" w:rsidP="00D51CE2">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Great! You have now completed all four modules of this course. This week, you will complete the final assignment that will be graded by your peers. In this assignment, you will open a CSV file in Excel for the web, convert it to an Excel format, and then clean and prepare the data.</w:t>
      </w:r>
    </w:p>
    <w:p w14:paraId="751599D5" w14:textId="77777777" w:rsidR="00D51CE2" w:rsidRDefault="00D51CE2" w:rsidP="00D51CE2">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lastRenderedPageBreak/>
        <w:t>Software Used in this Assignment</w:t>
      </w:r>
    </w:p>
    <w:p w14:paraId="58BB6ED2" w14:textId="77777777" w:rsidR="00D51CE2" w:rsidRDefault="00D51CE2" w:rsidP="00D51CE2">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instruction videos in this course use the full Excel Desktop version as this has all the available product features, but for the hands-on labs we will be using the free ‘Excel for the web’ version as this is available to everyone.</w:t>
      </w:r>
    </w:p>
    <w:p w14:paraId="2997649A" w14:textId="77777777" w:rsidR="00D51CE2" w:rsidRDefault="00D51CE2" w:rsidP="00D51CE2">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Although you can use the Excel Desktop software if you have access to this version, </w:t>
      </w:r>
      <w:ins w:id="22" w:author="Unknown">
        <w:r>
          <w:rPr>
            <w:rFonts w:ascii="Microsoft YaHei" w:eastAsia="Microsoft YaHei" w:hAnsi="Microsoft YaHei" w:hint="eastAsia"/>
            <w:color w:val="333333"/>
            <w:sz w:val="21"/>
            <w:szCs w:val="21"/>
          </w:rPr>
          <w:t>it is recommended that you use Excel for the web for the hands-on labs</w:t>
        </w:r>
      </w:ins>
      <w:r>
        <w:rPr>
          <w:rFonts w:ascii="Microsoft YaHei" w:eastAsia="Microsoft YaHei" w:hAnsi="Microsoft YaHei" w:hint="eastAsia"/>
          <w:color w:val="333333"/>
          <w:sz w:val="21"/>
          <w:szCs w:val="21"/>
        </w:rPr>
        <w:t> as the lab instructions specifically refer to this version, and there are some small differences in the interface and available features.</w:t>
      </w:r>
    </w:p>
    <w:p w14:paraId="2FFB3A85" w14:textId="77777777" w:rsidR="00D51CE2" w:rsidRDefault="00D51CE2" w:rsidP="00D51CE2">
      <w:pPr>
        <w:pStyle w:val="Heading1"/>
        <w:pBdr>
          <w:bottom w:val="single" w:sz="6" w:space="4" w:color="EEEEEE"/>
        </w:pBdr>
        <w:spacing w:before="240" w:beforeAutospacing="0" w:after="240" w:afterAutospacing="0"/>
        <w:rPr>
          <w:rFonts w:ascii="Microsoft YaHei" w:eastAsia="Microsoft YaHei" w:hAnsi="Microsoft YaHei" w:hint="eastAsia"/>
          <w:color w:val="333333"/>
          <w:sz w:val="54"/>
          <w:szCs w:val="54"/>
        </w:rPr>
      </w:pPr>
      <w:r>
        <w:rPr>
          <w:rFonts w:ascii="Microsoft YaHei" w:eastAsia="Microsoft YaHei" w:hAnsi="Microsoft YaHei" w:hint="eastAsia"/>
          <w:color w:val="333333"/>
          <w:sz w:val="54"/>
          <w:szCs w:val="54"/>
        </w:rPr>
        <w:t>Dataset Used in this Assignment</w:t>
      </w:r>
    </w:p>
    <w:p w14:paraId="5400BA3C" w14:textId="77777777" w:rsidR="00D51CE2" w:rsidRDefault="00D51CE2" w:rsidP="00D51CE2">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dataset used in this lab comes from the following source: </w:t>
      </w:r>
      <w:hyperlink r:id="rId486" w:tgtFrame="_blank" w:history="1">
        <w:r>
          <w:rPr>
            <w:rStyle w:val="Hyperlink"/>
            <w:rFonts w:ascii="Microsoft YaHei" w:eastAsia="Microsoft YaHei" w:hAnsi="Microsoft YaHei" w:hint="eastAsia"/>
            <w:color w:val="4183C4"/>
            <w:sz w:val="21"/>
            <w:szCs w:val="21"/>
          </w:rPr>
          <w:t>https://data.montgomerycountymd.gov/Government/Fleet-Equipment-Inventory/93vc-wpdr</w:t>
        </w:r>
      </w:hyperlink>
      <w:r>
        <w:rPr>
          <w:rFonts w:ascii="Microsoft YaHei" w:eastAsia="Microsoft YaHei" w:hAnsi="Microsoft YaHei" w:hint="eastAsia"/>
          <w:color w:val="333333"/>
          <w:sz w:val="21"/>
          <w:szCs w:val="21"/>
        </w:rPr>
        <w:t> under a </w:t>
      </w:r>
      <w:r>
        <w:rPr>
          <w:rStyle w:val="Strong"/>
          <w:rFonts w:ascii="Microsoft YaHei" w:eastAsia="Microsoft YaHei" w:hAnsi="Microsoft YaHei" w:hint="eastAsia"/>
          <w:color w:val="333333"/>
          <w:sz w:val="21"/>
          <w:szCs w:val="21"/>
        </w:rPr>
        <w:t>Public Domain license</w:t>
      </w:r>
      <w:r>
        <w:rPr>
          <w:rFonts w:ascii="Microsoft YaHei" w:eastAsia="Microsoft YaHei" w:hAnsi="Microsoft YaHei" w:hint="eastAsia"/>
          <w:color w:val="333333"/>
          <w:sz w:val="21"/>
          <w:szCs w:val="21"/>
        </w:rPr>
        <w:t>.</w:t>
      </w:r>
    </w:p>
    <w:p w14:paraId="3AF5794C" w14:textId="77777777" w:rsidR="00D51CE2" w:rsidRDefault="00D51CE2" w:rsidP="00D51CE2">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We are using a modified subset of that dataset for the lab, so to follow the lab instructions successfully please use the dataset provided with the lab, rather than the dataset from the original source.</w:t>
      </w:r>
    </w:p>
    <w:p w14:paraId="763B28DB" w14:textId="77777777" w:rsidR="00D51CE2" w:rsidRDefault="00D51CE2" w:rsidP="00D51CE2">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Assignment Scenario</w:t>
      </w:r>
    </w:p>
    <w:p w14:paraId="569B4800" w14:textId="77777777" w:rsidR="00D51CE2" w:rsidRDefault="00D51CE2" w:rsidP="00D51CE2">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 xml:space="preserve">In this final </w:t>
      </w:r>
      <w:proofErr w:type="spellStart"/>
      <w:r>
        <w:rPr>
          <w:rFonts w:ascii="Microsoft YaHei" w:eastAsia="Microsoft YaHei" w:hAnsi="Microsoft YaHei" w:hint="eastAsia"/>
          <w:color w:val="333333"/>
          <w:sz w:val="21"/>
          <w:szCs w:val="21"/>
        </w:rPr>
        <w:t>assigment</w:t>
      </w:r>
      <w:proofErr w:type="spellEnd"/>
      <w:r>
        <w:rPr>
          <w:rFonts w:ascii="Microsoft YaHei" w:eastAsia="Microsoft YaHei" w:hAnsi="Microsoft YaHei" w:hint="eastAsia"/>
          <w:color w:val="333333"/>
          <w:sz w:val="21"/>
          <w:szCs w:val="21"/>
        </w:rPr>
        <w:t>, you will be following the scenario of a recently hired Junior Data Analyst in a local government office, who has been tasked with importing some data from another department which relates to inventory information about their fleet of vehicles. The data is in comma-separated value (CSV) format and the data also needs cleaning up before you can start to run any kind of analysis on it.</w:t>
      </w:r>
    </w:p>
    <w:p w14:paraId="1E261E50" w14:textId="77777777" w:rsidR="00D51CE2" w:rsidRDefault="00D51CE2" w:rsidP="00D51CE2">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lastRenderedPageBreak/>
        <w:t>Guidelines for the Submission</w:t>
      </w:r>
    </w:p>
    <w:p w14:paraId="3765B5A2" w14:textId="77777777" w:rsidR="00D51CE2" w:rsidRDefault="00D51CE2" w:rsidP="00D51CE2">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Download the file </w:t>
      </w:r>
      <w:hyperlink r:id="rId487" w:tgtFrame="_blank" w:history="1">
        <w:r>
          <w:rPr>
            <w:rStyle w:val="Hyperlink"/>
            <w:rFonts w:ascii="Microsoft YaHei" w:eastAsia="Microsoft YaHei" w:hAnsi="Microsoft YaHei" w:hint="eastAsia"/>
            <w:color w:val="4183C4"/>
            <w:sz w:val="21"/>
            <w:szCs w:val="21"/>
          </w:rPr>
          <w:t>Montgomery_Fleet_Equipment_Inventory_FA_PART_1_START.CSV</w:t>
        </w:r>
      </w:hyperlink>
      <w:r>
        <w:rPr>
          <w:rFonts w:ascii="Microsoft YaHei" w:eastAsia="Microsoft YaHei" w:hAnsi="Microsoft YaHei" w:hint="eastAsia"/>
          <w:color w:val="333333"/>
          <w:sz w:val="21"/>
          <w:szCs w:val="21"/>
        </w:rPr>
        <w:t>. Upload and open the file with Excel for the web and convert it to an .XLSX file. Then clean the data as detailed below.</w:t>
      </w:r>
    </w:p>
    <w:p w14:paraId="53F5E822" w14:textId="77777777" w:rsidR="00D51CE2" w:rsidRDefault="00D51CE2" w:rsidP="00D51CE2">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Use the course videos from Module 3 and the lab ‘Hands-on Lab 5: Cleaning Data’ to help you complete these tasks.</w:t>
      </w:r>
    </w:p>
    <w:p w14:paraId="1BD749DA" w14:textId="77777777" w:rsidR="00D51CE2" w:rsidRDefault="00D51CE2" w:rsidP="00D51CE2">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Tasks to perform:</w:t>
      </w:r>
    </w:p>
    <w:p w14:paraId="2D390072" w14:textId="77777777" w:rsidR="00D51CE2" w:rsidRDefault="00D51CE2" w:rsidP="00D51CE2">
      <w:pPr>
        <w:pStyle w:val="NormalWeb"/>
        <w:numPr>
          <w:ilvl w:val="0"/>
          <w:numId w:val="91"/>
        </w:numPr>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Save the CSV file as an XLSX file:</w:t>
      </w:r>
      <w:r>
        <w:rPr>
          <w:rFonts w:ascii="Microsoft YaHei" w:eastAsia="Microsoft YaHei" w:hAnsi="Microsoft YaHei" w:hint="eastAsia"/>
          <w:color w:val="333333"/>
          <w:sz w:val="21"/>
          <w:szCs w:val="21"/>
        </w:rPr>
        <w:t> Change the ‘Viewing’ in the ToolTip to ‘</w:t>
      </w:r>
      <w:proofErr w:type="spellStart"/>
      <w:r>
        <w:rPr>
          <w:rFonts w:ascii="Microsoft YaHei" w:eastAsia="Microsoft YaHei" w:hAnsi="Microsoft YaHei" w:hint="eastAsia"/>
          <w:color w:val="333333"/>
          <w:sz w:val="21"/>
          <w:szCs w:val="21"/>
        </w:rPr>
        <w:t>Editing’inorder</w:t>
      </w:r>
      <w:proofErr w:type="spellEnd"/>
      <w:r>
        <w:rPr>
          <w:rFonts w:ascii="Microsoft YaHei" w:eastAsia="Microsoft YaHei" w:hAnsi="Microsoft YaHei" w:hint="eastAsia"/>
          <w:color w:val="333333"/>
          <w:sz w:val="21"/>
          <w:szCs w:val="21"/>
        </w:rPr>
        <w:t xml:space="preserve"> to save the file as an XLSX file. The file is converted when you click ‘Convert’ in the prompt.</w:t>
      </w:r>
    </w:p>
    <w:p w14:paraId="7ED2DD7E" w14:textId="6E7CE486" w:rsidR="00D51CE2" w:rsidRDefault="00D51CE2" w:rsidP="00D51CE2">
      <w:pPr>
        <w:ind w:left="720"/>
        <w:rPr>
          <w:rFonts w:ascii="Microsoft YaHei" w:eastAsia="Microsoft YaHei" w:hAnsi="Microsoft YaHei" w:hint="eastAsia"/>
          <w:color w:val="333333"/>
          <w:sz w:val="21"/>
          <w:szCs w:val="21"/>
        </w:rPr>
      </w:pPr>
      <w:r>
        <w:rPr>
          <w:rFonts w:ascii="Microsoft YaHei" w:eastAsia="Microsoft YaHei" w:hAnsi="Microsoft YaHei"/>
          <w:noProof/>
          <w:color w:val="333333"/>
          <w:sz w:val="21"/>
          <w:szCs w:val="21"/>
        </w:rPr>
        <w:drawing>
          <wp:inline distT="0" distB="0" distL="0" distR="0" wp14:anchorId="69D64BBD" wp14:editId="5E1BE068">
            <wp:extent cx="2857500" cy="142875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a:ln>
                      <a:noFill/>
                    </a:ln>
                  </pic:spPr>
                </pic:pic>
              </a:graphicData>
            </a:graphic>
          </wp:inline>
        </w:drawing>
      </w:r>
      <w:r>
        <w:rPr>
          <w:rFonts w:ascii="Microsoft YaHei" w:eastAsia="Microsoft YaHei" w:hAnsi="Microsoft YaHei" w:hint="eastAsia"/>
          <w:color w:val="333333"/>
          <w:sz w:val="21"/>
          <w:szCs w:val="21"/>
        </w:rPr>
        <w:t> </w:t>
      </w:r>
      <w:r>
        <w:rPr>
          <w:rFonts w:ascii="Microsoft YaHei" w:eastAsia="Microsoft YaHei" w:hAnsi="Microsoft YaHei"/>
          <w:noProof/>
          <w:color w:val="333333"/>
          <w:sz w:val="21"/>
          <w:szCs w:val="21"/>
        </w:rPr>
        <w:drawing>
          <wp:inline distT="0" distB="0" distL="0" distR="0" wp14:anchorId="5D247E74" wp14:editId="1CB949F6">
            <wp:extent cx="2857500" cy="133350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857500" cy="1333500"/>
                    </a:xfrm>
                    <a:prstGeom prst="rect">
                      <a:avLst/>
                    </a:prstGeom>
                    <a:noFill/>
                    <a:ln>
                      <a:noFill/>
                    </a:ln>
                  </pic:spPr>
                </pic:pic>
              </a:graphicData>
            </a:graphic>
          </wp:inline>
        </w:drawing>
      </w:r>
    </w:p>
    <w:p w14:paraId="7A8820EF" w14:textId="77777777" w:rsidR="00D51CE2" w:rsidRDefault="00D51CE2" w:rsidP="00D51CE2">
      <w:pPr>
        <w:pStyle w:val="NormalWeb"/>
        <w:numPr>
          <w:ilvl w:val="0"/>
          <w:numId w:val="91"/>
        </w:numPr>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Column widths:</w:t>
      </w:r>
      <w:r>
        <w:rPr>
          <w:rFonts w:ascii="Microsoft YaHei" w:eastAsia="Microsoft YaHei" w:hAnsi="Microsoft YaHei" w:hint="eastAsia"/>
          <w:color w:val="333333"/>
          <w:sz w:val="21"/>
          <w:szCs w:val="21"/>
        </w:rPr>
        <w:t> Sort out the widths of all columns so that the data is clearly visible in all cells.</w:t>
      </w:r>
    </w:p>
    <w:p w14:paraId="53645BE5" w14:textId="77777777" w:rsidR="00D51CE2" w:rsidRDefault="00D51CE2" w:rsidP="00D51CE2">
      <w:pPr>
        <w:pStyle w:val="NormalWeb"/>
        <w:numPr>
          <w:ilvl w:val="0"/>
          <w:numId w:val="91"/>
        </w:numPr>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Empty rows:</w:t>
      </w:r>
      <w:r>
        <w:rPr>
          <w:rFonts w:ascii="Microsoft YaHei" w:eastAsia="Microsoft YaHei" w:hAnsi="Microsoft YaHei" w:hint="eastAsia"/>
          <w:color w:val="333333"/>
          <w:sz w:val="21"/>
          <w:szCs w:val="21"/>
        </w:rPr>
        <w:t> Use the Filter feature to look for blanks and remove all empty rows from the data.</w:t>
      </w:r>
    </w:p>
    <w:p w14:paraId="4C264FC2" w14:textId="77777777" w:rsidR="00D51CE2" w:rsidRDefault="00D51CE2" w:rsidP="00D51CE2">
      <w:pPr>
        <w:pStyle w:val="NormalWeb"/>
        <w:numPr>
          <w:ilvl w:val="0"/>
          <w:numId w:val="91"/>
        </w:numPr>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Duplicate records:</w:t>
      </w:r>
      <w:r>
        <w:rPr>
          <w:rFonts w:ascii="Microsoft YaHei" w:eastAsia="Microsoft YaHei" w:hAnsi="Microsoft YaHei" w:hint="eastAsia"/>
          <w:color w:val="333333"/>
          <w:sz w:val="21"/>
          <w:szCs w:val="21"/>
        </w:rPr>
        <w:t> Use either the Conditional Formatting or Remove Duplicates feature to look for and remove any duplicated records from the data.</w:t>
      </w:r>
    </w:p>
    <w:p w14:paraId="74CEB112" w14:textId="77777777" w:rsidR="00D51CE2" w:rsidRDefault="00D51CE2" w:rsidP="00D51CE2">
      <w:pPr>
        <w:pStyle w:val="NormalWeb"/>
        <w:numPr>
          <w:ilvl w:val="0"/>
          <w:numId w:val="91"/>
        </w:numPr>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Spelling:</w:t>
      </w:r>
      <w:r>
        <w:rPr>
          <w:rFonts w:ascii="Microsoft YaHei" w:eastAsia="Microsoft YaHei" w:hAnsi="Microsoft YaHei" w:hint="eastAsia"/>
          <w:color w:val="333333"/>
          <w:sz w:val="21"/>
          <w:szCs w:val="21"/>
        </w:rPr>
        <w:t> The original source file data has not been checked for errors in the spelling. Check for spelling mistakes in the data and fix them.</w:t>
      </w:r>
    </w:p>
    <w:p w14:paraId="386BF973" w14:textId="77777777" w:rsidR="00D51CE2" w:rsidRDefault="00D51CE2" w:rsidP="00D51CE2">
      <w:pPr>
        <w:pStyle w:val="NormalWeb"/>
        <w:numPr>
          <w:ilvl w:val="0"/>
          <w:numId w:val="91"/>
        </w:numPr>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lastRenderedPageBreak/>
        <w:t>Whitespace:</w:t>
      </w:r>
      <w:r>
        <w:rPr>
          <w:rFonts w:ascii="Microsoft YaHei" w:eastAsia="Microsoft YaHei" w:hAnsi="Microsoft YaHei" w:hint="eastAsia"/>
          <w:color w:val="333333"/>
          <w:sz w:val="21"/>
          <w:szCs w:val="21"/>
        </w:rPr>
        <w:t> Use the Find and Replace feature to remove all double-spaces from the data.</w:t>
      </w:r>
    </w:p>
    <w:p w14:paraId="214D78A3" w14:textId="77777777" w:rsidR="00D51CE2" w:rsidRDefault="00D51CE2" w:rsidP="00D51CE2">
      <w:pPr>
        <w:pStyle w:val="NormalWeb"/>
        <w:numPr>
          <w:ilvl w:val="0"/>
          <w:numId w:val="91"/>
        </w:numPr>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Department names:</w:t>
      </w:r>
      <w:r>
        <w:rPr>
          <w:rFonts w:ascii="Microsoft YaHei" w:eastAsia="Microsoft YaHei" w:hAnsi="Microsoft YaHei" w:hint="eastAsia"/>
          <w:color w:val="333333"/>
          <w:sz w:val="21"/>
          <w:szCs w:val="21"/>
        </w:rPr>
        <w:t> When the data was converted from its data source, the department names (see correct list below) didn’t import correctly and they are now split over two columns in the data. Use Flash Fill to reduce the department names to just one column, and then remove any unnecessary columns.</w:t>
      </w:r>
    </w:p>
    <w:tbl>
      <w:tblPr>
        <w:tblW w:w="19515" w:type="dxa"/>
        <w:tblInd w:w="720" w:type="dxa"/>
        <w:tblCellMar>
          <w:left w:w="0" w:type="dxa"/>
          <w:right w:w="0" w:type="dxa"/>
        </w:tblCellMar>
        <w:tblLook w:val="04A0" w:firstRow="1" w:lastRow="0" w:firstColumn="1" w:lastColumn="0" w:noHBand="0" w:noVBand="1"/>
      </w:tblPr>
      <w:tblGrid>
        <w:gridCol w:w="10710"/>
        <w:gridCol w:w="8805"/>
      </w:tblGrid>
      <w:tr w:rsidR="00D51CE2" w14:paraId="21AB3006" w14:textId="77777777" w:rsidTr="00D51CE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19C01C" w14:textId="77777777" w:rsidR="00D51CE2" w:rsidRDefault="00D51CE2">
            <w:pPr>
              <w:jc w:val="center"/>
              <w:rPr>
                <w:rFonts w:ascii="Times New Roman" w:eastAsia="Times New Roman" w:hAnsi="Times New Roman" w:hint="eastAsia"/>
                <w:b/>
                <w:bCs/>
                <w:sz w:val="24"/>
                <w:szCs w:val="24"/>
              </w:rPr>
            </w:pPr>
            <w:r>
              <w:rPr>
                <w:b/>
                <w:bCs/>
              </w:rPr>
              <w:t>Department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BC32B" w14:textId="77777777" w:rsidR="00D51CE2" w:rsidRDefault="00D51CE2">
            <w:pPr>
              <w:jc w:val="center"/>
              <w:rPr>
                <w:b/>
                <w:bCs/>
              </w:rPr>
            </w:pPr>
            <w:r>
              <w:rPr>
                <w:b/>
                <w:bCs/>
              </w:rPr>
              <w:t>Department</w:t>
            </w:r>
          </w:p>
        </w:tc>
      </w:tr>
      <w:tr w:rsidR="00D51CE2" w14:paraId="75A7CC9A" w14:textId="77777777" w:rsidTr="00D51C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E2322" w14:textId="77777777" w:rsidR="00D51CE2" w:rsidRDefault="00D51CE2">
            <w:r>
              <w:t>Board of Elections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697BC" w14:textId="77777777" w:rsidR="00D51CE2" w:rsidRDefault="00D51CE2">
            <w:r>
              <w:t>Economic Development</w:t>
            </w:r>
          </w:p>
        </w:tc>
      </w:tr>
      <w:tr w:rsidR="00D51CE2" w14:paraId="768321B9" w14:textId="77777777" w:rsidTr="00D51CE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6130D2" w14:textId="77777777" w:rsidR="00D51CE2" w:rsidRDefault="00D51CE2">
            <w:r>
              <w:t>Circuit Court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9AD250" w14:textId="77777777" w:rsidR="00D51CE2" w:rsidRDefault="00D51CE2">
            <w:r>
              <w:t>Environmental Protection</w:t>
            </w:r>
          </w:p>
        </w:tc>
      </w:tr>
      <w:tr w:rsidR="00D51CE2" w14:paraId="2F20AA37" w14:textId="77777777" w:rsidTr="00D51C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1AE2B" w14:textId="77777777" w:rsidR="00D51CE2" w:rsidRDefault="00D51CE2">
            <w:r>
              <w:t>Community Engagement Cluster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37A1D" w14:textId="77777777" w:rsidR="00D51CE2" w:rsidRDefault="00D51CE2">
            <w:r>
              <w:t>Finance</w:t>
            </w:r>
          </w:p>
        </w:tc>
      </w:tr>
      <w:tr w:rsidR="00D51CE2" w14:paraId="45E507DF" w14:textId="77777777" w:rsidTr="00D51CE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2EC73E" w14:textId="77777777" w:rsidR="00D51CE2" w:rsidRDefault="00D51CE2">
            <w:r>
              <w:t>Community Use of Public Facilities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9E3F0A" w14:textId="77777777" w:rsidR="00D51CE2" w:rsidRDefault="00D51CE2">
            <w:r>
              <w:t>Fire and Rescue</w:t>
            </w:r>
          </w:p>
        </w:tc>
      </w:tr>
      <w:tr w:rsidR="00D51CE2" w14:paraId="435D03B2" w14:textId="77777777" w:rsidTr="00D51C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BDA6A" w14:textId="77777777" w:rsidR="00D51CE2" w:rsidRDefault="00D51CE2">
            <w:r>
              <w:t>Consumer Protection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6FDA3" w14:textId="77777777" w:rsidR="00D51CE2" w:rsidRDefault="00D51CE2">
            <w:r>
              <w:t>General Services</w:t>
            </w:r>
          </w:p>
        </w:tc>
      </w:tr>
      <w:tr w:rsidR="00D51CE2" w14:paraId="179AA3D7" w14:textId="77777777" w:rsidTr="00D51CE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63A751" w14:textId="77777777" w:rsidR="00D51CE2" w:rsidRDefault="00D51CE2">
            <w:r>
              <w:t>Correction and Rehabilitation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16BE98" w14:textId="77777777" w:rsidR="00D51CE2" w:rsidRDefault="00D51CE2">
            <w:r>
              <w:t>Health and Human Services</w:t>
            </w:r>
          </w:p>
        </w:tc>
      </w:tr>
      <w:tr w:rsidR="00D51CE2" w14:paraId="7641BE2C" w14:textId="77777777" w:rsidTr="00D51C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C21AF" w14:textId="77777777" w:rsidR="00D51CE2" w:rsidRDefault="00D51CE2">
            <w:r>
              <w:t xml:space="preserve">County </w:t>
            </w:r>
            <w:proofErr w:type="spellStart"/>
            <w:r>
              <w:t>Executives</w:t>
            </w:r>
            <w:proofErr w:type="spellEnd"/>
            <w:r>
              <w:t xml:space="preserve"> Office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5015A" w14:textId="77777777" w:rsidR="00D51CE2" w:rsidRDefault="00D51CE2"/>
        </w:tc>
      </w:tr>
    </w:tbl>
    <w:p w14:paraId="53298E27" w14:textId="77777777" w:rsidR="00D51CE2" w:rsidRDefault="00D51CE2" w:rsidP="00D51CE2">
      <w:pPr>
        <w:pStyle w:val="NormalWeb"/>
        <w:numPr>
          <w:ilvl w:val="0"/>
          <w:numId w:val="91"/>
        </w:numPr>
        <w:spacing w:before="0" w:beforeAutospacing="0" w:after="0" w:afterAutospacing="0"/>
        <w:rPr>
          <w:rFonts w:ascii="Microsoft YaHei" w:eastAsia="Microsoft YaHei" w:hAnsi="Microsoft YaHei"/>
          <w:color w:val="333333"/>
          <w:sz w:val="21"/>
          <w:szCs w:val="21"/>
        </w:rPr>
      </w:pPr>
      <w:r>
        <w:rPr>
          <w:rStyle w:val="Strong"/>
          <w:rFonts w:ascii="Microsoft YaHei" w:eastAsia="Microsoft YaHei" w:hAnsi="Microsoft YaHei" w:hint="eastAsia"/>
          <w:color w:val="333333"/>
          <w:sz w:val="21"/>
          <w:szCs w:val="21"/>
        </w:rPr>
        <w:t>Download your workbook:</w:t>
      </w:r>
      <w:r>
        <w:rPr>
          <w:rFonts w:ascii="Microsoft YaHei" w:eastAsia="Microsoft YaHei" w:hAnsi="Microsoft YaHei" w:hint="eastAsia"/>
          <w:color w:val="333333"/>
          <w:sz w:val="21"/>
          <w:szCs w:val="21"/>
        </w:rPr>
        <w:t> </w:t>
      </w:r>
      <w:proofErr w:type="spellStart"/>
      <w:r>
        <w:rPr>
          <w:rFonts w:ascii="Microsoft YaHei" w:eastAsia="Microsoft YaHei" w:hAnsi="Microsoft YaHei" w:hint="eastAsia"/>
          <w:color w:val="333333"/>
          <w:sz w:val="21"/>
          <w:szCs w:val="21"/>
        </w:rPr>
        <w:t>Use‘Save</w:t>
      </w:r>
      <w:proofErr w:type="spellEnd"/>
      <w:r>
        <w:rPr>
          <w:rFonts w:ascii="Microsoft YaHei" w:eastAsia="Microsoft YaHei" w:hAnsi="Microsoft YaHei" w:hint="eastAsia"/>
          <w:color w:val="333333"/>
          <w:sz w:val="21"/>
          <w:szCs w:val="21"/>
        </w:rPr>
        <w:t xml:space="preserve"> </w:t>
      </w:r>
      <w:proofErr w:type="spellStart"/>
      <w:r>
        <w:rPr>
          <w:rFonts w:ascii="Microsoft YaHei" w:eastAsia="Microsoft YaHei" w:hAnsi="Microsoft YaHei" w:hint="eastAsia"/>
          <w:color w:val="333333"/>
          <w:sz w:val="21"/>
          <w:szCs w:val="21"/>
        </w:rPr>
        <w:t>As’and</w:t>
      </w:r>
      <w:proofErr w:type="spellEnd"/>
      <w:r>
        <w:rPr>
          <w:rFonts w:ascii="Microsoft YaHei" w:eastAsia="Microsoft YaHei" w:hAnsi="Microsoft YaHei" w:hint="eastAsia"/>
          <w:color w:val="333333"/>
          <w:sz w:val="21"/>
          <w:szCs w:val="21"/>
        </w:rPr>
        <w:t xml:space="preserve"> </w:t>
      </w:r>
      <w:proofErr w:type="spellStart"/>
      <w:r>
        <w:rPr>
          <w:rFonts w:ascii="Microsoft YaHei" w:eastAsia="Microsoft YaHei" w:hAnsi="Microsoft YaHei" w:hint="eastAsia"/>
          <w:color w:val="333333"/>
          <w:sz w:val="21"/>
          <w:szCs w:val="21"/>
        </w:rPr>
        <w:t>select‘Download</w:t>
      </w:r>
      <w:proofErr w:type="spellEnd"/>
      <w:r>
        <w:rPr>
          <w:rFonts w:ascii="Microsoft YaHei" w:eastAsia="Microsoft YaHei" w:hAnsi="Microsoft YaHei" w:hint="eastAsia"/>
          <w:color w:val="333333"/>
          <w:sz w:val="21"/>
          <w:szCs w:val="21"/>
        </w:rPr>
        <w:t xml:space="preserve"> a copy’ to download your completed workbook as</w:t>
      </w:r>
      <w:r>
        <w:rPr>
          <w:rFonts w:ascii="Arial" w:eastAsia="Microsoft YaHei" w:hAnsi="Arial" w:cs="Arial"/>
          <w:color w:val="333333"/>
          <w:sz w:val="21"/>
          <w:szCs w:val="21"/>
        </w:rPr>
        <w:t> </w:t>
      </w:r>
      <w:r>
        <w:rPr>
          <w:rStyle w:val="Strong"/>
          <w:rFonts w:ascii="Microsoft YaHei" w:eastAsia="Microsoft YaHei" w:hAnsi="Microsoft YaHei" w:hint="eastAsia"/>
          <w:color w:val="333333"/>
          <w:sz w:val="21"/>
          <w:szCs w:val="21"/>
        </w:rPr>
        <w:t>Montgomery_Fleet_Equipment_Inventory_FA_PART_1_END.XLSX</w:t>
      </w:r>
      <w:r>
        <w:rPr>
          <w:rFonts w:ascii="Microsoft YaHei" w:eastAsia="Microsoft YaHei" w:hAnsi="Microsoft YaHei" w:hint="eastAsia"/>
          <w:color w:val="333333"/>
          <w:sz w:val="21"/>
          <w:szCs w:val="21"/>
        </w:rPr>
        <w:t>.</w:t>
      </w:r>
    </w:p>
    <w:p w14:paraId="7C3F44DB" w14:textId="77777777" w:rsidR="00D51CE2" w:rsidRDefault="00D51CE2" w:rsidP="00D51CE2">
      <w:pPr>
        <w:pStyle w:val="NormalWeb"/>
        <w:spacing w:before="0" w:beforeAutospacing="0" w:after="0" w:afterAutospacing="0"/>
        <w:rPr>
          <w:rFonts w:ascii="Microsoft YaHei" w:eastAsia="Microsoft YaHei" w:hAnsi="Microsoft YaHei" w:hint="eastAsia"/>
          <w:color w:val="333333"/>
          <w:sz w:val="21"/>
          <w:szCs w:val="21"/>
        </w:rPr>
      </w:pPr>
      <w:r>
        <w:rPr>
          <w:rStyle w:val="Strong"/>
          <w:rFonts w:ascii="Microsoft YaHei" w:eastAsia="Microsoft YaHei" w:hAnsi="Microsoft YaHei" w:hint="eastAsia"/>
          <w:color w:val="333333"/>
          <w:sz w:val="21"/>
          <w:szCs w:val="21"/>
        </w:rPr>
        <w:t>Note:</w:t>
      </w:r>
      <w:r>
        <w:rPr>
          <w:rFonts w:ascii="Microsoft YaHei" w:eastAsia="Microsoft YaHei" w:hAnsi="Microsoft YaHei" w:hint="eastAsia"/>
          <w:color w:val="333333"/>
          <w:sz w:val="21"/>
          <w:szCs w:val="21"/>
        </w:rPr>
        <w:t> In Excel web version, files are auto saved.</w:t>
      </w:r>
    </w:p>
    <w:p w14:paraId="22418BD5" w14:textId="77777777" w:rsidR="00D51CE2" w:rsidRDefault="00D51CE2" w:rsidP="00D51CE2">
      <w:pPr>
        <w:pStyle w:val="Heading2"/>
        <w:pBdr>
          <w:bottom w:val="single" w:sz="6" w:space="4" w:color="EEEEEE"/>
        </w:pBdr>
        <w:spacing w:before="240" w:after="240"/>
        <w:rPr>
          <w:rFonts w:ascii="Microsoft YaHei" w:eastAsia="Microsoft YaHei" w:hAnsi="Microsoft YaHei" w:hint="eastAsia"/>
          <w:color w:val="333333"/>
          <w:sz w:val="42"/>
          <w:szCs w:val="42"/>
        </w:rPr>
      </w:pPr>
      <w:r>
        <w:rPr>
          <w:rFonts w:ascii="Microsoft YaHei" w:eastAsia="Microsoft YaHei" w:hAnsi="Microsoft YaHei" w:hint="eastAsia"/>
          <w:color w:val="333333"/>
          <w:sz w:val="42"/>
          <w:szCs w:val="42"/>
        </w:rPr>
        <w:t>Grading Information</w:t>
      </w:r>
    </w:p>
    <w:p w14:paraId="479E3109" w14:textId="77777777" w:rsidR="00D51CE2" w:rsidRDefault="00D51CE2" w:rsidP="00D51CE2">
      <w:pPr>
        <w:pStyle w:val="NormalWeb"/>
        <w:spacing w:before="0" w:beforeAutospacing="0" w:after="24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For your assignment to be graded in a subsequent step in this course, you will be required to upload the completed Excel workbook that you saved in Task 8.</w:t>
      </w:r>
    </w:p>
    <w:p w14:paraId="1ACC0B20" w14:textId="77777777" w:rsidR="00D51CE2" w:rsidRDefault="00D51CE2" w:rsidP="00D51CE2">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The </w:t>
      </w:r>
      <w:r>
        <w:rPr>
          <w:rStyle w:val="Strong"/>
          <w:rFonts w:ascii="Microsoft YaHei" w:eastAsia="Microsoft YaHei" w:hAnsi="Microsoft YaHei" w:hint="eastAsia"/>
          <w:color w:val="333333"/>
          <w:sz w:val="21"/>
          <w:szCs w:val="21"/>
        </w:rPr>
        <w:t>main grading criteria</w:t>
      </w:r>
      <w:r>
        <w:rPr>
          <w:rFonts w:ascii="Microsoft YaHei" w:eastAsia="Microsoft YaHei" w:hAnsi="Microsoft YaHei" w:hint="eastAsia"/>
          <w:color w:val="333333"/>
          <w:sz w:val="21"/>
          <w:szCs w:val="21"/>
        </w:rPr>
        <w:t> will be:</w:t>
      </w:r>
    </w:p>
    <w:p w14:paraId="20D390D6" w14:textId="77777777" w:rsidR="00D51CE2" w:rsidRDefault="00D51CE2" w:rsidP="00D51CE2">
      <w:pPr>
        <w:numPr>
          <w:ilvl w:val="0"/>
          <w:numId w:val="92"/>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Is the data saved correctly?</w:t>
      </w:r>
    </w:p>
    <w:p w14:paraId="6F681CC8" w14:textId="77777777" w:rsidR="00D51CE2" w:rsidRDefault="00D51CE2" w:rsidP="00D51CE2">
      <w:pPr>
        <w:numPr>
          <w:ilvl w:val="0"/>
          <w:numId w:val="92"/>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Is the data formatted correctly?</w:t>
      </w:r>
    </w:p>
    <w:p w14:paraId="082529F5" w14:textId="77777777" w:rsidR="00D51CE2" w:rsidRDefault="00D51CE2" w:rsidP="00D51CE2">
      <w:pPr>
        <w:numPr>
          <w:ilvl w:val="0"/>
          <w:numId w:val="92"/>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Has the data been cleaned correctly?</w:t>
      </w:r>
    </w:p>
    <w:p w14:paraId="14C754E1" w14:textId="77777777" w:rsidR="00D51CE2" w:rsidRDefault="00D51CE2" w:rsidP="00D51CE2">
      <w:pPr>
        <w:pStyle w:val="NormalWeb"/>
        <w:spacing w:before="0" w:beforeAutospacing="0" w:after="0" w:afterAutospacing="0"/>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t>You </w:t>
      </w:r>
      <w:r>
        <w:rPr>
          <w:rStyle w:val="Strong"/>
          <w:rFonts w:ascii="Microsoft YaHei" w:eastAsia="Microsoft YaHei" w:hAnsi="Microsoft YaHei" w:hint="eastAsia"/>
          <w:color w:val="333333"/>
          <w:sz w:val="21"/>
          <w:szCs w:val="21"/>
        </w:rPr>
        <w:t>will not be judged</w:t>
      </w:r>
      <w:r>
        <w:rPr>
          <w:rFonts w:ascii="Microsoft YaHei" w:eastAsia="Microsoft YaHei" w:hAnsi="Microsoft YaHei" w:hint="eastAsia"/>
          <w:color w:val="333333"/>
          <w:sz w:val="21"/>
          <w:szCs w:val="21"/>
        </w:rPr>
        <w:t> on:</w:t>
      </w:r>
    </w:p>
    <w:p w14:paraId="3E0FEA0B" w14:textId="77777777" w:rsidR="00D51CE2" w:rsidRDefault="00D51CE2" w:rsidP="00D51CE2">
      <w:pPr>
        <w:numPr>
          <w:ilvl w:val="0"/>
          <w:numId w:val="93"/>
        </w:numPr>
        <w:spacing w:after="0" w:line="240" w:lineRule="auto"/>
        <w:rPr>
          <w:rFonts w:ascii="Microsoft YaHei" w:eastAsia="Microsoft YaHei" w:hAnsi="Microsoft YaHei" w:hint="eastAsia"/>
          <w:color w:val="333333"/>
          <w:sz w:val="21"/>
          <w:szCs w:val="21"/>
        </w:rPr>
      </w:pPr>
      <w:r>
        <w:rPr>
          <w:rFonts w:ascii="Microsoft YaHei" w:eastAsia="Microsoft YaHei" w:hAnsi="Microsoft YaHei" w:hint="eastAsia"/>
          <w:color w:val="333333"/>
          <w:sz w:val="21"/>
          <w:szCs w:val="21"/>
        </w:rPr>
        <w:lastRenderedPageBreak/>
        <w:t>Your English language, including spelling or grammatical mistakes.</w:t>
      </w:r>
    </w:p>
    <w:p w14:paraId="4BEBF89C" w14:textId="36AD445A" w:rsidR="00064041" w:rsidRDefault="00064041" w:rsidP="00602321">
      <w:pPr>
        <w:rPr>
          <w:sz w:val="36"/>
          <w:szCs w:val="36"/>
          <w:lang w:val="en-CA"/>
        </w:rPr>
      </w:pPr>
    </w:p>
    <w:p w14:paraId="3023F5B5" w14:textId="6E95DF64" w:rsidR="00064041" w:rsidRDefault="00064041" w:rsidP="00602321">
      <w:pPr>
        <w:rPr>
          <w:sz w:val="36"/>
          <w:szCs w:val="36"/>
          <w:lang w:val="en-CA"/>
        </w:rPr>
      </w:pPr>
    </w:p>
    <w:p w14:paraId="06A7F9D7" w14:textId="77777777" w:rsidR="00064041" w:rsidRPr="007E7EC1" w:rsidRDefault="00064041" w:rsidP="00602321">
      <w:pPr>
        <w:rPr>
          <w:sz w:val="36"/>
          <w:szCs w:val="36"/>
          <w:lang w:val="en-CA"/>
        </w:rPr>
      </w:pPr>
    </w:p>
    <w:sectPr w:rsidR="00064041" w:rsidRPr="007E7EC1">
      <w:headerReference w:type="default" r:id="rId490"/>
      <w:footerReference w:type="default" r:id="rId4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5503A" w14:textId="77777777" w:rsidR="00194D41" w:rsidRDefault="00194D41" w:rsidP="00194D41">
      <w:pPr>
        <w:spacing w:after="0" w:line="240" w:lineRule="auto"/>
      </w:pPr>
      <w:r>
        <w:separator/>
      </w:r>
    </w:p>
  </w:endnote>
  <w:endnote w:type="continuationSeparator" w:id="0">
    <w:p w14:paraId="3BDDE65E" w14:textId="77777777" w:rsidR="00194D41" w:rsidRDefault="00194D41" w:rsidP="00194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unse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AC1D9" w14:textId="30E71E84" w:rsidR="00194D41" w:rsidRDefault="00194D41">
    <w:pPr>
      <w:pStyle w:val="Footer"/>
    </w:pPr>
    <w:r>
      <w:rPr>
        <w:noProof/>
      </w:rPr>
      <mc:AlternateContent>
        <mc:Choice Requires="wps">
          <w:drawing>
            <wp:anchor distT="0" distB="0" distL="114300" distR="114300" simplePos="0" relativeHeight="251660288" behindDoc="0" locked="0" layoutInCell="0" allowOverlap="1" wp14:anchorId="2D8A7EE1" wp14:editId="721E9807">
              <wp:simplePos x="0" y="0"/>
              <wp:positionH relativeFrom="page">
                <wp:posOffset>0</wp:posOffset>
              </wp:positionH>
              <wp:positionV relativeFrom="page">
                <wp:posOffset>9601200</wp:posOffset>
              </wp:positionV>
              <wp:extent cx="7772400" cy="266700"/>
              <wp:effectExtent l="0" t="0" r="0" b="0"/>
              <wp:wrapNone/>
              <wp:docPr id="2" name="MSIPCMf3b448978f41d4379f532774" descr="{&quot;HashCode&quot;:-376709896,&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BD0326F" w14:textId="3DBCF201" w:rsidR="00194D41" w:rsidRPr="00194D41" w:rsidRDefault="00194D41" w:rsidP="00194D41">
                          <w:pPr>
                            <w:spacing w:after="0"/>
                            <w:jc w:val="center"/>
                            <w:rPr>
                              <w:rFonts w:ascii="Calibri" w:hAnsi="Calibri" w:cs="Calibri"/>
                              <w:color w:val="00B294"/>
                            </w:rPr>
                          </w:pPr>
                          <w:r w:rsidRPr="00194D41">
                            <w:rPr>
                              <w:rFonts w:ascii="Calibri" w:hAnsi="Calibri" w:cs="Calibri"/>
                              <w:color w:val="00B294"/>
                            </w:rPr>
                            <w:t>PUBLIC</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D8A7EE1" id="_x0000_t202" coordsize="21600,21600" o:spt="202" path="m,l,21600r21600,l21600,xe">
              <v:stroke joinstyle="miter"/>
              <v:path gradientshapeok="t" o:connecttype="rect"/>
            </v:shapetype>
            <v:shape id="MSIPCMf3b448978f41d4379f532774" o:spid="_x0000_s1027" type="#_x0000_t202" alt="{&quot;HashCode&quot;:-376709896,&quot;Height&quot;:792.0,&quot;Width&quot;:612.0,&quot;Placement&quot;:&quot;Footer&quot;,&quot;Index&quot;:&quot;Primary&quot;,&quot;Section&quot;:1,&quot;Top&quot;:0.0,&quot;Left&quot;:0.0}" style="position:absolute;margin-left:0;margin-top:756pt;width:612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" o:allowincell="f" filled="f" stroked="f" strokeweight=".5pt">
              <v:fill o:detectmouseclick="t"/>
              <v:textbox inset=",0,,0">
                <w:txbxContent>
                  <w:p w14:paraId="5BD0326F" w14:textId="3DBCF201" w:rsidR="00194D41" w:rsidRPr="00194D41" w:rsidRDefault="00194D41" w:rsidP="00194D41">
                    <w:pPr>
                      <w:spacing w:after="0"/>
                      <w:jc w:val="center"/>
                      <w:rPr>
                        <w:rFonts w:ascii="Calibri" w:hAnsi="Calibri" w:cs="Calibri"/>
                        <w:color w:val="00B294"/>
                      </w:rPr>
                    </w:pPr>
                    <w:r w:rsidRPr="00194D41">
                      <w:rPr>
                        <w:rFonts w:ascii="Calibri" w:hAnsi="Calibri" w:cs="Calibri"/>
                        <w:color w:val="00B294"/>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5289D" w14:textId="77777777" w:rsidR="00194D41" w:rsidRDefault="00194D41" w:rsidP="00194D41">
      <w:pPr>
        <w:spacing w:after="0" w:line="240" w:lineRule="auto"/>
      </w:pPr>
      <w:r>
        <w:separator/>
      </w:r>
    </w:p>
  </w:footnote>
  <w:footnote w:type="continuationSeparator" w:id="0">
    <w:p w14:paraId="5D7D560E" w14:textId="77777777" w:rsidR="00194D41" w:rsidRDefault="00194D41" w:rsidP="00194D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AC874" w14:textId="7EC84A59" w:rsidR="00194D41" w:rsidRDefault="00194D41">
    <w:pPr>
      <w:pStyle w:val="Header"/>
    </w:pPr>
    <w:r>
      <w:rPr>
        <w:noProof/>
      </w:rPr>
      <mc:AlternateContent>
        <mc:Choice Requires="wps">
          <w:drawing>
            <wp:anchor distT="0" distB="0" distL="114300" distR="114300" simplePos="0" relativeHeight="251659264" behindDoc="0" locked="0" layoutInCell="0" allowOverlap="1" wp14:anchorId="64D93323" wp14:editId="5EB1EB24">
              <wp:simplePos x="0" y="0"/>
              <wp:positionH relativeFrom="page">
                <wp:posOffset>0</wp:posOffset>
              </wp:positionH>
              <wp:positionV relativeFrom="page">
                <wp:posOffset>190500</wp:posOffset>
              </wp:positionV>
              <wp:extent cx="7772400" cy="266700"/>
              <wp:effectExtent l="0" t="0" r="0" b="0"/>
              <wp:wrapNone/>
              <wp:docPr id="1" name="MSIPCMd94b439793bc1c2f6d761f4a" descr="{&quot;HashCode&quot;:662844114,&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F2012EC" w14:textId="1E47A3E9" w:rsidR="00194D41" w:rsidRPr="00194D41" w:rsidRDefault="00194D41" w:rsidP="00194D41">
                          <w:pPr>
                            <w:spacing w:after="0"/>
                            <w:rPr>
                              <w:rFonts w:ascii="Calibri" w:hAnsi="Calibri" w:cs="Calibri"/>
                              <w:color w:val="00B294"/>
                            </w:rPr>
                          </w:pPr>
                          <w:r w:rsidRPr="00194D41">
                            <w:rPr>
                              <w:rFonts w:ascii="Calibri" w:hAnsi="Calibri" w:cs="Calibri"/>
                              <w:color w:val="00B294"/>
                            </w:rPr>
                            <w:t>Classification: PUBLIC Use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64D93323" id="_x0000_t202" coordsize="21600,21600" o:spt="202" path="m,l,21600r21600,l21600,xe">
              <v:stroke joinstyle="miter"/>
              <v:path gradientshapeok="t" o:connecttype="rect"/>
            </v:shapetype>
            <v:shape id="MSIPCMd94b439793bc1c2f6d761f4a" o:spid="_x0000_s1026" type="#_x0000_t202" alt="{&quot;HashCode&quot;:662844114,&quot;Height&quot;:792.0,&quot;Width&quot;:612.0,&quot;Placement&quot;:&quot;Header&quot;,&quot;Index&quot;:&quot;Primary&quot;,&quot;Section&quot;:1,&quot;Top&quot;:0.0,&quot;Left&quot;:0.0}" style="position:absolute;margin-left:0;margin-top:15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" o:allowincell="f" filled="f" stroked="f" strokeweight=".5pt">
              <v:fill o:detectmouseclick="t"/>
              <v:textbox inset="20pt,0,,0">
                <w:txbxContent>
                  <w:p w14:paraId="2F2012EC" w14:textId="1E47A3E9" w:rsidR="00194D41" w:rsidRPr="00194D41" w:rsidRDefault="00194D41" w:rsidP="00194D41">
                    <w:pPr>
                      <w:spacing w:after="0"/>
                      <w:rPr>
                        <w:rFonts w:ascii="Calibri" w:hAnsi="Calibri" w:cs="Calibri"/>
                        <w:color w:val="00B294"/>
                      </w:rPr>
                    </w:pPr>
                    <w:r w:rsidRPr="00194D41">
                      <w:rPr>
                        <w:rFonts w:ascii="Calibri" w:hAnsi="Calibri" w:cs="Calibri"/>
                        <w:color w:val="00B294"/>
                      </w:rPr>
                      <w:t>Classification: PUBLIC Use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48C0"/>
    <w:multiLevelType w:val="multilevel"/>
    <w:tmpl w:val="5BC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C6A02"/>
    <w:multiLevelType w:val="multilevel"/>
    <w:tmpl w:val="5E72C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F5C66"/>
    <w:multiLevelType w:val="multilevel"/>
    <w:tmpl w:val="F968AC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7E440B"/>
    <w:multiLevelType w:val="multilevel"/>
    <w:tmpl w:val="3C1413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541368"/>
    <w:multiLevelType w:val="multilevel"/>
    <w:tmpl w:val="4C18B3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9139B6"/>
    <w:multiLevelType w:val="multilevel"/>
    <w:tmpl w:val="52B4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D96297"/>
    <w:multiLevelType w:val="multilevel"/>
    <w:tmpl w:val="302A2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78525A"/>
    <w:multiLevelType w:val="multilevel"/>
    <w:tmpl w:val="FBCA3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852D59"/>
    <w:multiLevelType w:val="multilevel"/>
    <w:tmpl w:val="B6D24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355B28"/>
    <w:multiLevelType w:val="multilevel"/>
    <w:tmpl w:val="A942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6329E4"/>
    <w:multiLevelType w:val="multilevel"/>
    <w:tmpl w:val="B64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8C3B65"/>
    <w:multiLevelType w:val="multilevel"/>
    <w:tmpl w:val="AB520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B746F"/>
    <w:multiLevelType w:val="multilevel"/>
    <w:tmpl w:val="322E9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4203C8"/>
    <w:multiLevelType w:val="multilevel"/>
    <w:tmpl w:val="7EAE4B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A83B15"/>
    <w:multiLevelType w:val="multilevel"/>
    <w:tmpl w:val="8814C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8A7C00"/>
    <w:multiLevelType w:val="multilevel"/>
    <w:tmpl w:val="AFC49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783F3E"/>
    <w:multiLevelType w:val="multilevel"/>
    <w:tmpl w:val="D1C4F0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7F3249"/>
    <w:multiLevelType w:val="multilevel"/>
    <w:tmpl w:val="C022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C960F6"/>
    <w:multiLevelType w:val="multilevel"/>
    <w:tmpl w:val="2A20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147F2B"/>
    <w:multiLevelType w:val="multilevel"/>
    <w:tmpl w:val="B3BE03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FE52A0"/>
    <w:multiLevelType w:val="multilevel"/>
    <w:tmpl w:val="FE3CC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6D7745"/>
    <w:multiLevelType w:val="multilevel"/>
    <w:tmpl w:val="AB88F9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AD0579"/>
    <w:multiLevelType w:val="multilevel"/>
    <w:tmpl w:val="3BCEB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B9109A"/>
    <w:multiLevelType w:val="multilevel"/>
    <w:tmpl w:val="0CC8C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DBD1165"/>
    <w:multiLevelType w:val="multilevel"/>
    <w:tmpl w:val="2640C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025A2D"/>
    <w:multiLevelType w:val="multilevel"/>
    <w:tmpl w:val="9424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235F9E"/>
    <w:multiLevelType w:val="multilevel"/>
    <w:tmpl w:val="EF04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D14BF0"/>
    <w:multiLevelType w:val="multilevel"/>
    <w:tmpl w:val="163C7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8A0298"/>
    <w:multiLevelType w:val="multilevel"/>
    <w:tmpl w:val="54B86C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9D45C9"/>
    <w:multiLevelType w:val="multilevel"/>
    <w:tmpl w:val="C104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8FB6226"/>
    <w:multiLevelType w:val="multilevel"/>
    <w:tmpl w:val="26389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542760"/>
    <w:multiLevelType w:val="multilevel"/>
    <w:tmpl w:val="B32898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4248FC"/>
    <w:multiLevelType w:val="multilevel"/>
    <w:tmpl w:val="7A8C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0403B3A"/>
    <w:multiLevelType w:val="multilevel"/>
    <w:tmpl w:val="9A24CE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9E26F6"/>
    <w:multiLevelType w:val="multilevel"/>
    <w:tmpl w:val="DE9E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756DCC"/>
    <w:multiLevelType w:val="multilevel"/>
    <w:tmpl w:val="D428B5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566779"/>
    <w:multiLevelType w:val="multilevel"/>
    <w:tmpl w:val="921A8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B141F7B"/>
    <w:multiLevelType w:val="multilevel"/>
    <w:tmpl w:val="D9F074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3A6AA7"/>
    <w:multiLevelType w:val="multilevel"/>
    <w:tmpl w:val="AF9A1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9B5751"/>
    <w:multiLevelType w:val="multilevel"/>
    <w:tmpl w:val="0422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C9D136A"/>
    <w:multiLevelType w:val="multilevel"/>
    <w:tmpl w:val="DBB8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ED0200"/>
    <w:multiLevelType w:val="multilevel"/>
    <w:tmpl w:val="AB628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480577"/>
    <w:multiLevelType w:val="multilevel"/>
    <w:tmpl w:val="961E8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F420BD3"/>
    <w:multiLevelType w:val="multilevel"/>
    <w:tmpl w:val="ABBE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F491244"/>
    <w:multiLevelType w:val="multilevel"/>
    <w:tmpl w:val="D21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09C66BE"/>
    <w:multiLevelType w:val="multilevel"/>
    <w:tmpl w:val="B6E02A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18D7F08"/>
    <w:multiLevelType w:val="multilevel"/>
    <w:tmpl w:val="334C5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0C4FAF"/>
    <w:multiLevelType w:val="multilevel"/>
    <w:tmpl w:val="548A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5A6ABB"/>
    <w:multiLevelType w:val="multilevel"/>
    <w:tmpl w:val="B762B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25676F"/>
    <w:multiLevelType w:val="multilevel"/>
    <w:tmpl w:val="BC6E5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4C2A06"/>
    <w:multiLevelType w:val="multilevel"/>
    <w:tmpl w:val="C0C4A5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CFF078B"/>
    <w:multiLevelType w:val="multilevel"/>
    <w:tmpl w:val="06E0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0504A8"/>
    <w:multiLevelType w:val="multilevel"/>
    <w:tmpl w:val="7E0C1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626882"/>
    <w:multiLevelType w:val="multilevel"/>
    <w:tmpl w:val="169A9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932F56"/>
    <w:multiLevelType w:val="multilevel"/>
    <w:tmpl w:val="50DA51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4C4255E"/>
    <w:multiLevelType w:val="multilevel"/>
    <w:tmpl w:val="644AE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D63334"/>
    <w:multiLevelType w:val="multilevel"/>
    <w:tmpl w:val="3AFC411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D31CFE"/>
    <w:multiLevelType w:val="multilevel"/>
    <w:tmpl w:val="D5C0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8655448"/>
    <w:multiLevelType w:val="multilevel"/>
    <w:tmpl w:val="4BCA0B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87A13C1"/>
    <w:multiLevelType w:val="multilevel"/>
    <w:tmpl w:val="04B018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484E56"/>
    <w:multiLevelType w:val="multilevel"/>
    <w:tmpl w:val="1B447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C5F00FC"/>
    <w:multiLevelType w:val="multilevel"/>
    <w:tmpl w:val="DEE45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E930395"/>
    <w:multiLevelType w:val="multilevel"/>
    <w:tmpl w:val="4134B3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F202068"/>
    <w:multiLevelType w:val="multilevel"/>
    <w:tmpl w:val="E28A49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00F71EF"/>
    <w:multiLevelType w:val="multilevel"/>
    <w:tmpl w:val="6EE0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3A5B3A"/>
    <w:multiLevelType w:val="multilevel"/>
    <w:tmpl w:val="07605E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1960EC8"/>
    <w:multiLevelType w:val="multilevel"/>
    <w:tmpl w:val="6FACA81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2E3EFA"/>
    <w:multiLevelType w:val="multilevel"/>
    <w:tmpl w:val="8A3E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1C6894"/>
    <w:multiLevelType w:val="multilevel"/>
    <w:tmpl w:val="6A2A64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4501F00"/>
    <w:multiLevelType w:val="multilevel"/>
    <w:tmpl w:val="E80A5A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5B92B9A"/>
    <w:multiLevelType w:val="multilevel"/>
    <w:tmpl w:val="D4F2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5D60F56"/>
    <w:multiLevelType w:val="multilevel"/>
    <w:tmpl w:val="196E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74C1979"/>
    <w:multiLevelType w:val="multilevel"/>
    <w:tmpl w:val="F760B8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D53447"/>
    <w:multiLevelType w:val="multilevel"/>
    <w:tmpl w:val="A41C4B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15363C"/>
    <w:multiLevelType w:val="multilevel"/>
    <w:tmpl w:val="A6A0C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6E00D1"/>
    <w:multiLevelType w:val="multilevel"/>
    <w:tmpl w:val="011E3C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50548E"/>
    <w:multiLevelType w:val="multilevel"/>
    <w:tmpl w:val="049AD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BB5425B"/>
    <w:multiLevelType w:val="multilevel"/>
    <w:tmpl w:val="A92C8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420E71"/>
    <w:multiLevelType w:val="multilevel"/>
    <w:tmpl w:val="910E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302049"/>
    <w:multiLevelType w:val="multilevel"/>
    <w:tmpl w:val="A84A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2C242DE"/>
    <w:multiLevelType w:val="multilevel"/>
    <w:tmpl w:val="12128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56C0829"/>
    <w:multiLevelType w:val="multilevel"/>
    <w:tmpl w:val="62DCF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64D3BDD"/>
    <w:multiLevelType w:val="multilevel"/>
    <w:tmpl w:val="90C2D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6B96FAA"/>
    <w:multiLevelType w:val="multilevel"/>
    <w:tmpl w:val="40D8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76652C8"/>
    <w:multiLevelType w:val="multilevel"/>
    <w:tmpl w:val="1C32E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7A418C1"/>
    <w:multiLevelType w:val="multilevel"/>
    <w:tmpl w:val="C3FC14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92C7016"/>
    <w:multiLevelType w:val="multilevel"/>
    <w:tmpl w:val="9088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B1770C5"/>
    <w:multiLevelType w:val="multilevel"/>
    <w:tmpl w:val="1FE88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D9A624C"/>
    <w:multiLevelType w:val="multilevel"/>
    <w:tmpl w:val="B29C7DF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DCC5AFD"/>
    <w:multiLevelType w:val="multilevel"/>
    <w:tmpl w:val="A5CC1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EC346E0"/>
    <w:multiLevelType w:val="multilevel"/>
    <w:tmpl w:val="9B06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F217BE7"/>
    <w:multiLevelType w:val="multilevel"/>
    <w:tmpl w:val="61429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6A6C21"/>
    <w:multiLevelType w:val="multilevel"/>
    <w:tmpl w:val="F7E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8"/>
  </w:num>
  <w:num w:numId="2">
    <w:abstractNumId w:val="25"/>
  </w:num>
  <w:num w:numId="3">
    <w:abstractNumId w:val="26"/>
  </w:num>
  <w:num w:numId="4">
    <w:abstractNumId w:val="3"/>
  </w:num>
  <w:num w:numId="5">
    <w:abstractNumId w:val="35"/>
  </w:num>
  <w:num w:numId="6">
    <w:abstractNumId w:val="45"/>
  </w:num>
  <w:num w:numId="7">
    <w:abstractNumId w:val="50"/>
  </w:num>
  <w:num w:numId="8">
    <w:abstractNumId w:val="62"/>
  </w:num>
  <w:num w:numId="9">
    <w:abstractNumId w:val="31"/>
  </w:num>
  <w:num w:numId="10">
    <w:abstractNumId w:val="88"/>
  </w:num>
  <w:num w:numId="11">
    <w:abstractNumId w:val="24"/>
  </w:num>
  <w:num w:numId="12">
    <w:abstractNumId w:val="21"/>
  </w:num>
  <w:num w:numId="13">
    <w:abstractNumId w:val="4"/>
  </w:num>
  <w:num w:numId="14">
    <w:abstractNumId w:val="75"/>
  </w:num>
  <w:num w:numId="15">
    <w:abstractNumId w:val="46"/>
  </w:num>
  <w:num w:numId="16">
    <w:abstractNumId w:val="65"/>
  </w:num>
  <w:num w:numId="17">
    <w:abstractNumId w:val="74"/>
  </w:num>
  <w:num w:numId="18">
    <w:abstractNumId w:val="72"/>
  </w:num>
  <w:num w:numId="19">
    <w:abstractNumId w:val="37"/>
  </w:num>
  <w:num w:numId="20">
    <w:abstractNumId w:val="43"/>
  </w:num>
  <w:num w:numId="21">
    <w:abstractNumId w:val="67"/>
  </w:num>
  <w:num w:numId="22">
    <w:abstractNumId w:val="30"/>
  </w:num>
  <w:num w:numId="23">
    <w:abstractNumId w:val="28"/>
  </w:num>
  <w:num w:numId="24">
    <w:abstractNumId w:val="54"/>
  </w:num>
  <w:num w:numId="25">
    <w:abstractNumId w:val="1"/>
  </w:num>
  <w:num w:numId="26">
    <w:abstractNumId w:val="85"/>
  </w:num>
  <w:num w:numId="27">
    <w:abstractNumId w:val="20"/>
  </w:num>
  <w:num w:numId="28">
    <w:abstractNumId w:val="18"/>
  </w:num>
  <w:num w:numId="29">
    <w:abstractNumId w:val="68"/>
  </w:num>
  <w:num w:numId="30">
    <w:abstractNumId w:val="33"/>
  </w:num>
  <w:num w:numId="31">
    <w:abstractNumId w:val="27"/>
  </w:num>
  <w:num w:numId="32">
    <w:abstractNumId w:val="92"/>
  </w:num>
  <w:num w:numId="33">
    <w:abstractNumId w:val="84"/>
  </w:num>
  <w:num w:numId="34">
    <w:abstractNumId w:val="16"/>
  </w:num>
  <w:num w:numId="35">
    <w:abstractNumId w:val="59"/>
  </w:num>
  <w:num w:numId="36">
    <w:abstractNumId w:val="34"/>
  </w:num>
  <w:num w:numId="37">
    <w:abstractNumId w:val="66"/>
  </w:num>
  <w:num w:numId="38">
    <w:abstractNumId w:val="87"/>
  </w:num>
  <w:num w:numId="39">
    <w:abstractNumId w:val="58"/>
  </w:num>
  <w:num w:numId="40">
    <w:abstractNumId w:val="73"/>
  </w:num>
  <w:num w:numId="41">
    <w:abstractNumId w:val="32"/>
  </w:num>
  <w:num w:numId="42">
    <w:abstractNumId w:val="86"/>
  </w:num>
  <w:num w:numId="43">
    <w:abstractNumId w:val="57"/>
  </w:num>
  <w:num w:numId="44">
    <w:abstractNumId w:val="23"/>
  </w:num>
  <w:num w:numId="45">
    <w:abstractNumId w:val="55"/>
  </w:num>
  <w:num w:numId="46">
    <w:abstractNumId w:val="12"/>
  </w:num>
  <w:num w:numId="47">
    <w:abstractNumId w:val="77"/>
  </w:num>
  <w:num w:numId="48">
    <w:abstractNumId w:val="41"/>
  </w:num>
  <w:num w:numId="49">
    <w:abstractNumId w:val="61"/>
  </w:num>
  <w:num w:numId="50">
    <w:abstractNumId w:val="49"/>
  </w:num>
  <w:num w:numId="51">
    <w:abstractNumId w:val="60"/>
  </w:num>
  <w:num w:numId="52">
    <w:abstractNumId w:val="47"/>
  </w:num>
  <w:num w:numId="53">
    <w:abstractNumId w:val="44"/>
  </w:num>
  <w:num w:numId="54">
    <w:abstractNumId w:val="38"/>
  </w:num>
  <w:num w:numId="55">
    <w:abstractNumId w:val="39"/>
  </w:num>
  <w:num w:numId="56">
    <w:abstractNumId w:val="9"/>
  </w:num>
  <w:num w:numId="57">
    <w:abstractNumId w:val="14"/>
  </w:num>
  <w:num w:numId="58">
    <w:abstractNumId w:val="2"/>
  </w:num>
  <w:num w:numId="59">
    <w:abstractNumId w:val="56"/>
  </w:num>
  <w:num w:numId="60">
    <w:abstractNumId w:val="51"/>
  </w:num>
  <w:num w:numId="61">
    <w:abstractNumId w:val="8"/>
  </w:num>
  <w:num w:numId="62">
    <w:abstractNumId w:val="76"/>
  </w:num>
  <w:num w:numId="63">
    <w:abstractNumId w:val="48"/>
  </w:num>
  <w:num w:numId="64">
    <w:abstractNumId w:val="81"/>
  </w:num>
  <w:num w:numId="65">
    <w:abstractNumId w:val="22"/>
  </w:num>
  <w:num w:numId="66">
    <w:abstractNumId w:val="53"/>
  </w:num>
  <w:num w:numId="67">
    <w:abstractNumId w:val="91"/>
  </w:num>
  <w:num w:numId="68">
    <w:abstractNumId w:val="11"/>
  </w:num>
  <w:num w:numId="69">
    <w:abstractNumId w:val="52"/>
  </w:num>
  <w:num w:numId="70">
    <w:abstractNumId w:val="80"/>
  </w:num>
  <w:num w:numId="71">
    <w:abstractNumId w:val="42"/>
  </w:num>
  <w:num w:numId="72">
    <w:abstractNumId w:val="29"/>
  </w:num>
  <w:num w:numId="73">
    <w:abstractNumId w:val="36"/>
  </w:num>
  <w:num w:numId="74">
    <w:abstractNumId w:val="5"/>
  </w:num>
  <w:num w:numId="75">
    <w:abstractNumId w:val="0"/>
  </w:num>
  <w:num w:numId="76">
    <w:abstractNumId w:val="6"/>
  </w:num>
  <w:num w:numId="77">
    <w:abstractNumId w:val="40"/>
  </w:num>
  <w:num w:numId="78">
    <w:abstractNumId w:val="69"/>
  </w:num>
  <w:num w:numId="79">
    <w:abstractNumId w:val="82"/>
  </w:num>
  <w:num w:numId="80">
    <w:abstractNumId w:val="63"/>
  </w:num>
  <w:num w:numId="81">
    <w:abstractNumId w:val="70"/>
  </w:num>
  <w:num w:numId="82">
    <w:abstractNumId w:val="13"/>
  </w:num>
  <w:num w:numId="83">
    <w:abstractNumId w:val="7"/>
  </w:num>
  <w:num w:numId="84">
    <w:abstractNumId w:val="15"/>
  </w:num>
  <w:num w:numId="85">
    <w:abstractNumId w:val="17"/>
  </w:num>
  <w:num w:numId="86">
    <w:abstractNumId w:val="19"/>
  </w:num>
  <w:num w:numId="87">
    <w:abstractNumId w:val="90"/>
  </w:num>
  <w:num w:numId="88">
    <w:abstractNumId w:val="79"/>
  </w:num>
  <w:num w:numId="89">
    <w:abstractNumId w:val="83"/>
  </w:num>
  <w:num w:numId="90">
    <w:abstractNumId w:val="10"/>
  </w:num>
  <w:num w:numId="91">
    <w:abstractNumId w:val="89"/>
  </w:num>
  <w:num w:numId="92">
    <w:abstractNumId w:val="64"/>
  </w:num>
  <w:num w:numId="93">
    <w:abstractNumId w:val="7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BE"/>
    <w:rsid w:val="0003487C"/>
    <w:rsid w:val="00064041"/>
    <w:rsid w:val="000C27EF"/>
    <w:rsid w:val="001163A3"/>
    <w:rsid w:val="001415B4"/>
    <w:rsid w:val="00194D41"/>
    <w:rsid w:val="001A5420"/>
    <w:rsid w:val="00210929"/>
    <w:rsid w:val="0022396D"/>
    <w:rsid w:val="002B5A7A"/>
    <w:rsid w:val="002E1604"/>
    <w:rsid w:val="002F7CAC"/>
    <w:rsid w:val="00303B40"/>
    <w:rsid w:val="00380180"/>
    <w:rsid w:val="00387706"/>
    <w:rsid w:val="00444E33"/>
    <w:rsid w:val="00586ECF"/>
    <w:rsid w:val="005A6E2A"/>
    <w:rsid w:val="005B0D68"/>
    <w:rsid w:val="005C4505"/>
    <w:rsid w:val="00602321"/>
    <w:rsid w:val="00626950"/>
    <w:rsid w:val="007126ED"/>
    <w:rsid w:val="00736EFA"/>
    <w:rsid w:val="00747169"/>
    <w:rsid w:val="00777EE5"/>
    <w:rsid w:val="007D149A"/>
    <w:rsid w:val="007E7EC1"/>
    <w:rsid w:val="00866D58"/>
    <w:rsid w:val="00887E50"/>
    <w:rsid w:val="0089462D"/>
    <w:rsid w:val="008D4040"/>
    <w:rsid w:val="008F3A4F"/>
    <w:rsid w:val="008F657D"/>
    <w:rsid w:val="00947CE9"/>
    <w:rsid w:val="00960E19"/>
    <w:rsid w:val="009B5BA4"/>
    <w:rsid w:val="009E5858"/>
    <w:rsid w:val="00A21E96"/>
    <w:rsid w:val="00A70B45"/>
    <w:rsid w:val="00AD3C67"/>
    <w:rsid w:val="00B04FA0"/>
    <w:rsid w:val="00B07243"/>
    <w:rsid w:val="00C91D5B"/>
    <w:rsid w:val="00C9707C"/>
    <w:rsid w:val="00D51CE2"/>
    <w:rsid w:val="00DB1382"/>
    <w:rsid w:val="00DF19BE"/>
    <w:rsid w:val="00E60FBD"/>
    <w:rsid w:val="00E864A4"/>
    <w:rsid w:val="00F405A0"/>
    <w:rsid w:val="00F76EDF"/>
    <w:rsid w:val="00FB1A68"/>
    <w:rsid w:val="00FE7D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3136AD"/>
  <w15:chartTrackingRefBased/>
  <w15:docId w15:val="{6B1E4F31-3A14-4A3D-AB23-58BEEC1F1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94D41"/>
    <w:pPr>
      <w:spacing w:before="100" w:beforeAutospacing="1" w:after="100" w:afterAutospacing="1" w:line="240" w:lineRule="auto"/>
      <w:outlineLvl w:val="0"/>
    </w:pPr>
    <w:rPr>
      <w:rFonts w:ascii="Times New Roman" w:eastAsia="Times New Roman" w:hAnsi="Times New Roman" w:cs="Times New Roman"/>
      <w:b/>
      <w:bCs/>
      <w:kern w:val="36"/>
      <w:sz w:val="48"/>
      <w:szCs w:val="48"/>
      <w:lang w:val="en-CA" w:eastAsia="en-CA"/>
    </w:rPr>
  </w:style>
  <w:style w:type="paragraph" w:styleId="Heading2">
    <w:name w:val="heading 2"/>
    <w:basedOn w:val="Normal"/>
    <w:next w:val="Normal"/>
    <w:link w:val="Heading2Char"/>
    <w:uiPriority w:val="9"/>
    <w:semiHidden/>
    <w:unhideWhenUsed/>
    <w:qFormat/>
    <w:rsid w:val="000348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F7C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D41"/>
    <w:rPr>
      <w:rFonts w:ascii="Times New Roman" w:eastAsia="Times New Roman" w:hAnsi="Times New Roman" w:cs="Times New Roman"/>
      <w:b/>
      <w:bCs/>
      <w:kern w:val="36"/>
      <w:sz w:val="48"/>
      <w:szCs w:val="48"/>
      <w:lang w:val="en-CA" w:eastAsia="en-CA"/>
    </w:rPr>
  </w:style>
  <w:style w:type="character" w:customStyle="1" w:styleId="cds-button-label">
    <w:name w:val="cds-button-label"/>
    <w:basedOn w:val="DefaultParagraphFont"/>
    <w:rsid w:val="00194D41"/>
  </w:style>
  <w:style w:type="character" w:customStyle="1" w:styleId="cds-263">
    <w:name w:val="cds-263"/>
    <w:basedOn w:val="DefaultParagraphFont"/>
    <w:rsid w:val="00194D41"/>
  </w:style>
  <w:style w:type="paragraph" w:styleId="Header">
    <w:name w:val="header"/>
    <w:basedOn w:val="Normal"/>
    <w:link w:val="HeaderChar"/>
    <w:uiPriority w:val="99"/>
    <w:unhideWhenUsed/>
    <w:rsid w:val="00194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D41"/>
  </w:style>
  <w:style w:type="paragraph" w:styleId="Footer">
    <w:name w:val="footer"/>
    <w:basedOn w:val="Normal"/>
    <w:link w:val="FooterChar"/>
    <w:uiPriority w:val="99"/>
    <w:unhideWhenUsed/>
    <w:rsid w:val="00194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D41"/>
  </w:style>
  <w:style w:type="character" w:customStyle="1" w:styleId="cds-593">
    <w:name w:val="cds-593"/>
    <w:basedOn w:val="DefaultParagraphFont"/>
    <w:rsid w:val="00AD3C67"/>
  </w:style>
  <w:style w:type="character" w:customStyle="1" w:styleId="Heading2Char">
    <w:name w:val="Heading 2 Char"/>
    <w:basedOn w:val="DefaultParagraphFont"/>
    <w:link w:val="Heading2"/>
    <w:uiPriority w:val="9"/>
    <w:semiHidden/>
    <w:rsid w:val="0003487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3487C"/>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03487C"/>
    <w:rPr>
      <w:b/>
      <w:bCs/>
    </w:rPr>
  </w:style>
  <w:style w:type="character" w:customStyle="1" w:styleId="Heading3Char">
    <w:name w:val="Heading 3 Char"/>
    <w:basedOn w:val="DefaultParagraphFont"/>
    <w:link w:val="Heading3"/>
    <w:uiPriority w:val="9"/>
    <w:semiHidden/>
    <w:rsid w:val="002F7CA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2F7CAC"/>
    <w:rPr>
      <w:color w:val="0000FF"/>
      <w:u w:val="single"/>
    </w:rPr>
  </w:style>
  <w:style w:type="character" w:customStyle="1" w:styleId="screenreader-only">
    <w:name w:val="screenreader-only"/>
    <w:basedOn w:val="DefaultParagraphFont"/>
    <w:rsid w:val="009B5BA4"/>
  </w:style>
  <w:style w:type="character" w:customStyle="1" w:styleId="cds-1849">
    <w:name w:val="cds-1849"/>
    <w:basedOn w:val="DefaultParagraphFont"/>
    <w:rsid w:val="009B5BA4"/>
  </w:style>
  <w:style w:type="character" w:customStyle="1" w:styleId="bc4egv">
    <w:name w:val="_bc4egv"/>
    <w:basedOn w:val="DefaultParagraphFont"/>
    <w:rsid w:val="009B5BA4"/>
  </w:style>
  <w:style w:type="character" w:styleId="Emphasis">
    <w:name w:val="Emphasis"/>
    <w:basedOn w:val="DefaultParagraphFont"/>
    <w:uiPriority w:val="20"/>
    <w:qFormat/>
    <w:rsid w:val="00FB1A68"/>
    <w:rPr>
      <w:i/>
      <w:iCs/>
    </w:rPr>
  </w:style>
  <w:style w:type="character" w:customStyle="1" w:styleId="sr-only">
    <w:name w:val="sr-only"/>
    <w:basedOn w:val="DefaultParagraphFont"/>
    <w:rsid w:val="002E1604"/>
  </w:style>
  <w:style w:type="paragraph" w:styleId="ListParagraph">
    <w:name w:val="List Paragraph"/>
    <w:basedOn w:val="Normal"/>
    <w:uiPriority w:val="34"/>
    <w:qFormat/>
    <w:rsid w:val="00887E50"/>
    <w:pPr>
      <w:ind w:left="720"/>
      <w:contextualSpacing/>
    </w:pPr>
  </w:style>
  <w:style w:type="character" w:customStyle="1" w:styleId="cds-3145">
    <w:name w:val="cds-3145"/>
    <w:basedOn w:val="DefaultParagraphFont"/>
    <w:rsid w:val="00303B40"/>
  </w:style>
  <w:style w:type="character" w:customStyle="1" w:styleId="cds-4950">
    <w:name w:val="cds-4950"/>
    <w:basedOn w:val="DefaultParagraphFont"/>
    <w:rsid w:val="007D149A"/>
  </w:style>
  <w:style w:type="character" w:customStyle="1" w:styleId="cds-5046">
    <w:name w:val="cds-5046"/>
    <w:basedOn w:val="DefaultParagraphFont"/>
    <w:rsid w:val="00947CE9"/>
  </w:style>
  <w:style w:type="paragraph" w:customStyle="1" w:styleId="rc-a11yscreenreaderonly1">
    <w:name w:val="rc-a11yscreenreaderonly1"/>
    <w:basedOn w:val="Normal"/>
    <w:rsid w:val="00947CE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ds-6082">
    <w:name w:val="cds-6082"/>
    <w:basedOn w:val="DefaultParagraphFont"/>
    <w:rsid w:val="008D4040"/>
  </w:style>
  <w:style w:type="character" w:customStyle="1" w:styleId="cds-6363">
    <w:name w:val="cds-6363"/>
    <w:basedOn w:val="DefaultParagraphFont"/>
    <w:rsid w:val="00602321"/>
  </w:style>
  <w:style w:type="character" w:customStyle="1" w:styleId="cds-108">
    <w:name w:val="cds-108"/>
    <w:basedOn w:val="DefaultParagraphFont"/>
    <w:rsid w:val="00B07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315">
      <w:bodyDiv w:val="1"/>
      <w:marLeft w:val="0"/>
      <w:marRight w:val="0"/>
      <w:marTop w:val="0"/>
      <w:marBottom w:val="0"/>
      <w:divBdr>
        <w:top w:val="none" w:sz="0" w:space="0" w:color="auto"/>
        <w:left w:val="none" w:sz="0" w:space="0" w:color="auto"/>
        <w:bottom w:val="none" w:sz="0" w:space="0" w:color="auto"/>
        <w:right w:val="none" w:sz="0" w:space="0" w:color="auto"/>
      </w:divBdr>
      <w:divsChild>
        <w:div w:id="856693552">
          <w:marLeft w:val="0"/>
          <w:marRight w:val="0"/>
          <w:marTop w:val="720"/>
          <w:marBottom w:val="720"/>
          <w:divBdr>
            <w:top w:val="none" w:sz="0" w:space="0" w:color="auto"/>
            <w:left w:val="none" w:sz="0" w:space="0" w:color="auto"/>
            <w:bottom w:val="none" w:sz="0" w:space="0" w:color="auto"/>
            <w:right w:val="none" w:sz="0" w:space="0" w:color="auto"/>
          </w:divBdr>
          <w:divsChild>
            <w:div w:id="462502323">
              <w:marLeft w:val="0"/>
              <w:marRight w:val="0"/>
              <w:marTop w:val="0"/>
              <w:marBottom w:val="0"/>
              <w:divBdr>
                <w:top w:val="none" w:sz="0" w:space="0" w:color="auto"/>
                <w:left w:val="none" w:sz="0" w:space="0" w:color="auto"/>
                <w:bottom w:val="none" w:sz="0" w:space="0" w:color="auto"/>
                <w:right w:val="none" w:sz="0" w:space="0" w:color="auto"/>
              </w:divBdr>
              <w:divsChild>
                <w:div w:id="291137278">
                  <w:marLeft w:val="0"/>
                  <w:marRight w:val="0"/>
                  <w:marTop w:val="0"/>
                  <w:marBottom w:val="0"/>
                  <w:divBdr>
                    <w:top w:val="none" w:sz="0" w:space="0" w:color="auto"/>
                    <w:left w:val="none" w:sz="0" w:space="0" w:color="auto"/>
                    <w:bottom w:val="none" w:sz="0" w:space="0" w:color="auto"/>
                    <w:right w:val="none" w:sz="0" w:space="0" w:color="auto"/>
                  </w:divBdr>
                </w:div>
                <w:div w:id="1868644005">
                  <w:marLeft w:val="0"/>
                  <w:marRight w:val="0"/>
                  <w:marTop w:val="0"/>
                  <w:marBottom w:val="0"/>
                  <w:divBdr>
                    <w:top w:val="none" w:sz="0" w:space="0" w:color="auto"/>
                    <w:left w:val="none" w:sz="0" w:space="0" w:color="auto"/>
                    <w:bottom w:val="none" w:sz="0" w:space="0" w:color="auto"/>
                    <w:right w:val="none" w:sz="0" w:space="0" w:color="auto"/>
                  </w:divBdr>
                  <w:divsChild>
                    <w:div w:id="1767846111">
                      <w:marLeft w:val="0"/>
                      <w:marRight w:val="0"/>
                      <w:marTop w:val="0"/>
                      <w:marBottom w:val="0"/>
                      <w:divBdr>
                        <w:top w:val="none" w:sz="0" w:space="0" w:color="auto"/>
                        <w:left w:val="none" w:sz="0" w:space="0" w:color="auto"/>
                        <w:bottom w:val="none" w:sz="0" w:space="0" w:color="auto"/>
                        <w:right w:val="none" w:sz="0" w:space="0" w:color="auto"/>
                      </w:divBdr>
                      <w:divsChild>
                        <w:div w:id="906842327">
                          <w:marLeft w:val="0"/>
                          <w:marRight w:val="0"/>
                          <w:marTop w:val="0"/>
                          <w:marBottom w:val="0"/>
                          <w:divBdr>
                            <w:top w:val="none" w:sz="0" w:space="0" w:color="auto"/>
                            <w:left w:val="none" w:sz="0" w:space="0" w:color="auto"/>
                            <w:bottom w:val="none" w:sz="0" w:space="0" w:color="auto"/>
                            <w:right w:val="none" w:sz="0" w:space="0" w:color="auto"/>
                          </w:divBdr>
                          <w:divsChild>
                            <w:div w:id="134887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43653">
                  <w:marLeft w:val="0"/>
                  <w:marRight w:val="0"/>
                  <w:marTop w:val="0"/>
                  <w:marBottom w:val="0"/>
                  <w:divBdr>
                    <w:top w:val="none" w:sz="0" w:space="0" w:color="auto"/>
                    <w:left w:val="none" w:sz="0" w:space="0" w:color="auto"/>
                    <w:bottom w:val="none" w:sz="0" w:space="0" w:color="auto"/>
                    <w:right w:val="none" w:sz="0" w:space="0" w:color="auto"/>
                  </w:divBdr>
                  <w:divsChild>
                    <w:div w:id="14979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70102">
              <w:marLeft w:val="0"/>
              <w:marRight w:val="0"/>
              <w:marTop w:val="195"/>
              <w:marBottom w:val="0"/>
              <w:divBdr>
                <w:top w:val="none" w:sz="0" w:space="0" w:color="auto"/>
                <w:left w:val="none" w:sz="0" w:space="0" w:color="auto"/>
                <w:bottom w:val="none" w:sz="0" w:space="0" w:color="auto"/>
                <w:right w:val="none" w:sz="0" w:space="0" w:color="auto"/>
              </w:divBdr>
              <w:divsChild>
                <w:div w:id="4863083">
                  <w:marLeft w:val="0"/>
                  <w:marRight w:val="0"/>
                  <w:marTop w:val="0"/>
                  <w:marBottom w:val="0"/>
                  <w:divBdr>
                    <w:top w:val="none" w:sz="0" w:space="0" w:color="auto"/>
                    <w:left w:val="none" w:sz="0" w:space="0" w:color="auto"/>
                    <w:bottom w:val="none" w:sz="0" w:space="0" w:color="auto"/>
                    <w:right w:val="none" w:sz="0" w:space="0" w:color="auto"/>
                  </w:divBdr>
                  <w:divsChild>
                    <w:div w:id="806584075">
                      <w:marLeft w:val="0"/>
                      <w:marRight w:val="0"/>
                      <w:marTop w:val="0"/>
                      <w:marBottom w:val="0"/>
                      <w:divBdr>
                        <w:top w:val="none" w:sz="0" w:space="0" w:color="auto"/>
                        <w:left w:val="none" w:sz="0" w:space="0" w:color="auto"/>
                        <w:bottom w:val="none" w:sz="0" w:space="0" w:color="auto"/>
                        <w:right w:val="none" w:sz="0" w:space="0" w:color="auto"/>
                      </w:divBdr>
                      <w:divsChild>
                        <w:div w:id="1161854536">
                          <w:marLeft w:val="0"/>
                          <w:marRight w:val="0"/>
                          <w:marTop w:val="0"/>
                          <w:marBottom w:val="0"/>
                          <w:divBdr>
                            <w:top w:val="none" w:sz="0" w:space="0" w:color="auto"/>
                            <w:left w:val="none" w:sz="0" w:space="0" w:color="auto"/>
                            <w:bottom w:val="none" w:sz="0" w:space="0" w:color="auto"/>
                            <w:right w:val="none" w:sz="0" w:space="0" w:color="auto"/>
                          </w:divBdr>
                          <w:divsChild>
                            <w:div w:id="94326027">
                              <w:marLeft w:val="0"/>
                              <w:marRight w:val="0"/>
                              <w:marTop w:val="0"/>
                              <w:marBottom w:val="0"/>
                              <w:divBdr>
                                <w:top w:val="none" w:sz="0" w:space="0" w:color="auto"/>
                                <w:left w:val="none" w:sz="0" w:space="0" w:color="auto"/>
                                <w:bottom w:val="none" w:sz="0" w:space="0" w:color="auto"/>
                                <w:right w:val="none" w:sz="0" w:space="0" w:color="auto"/>
                              </w:divBdr>
                              <w:divsChild>
                                <w:div w:id="1867130816">
                                  <w:marLeft w:val="0"/>
                                  <w:marRight w:val="0"/>
                                  <w:marTop w:val="0"/>
                                  <w:marBottom w:val="0"/>
                                  <w:divBdr>
                                    <w:top w:val="none" w:sz="0" w:space="0" w:color="auto"/>
                                    <w:left w:val="none" w:sz="0" w:space="0" w:color="auto"/>
                                    <w:bottom w:val="none" w:sz="0" w:space="0" w:color="auto"/>
                                    <w:right w:val="none" w:sz="0" w:space="0" w:color="auto"/>
                                  </w:divBdr>
                                  <w:divsChild>
                                    <w:div w:id="221327907">
                                      <w:marLeft w:val="0"/>
                                      <w:marRight w:val="0"/>
                                      <w:marTop w:val="0"/>
                                      <w:marBottom w:val="0"/>
                                      <w:divBdr>
                                        <w:top w:val="none" w:sz="0" w:space="0" w:color="auto"/>
                                        <w:left w:val="none" w:sz="0" w:space="0" w:color="auto"/>
                                        <w:bottom w:val="none" w:sz="0" w:space="0" w:color="auto"/>
                                        <w:right w:val="none" w:sz="0" w:space="0" w:color="auto"/>
                                      </w:divBdr>
                                      <w:divsChild>
                                        <w:div w:id="24099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07064">
                          <w:marLeft w:val="0"/>
                          <w:marRight w:val="0"/>
                          <w:marTop w:val="0"/>
                          <w:marBottom w:val="0"/>
                          <w:divBdr>
                            <w:top w:val="none" w:sz="0" w:space="0" w:color="auto"/>
                            <w:left w:val="none" w:sz="0" w:space="0" w:color="auto"/>
                            <w:bottom w:val="none" w:sz="0" w:space="0" w:color="auto"/>
                            <w:right w:val="none" w:sz="0" w:space="0" w:color="auto"/>
                          </w:divBdr>
                          <w:divsChild>
                            <w:div w:id="631057023">
                              <w:marLeft w:val="0"/>
                              <w:marRight w:val="0"/>
                              <w:marTop w:val="0"/>
                              <w:marBottom w:val="0"/>
                              <w:divBdr>
                                <w:top w:val="none" w:sz="0" w:space="0" w:color="auto"/>
                                <w:left w:val="none" w:sz="0" w:space="0" w:color="auto"/>
                                <w:bottom w:val="none" w:sz="0" w:space="0" w:color="auto"/>
                                <w:right w:val="none" w:sz="0" w:space="0" w:color="auto"/>
                              </w:divBdr>
                              <w:divsChild>
                                <w:div w:id="1503231800">
                                  <w:marLeft w:val="0"/>
                                  <w:marRight w:val="0"/>
                                  <w:marTop w:val="0"/>
                                  <w:marBottom w:val="0"/>
                                  <w:divBdr>
                                    <w:top w:val="none" w:sz="0" w:space="0" w:color="auto"/>
                                    <w:left w:val="none" w:sz="0" w:space="0" w:color="auto"/>
                                    <w:bottom w:val="none" w:sz="0" w:space="0" w:color="auto"/>
                                    <w:right w:val="none" w:sz="0" w:space="0" w:color="auto"/>
                                  </w:divBdr>
                                  <w:divsChild>
                                    <w:div w:id="218245752">
                                      <w:marLeft w:val="0"/>
                                      <w:marRight w:val="0"/>
                                      <w:marTop w:val="0"/>
                                      <w:marBottom w:val="0"/>
                                      <w:divBdr>
                                        <w:top w:val="none" w:sz="0" w:space="0" w:color="auto"/>
                                        <w:left w:val="none" w:sz="0" w:space="0" w:color="auto"/>
                                        <w:bottom w:val="none" w:sz="0" w:space="0" w:color="auto"/>
                                        <w:right w:val="none" w:sz="0" w:space="0" w:color="auto"/>
                                      </w:divBdr>
                                      <w:divsChild>
                                        <w:div w:id="92091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092992">
                          <w:marLeft w:val="0"/>
                          <w:marRight w:val="0"/>
                          <w:marTop w:val="0"/>
                          <w:marBottom w:val="0"/>
                          <w:divBdr>
                            <w:top w:val="none" w:sz="0" w:space="0" w:color="auto"/>
                            <w:left w:val="none" w:sz="0" w:space="0" w:color="auto"/>
                            <w:bottom w:val="none" w:sz="0" w:space="0" w:color="auto"/>
                            <w:right w:val="none" w:sz="0" w:space="0" w:color="auto"/>
                          </w:divBdr>
                          <w:divsChild>
                            <w:div w:id="1571618904">
                              <w:marLeft w:val="0"/>
                              <w:marRight w:val="0"/>
                              <w:marTop w:val="0"/>
                              <w:marBottom w:val="0"/>
                              <w:divBdr>
                                <w:top w:val="none" w:sz="0" w:space="0" w:color="auto"/>
                                <w:left w:val="none" w:sz="0" w:space="0" w:color="auto"/>
                                <w:bottom w:val="none" w:sz="0" w:space="0" w:color="auto"/>
                                <w:right w:val="none" w:sz="0" w:space="0" w:color="auto"/>
                              </w:divBdr>
                              <w:divsChild>
                                <w:div w:id="1685132488">
                                  <w:marLeft w:val="0"/>
                                  <w:marRight w:val="0"/>
                                  <w:marTop w:val="0"/>
                                  <w:marBottom w:val="0"/>
                                  <w:divBdr>
                                    <w:top w:val="none" w:sz="0" w:space="0" w:color="auto"/>
                                    <w:left w:val="none" w:sz="0" w:space="0" w:color="auto"/>
                                    <w:bottom w:val="none" w:sz="0" w:space="0" w:color="auto"/>
                                    <w:right w:val="none" w:sz="0" w:space="0" w:color="auto"/>
                                  </w:divBdr>
                                  <w:divsChild>
                                    <w:div w:id="186213686">
                                      <w:marLeft w:val="0"/>
                                      <w:marRight w:val="0"/>
                                      <w:marTop w:val="0"/>
                                      <w:marBottom w:val="0"/>
                                      <w:divBdr>
                                        <w:top w:val="none" w:sz="0" w:space="0" w:color="auto"/>
                                        <w:left w:val="none" w:sz="0" w:space="0" w:color="auto"/>
                                        <w:bottom w:val="none" w:sz="0" w:space="0" w:color="auto"/>
                                        <w:right w:val="none" w:sz="0" w:space="0" w:color="auto"/>
                                      </w:divBdr>
                                      <w:divsChild>
                                        <w:div w:id="999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67572">
                          <w:marLeft w:val="0"/>
                          <w:marRight w:val="0"/>
                          <w:marTop w:val="0"/>
                          <w:marBottom w:val="0"/>
                          <w:divBdr>
                            <w:top w:val="none" w:sz="0" w:space="0" w:color="auto"/>
                            <w:left w:val="none" w:sz="0" w:space="0" w:color="auto"/>
                            <w:bottom w:val="none" w:sz="0" w:space="0" w:color="auto"/>
                            <w:right w:val="none" w:sz="0" w:space="0" w:color="auto"/>
                          </w:divBdr>
                          <w:divsChild>
                            <w:div w:id="1013609250">
                              <w:marLeft w:val="0"/>
                              <w:marRight w:val="0"/>
                              <w:marTop w:val="0"/>
                              <w:marBottom w:val="0"/>
                              <w:divBdr>
                                <w:top w:val="none" w:sz="0" w:space="0" w:color="auto"/>
                                <w:left w:val="none" w:sz="0" w:space="0" w:color="auto"/>
                                <w:bottom w:val="none" w:sz="0" w:space="0" w:color="auto"/>
                                <w:right w:val="none" w:sz="0" w:space="0" w:color="auto"/>
                              </w:divBdr>
                              <w:divsChild>
                                <w:div w:id="216088215">
                                  <w:marLeft w:val="0"/>
                                  <w:marRight w:val="0"/>
                                  <w:marTop w:val="0"/>
                                  <w:marBottom w:val="0"/>
                                  <w:divBdr>
                                    <w:top w:val="none" w:sz="0" w:space="0" w:color="auto"/>
                                    <w:left w:val="none" w:sz="0" w:space="0" w:color="auto"/>
                                    <w:bottom w:val="none" w:sz="0" w:space="0" w:color="auto"/>
                                    <w:right w:val="none" w:sz="0" w:space="0" w:color="auto"/>
                                  </w:divBdr>
                                  <w:divsChild>
                                    <w:div w:id="979116068">
                                      <w:marLeft w:val="0"/>
                                      <w:marRight w:val="0"/>
                                      <w:marTop w:val="0"/>
                                      <w:marBottom w:val="0"/>
                                      <w:divBdr>
                                        <w:top w:val="none" w:sz="0" w:space="0" w:color="auto"/>
                                        <w:left w:val="none" w:sz="0" w:space="0" w:color="auto"/>
                                        <w:bottom w:val="none" w:sz="0" w:space="0" w:color="auto"/>
                                        <w:right w:val="none" w:sz="0" w:space="0" w:color="auto"/>
                                      </w:divBdr>
                                      <w:divsChild>
                                        <w:div w:id="183278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74253">
                          <w:marLeft w:val="0"/>
                          <w:marRight w:val="0"/>
                          <w:marTop w:val="240"/>
                          <w:marBottom w:val="0"/>
                          <w:divBdr>
                            <w:top w:val="none" w:sz="0" w:space="0" w:color="auto"/>
                            <w:left w:val="none" w:sz="0" w:space="0" w:color="auto"/>
                            <w:bottom w:val="none" w:sz="0" w:space="0" w:color="auto"/>
                            <w:right w:val="none" w:sz="0" w:space="0" w:color="auto"/>
                          </w:divBdr>
                          <w:divsChild>
                            <w:div w:id="345326866">
                              <w:marLeft w:val="0"/>
                              <w:marRight w:val="0"/>
                              <w:marTop w:val="0"/>
                              <w:marBottom w:val="0"/>
                              <w:divBdr>
                                <w:top w:val="none" w:sz="0" w:space="0" w:color="auto"/>
                                <w:left w:val="none" w:sz="0" w:space="0" w:color="auto"/>
                                <w:bottom w:val="none" w:sz="0" w:space="0" w:color="auto"/>
                                <w:right w:val="none" w:sz="0" w:space="0" w:color="auto"/>
                              </w:divBdr>
                              <w:divsChild>
                                <w:div w:id="1886484108">
                                  <w:marLeft w:val="0"/>
                                  <w:marRight w:val="0"/>
                                  <w:marTop w:val="0"/>
                                  <w:marBottom w:val="0"/>
                                  <w:divBdr>
                                    <w:top w:val="none" w:sz="0" w:space="0" w:color="auto"/>
                                    <w:left w:val="none" w:sz="0" w:space="0" w:color="auto"/>
                                    <w:bottom w:val="none" w:sz="0" w:space="0" w:color="auto"/>
                                    <w:right w:val="none" w:sz="0" w:space="0" w:color="auto"/>
                                  </w:divBdr>
                                  <w:divsChild>
                                    <w:div w:id="1612275342">
                                      <w:marLeft w:val="0"/>
                                      <w:marRight w:val="0"/>
                                      <w:marTop w:val="0"/>
                                      <w:marBottom w:val="0"/>
                                      <w:divBdr>
                                        <w:top w:val="none" w:sz="0" w:space="0" w:color="auto"/>
                                        <w:left w:val="none" w:sz="0" w:space="0" w:color="auto"/>
                                        <w:bottom w:val="none" w:sz="0" w:space="0" w:color="auto"/>
                                        <w:right w:val="none" w:sz="0" w:space="0" w:color="auto"/>
                                      </w:divBdr>
                                    </w:div>
                                    <w:div w:id="1105467026">
                                      <w:marLeft w:val="0"/>
                                      <w:marRight w:val="0"/>
                                      <w:marTop w:val="0"/>
                                      <w:marBottom w:val="0"/>
                                      <w:divBdr>
                                        <w:top w:val="none" w:sz="0" w:space="0" w:color="auto"/>
                                        <w:left w:val="none" w:sz="0" w:space="0" w:color="auto"/>
                                        <w:bottom w:val="none" w:sz="0" w:space="0" w:color="auto"/>
                                        <w:right w:val="none" w:sz="0" w:space="0" w:color="auto"/>
                                      </w:divBdr>
                                      <w:divsChild>
                                        <w:div w:id="1915629636">
                                          <w:marLeft w:val="0"/>
                                          <w:marRight w:val="0"/>
                                          <w:marTop w:val="0"/>
                                          <w:marBottom w:val="0"/>
                                          <w:divBdr>
                                            <w:top w:val="none" w:sz="0" w:space="0" w:color="auto"/>
                                            <w:left w:val="none" w:sz="0" w:space="0" w:color="auto"/>
                                            <w:bottom w:val="none" w:sz="0" w:space="0" w:color="auto"/>
                                            <w:right w:val="none" w:sz="0" w:space="0" w:color="auto"/>
                                          </w:divBdr>
                                          <w:divsChild>
                                            <w:div w:id="4849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6347742">
          <w:marLeft w:val="0"/>
          <w:marRight w:val="0"/>
          <w:marTop w:val="990"/>
          <w:marBottom w:val="720"/>
          <w:divBdr>
            <w:top w:val="none" w:sz="0" w:space="0" w:color="auto"/>
            <w:left w:val="none" w:sz="0" w:space="0" w:color="auto"/>
            <w:bottom w:val="none" w:sz="0" w:space="0" w:color="auto"/>
            <w:right w:val="none" w:sz="0" w:space="0" w:color="auto"/>
          </w:divBdr>
          <w:divsChild>
            <w:div w:id="2005938518">
              <w:marLeft w:val="0"/>
              <w:marRight w:val="0"/>
              <w:marTop w:val="0"/>
              <w:marBottom w:val="0"/>
              <w:divBdr>
                <w:top w:val="none" w:sz="0" w:space="0" w:color="auto"/>
                <w:left w:val="none" w:sz="0" w:space="0" w:color="auto"/>
                <w:bottom w:val="none" w:sz="0" w:space="0" w:color="auto"/>
                <w:right w:val="none" w:sz="0" w:space="0" w:color="auto"/>
              </w:divBdr>
              <w:divsChild>
                <w:div w:id="200943213">
                  <w:marLeft w:val="0"/>
                  <w:marRight w:val="0"/>
                  <w:marTop w:val="0"/>
                  <w:marBottom w:val="0"/>
                  <w:divBdr>
                    <w:top w:val="none" w:sz="0" w:space="0" w:color="auto"/>
                    <w:left w:val="none" w:sz="0" w:space="0" w:color="auto"/>
                    <w:bottom w:val="none" w:sz="0" w:space="0" w:color="auto"/>
                    <w:right w:val="none" w:sz="0" w:space="0" w:color="auto"/>
                  </w:divBdr>
                </w:div>
                <w:div w:id="1799299779">
                  <w:marLeft w:val="0"/>
                  <w:marRight w:val="0"/>
                  <w:marTop w:val="0"/>
                  <w:marBottom w:val="0"/>
                  <w:divBdr>
                    <w:top w:val="none" w:sz="0" w:space="0" w:color="auto"/>
                    <w:left w:val="none" w:sz="0" w:space="0" w:color="auto"/>
                    <w:bottom w:val="none" w:sz="0" w:space="0" w:color="auto"/>
                    <w:right w:val="none" w:sz="0" w:space="0" w:color="auto"/>
                  </w:divBdr>
                  <w:divsChild>
                    <w:div w:id="163398093">
                      <w:marLeft w:val="0"/>
                      <w:marRight w:val="0"/>
                      <w:marTop w:val="0"/>
                      <w:marBottom w:val="0"/>
                      <w:divBdr>
                        <w:top w:val="none" w:sz="0" w:space="0" w:color="auto"/>
                        <w:left w:val="none" w:sz="0" w:space="0" w:color="auto"/>
                        <w:bottom w:val="none" w:sz="0" w:space="0" w:color="auto"/>
                        <w:right w:val="none" w:sz="0" w:space="0" w:color="auto"/>
                      </w:divBdr>
                      <w:divsChild>
                        <w:div w:id="1853955391">
                          <w:marLeft w:val="0"/>
                          <w:marRight w:val="0"/>
                          <w:marTop w:val="0"/>
                          <w:marBottom w:val="0"/>
                          <w:divBdr>
                            <w:top w:val="none" w:sz="0" w:space="0" w:color="auto"/>
                            <w:left w:val="none" w:sz="0" w:space="0" w:color="auto"/>
                            <w:bottom w:val="none" w:sz="0" w:space="0" w:color="auto"/>
                            <w:right w:val="none" w:sz="0" w:space="0" w:color="auto"/>
                          </w:divBdr>
                          <w:divsChild>
                            <w:div w:id="101596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449061">
                  <w:marLeft w:val="0"/>
                  <w:marRight w:val="0"/>
                  <w:marTop w:val="0"/>
                  <w:marBottom w:val="0"/>
                  <w:divBdr>
                    <w:top w:val="none" w:sz="0" w:space="0" w:color="auto"/>
                    <w:left w:val="none" w:sz="0" w:space="0" w:color="auto"/>
                    <w:bottom w:val="none" w:sz="0" w:space="0" w:color="auto"/>
                    <w:right w:val="none" w:sz="0" w:space="0" w:color="auto"/>
                  </w:divBdr>
                  <w:divsChild>
                    <w:div w:id="8799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2619">
              <w:marLeft w:val="0"/>
              <w:marRight w:val="0"/>
              <w:marTop w:val="195"/>
              <w:marBottom w:val="0"/>
              <w:divBdr>
                <w:top w:val="none" w:sz="0" w:space="0" w:color="auto"/>
                <w:left w:val="none" w:sz="0" w:space="0" w:color="auto"/>
                <w:bottom w:val="none" w:sz="0" w:space="0" w:color="auto"/>
                <w:right w:val="none" w:sz="0" w:space="0" w:color="auto"/>
              </w:divBdr>
              <w:divsChild>
                <w:div w:id="977370232">
                  <w:marLeft w:val="0"/>
                  <w:marRight w:val="0"/>
                  <w:marTop w:val="0"/>
                  <w:marBottom w:val="0"/>
                  <w:divBdr>
                    <w:top w:val="none" w:sz="0" w:space="0" w:color="auto"/>
                    <w:left w:val="none" w:sz="0" w:space="0" w:color="auto"/>
                    <w:bottom w:val="none" w:sz="0" w:space="0" w:color="auto"/>
                    <w:right w:val="none" w:sz="0" w:space="0" w:color="auto"/>
                  </w:divBdr>
                  <w:divsChild>
                    <w:div w:id="945774343">
                      <w:marLeft w:val="0"/>
                      <w:marRight w:val="0"/>
                      <w:marTop w:val="0"/>
                      <w:marBottom w:val="0"/>
                      <w:divBdr>
                        <w:top w:val="none" w:sz="0" w:space="0" w:color="auto"/>
                        <w:left w:val="none" w:sz="0" w:space="0" w:color="auto"/>
                        <w:bottom w:val="none" w:sz="0" w:space="0" w:color="auto"/>
                        <w:right w:val="none" w:sz="0" w:space="0" w:color="auto"/>
                      </w:divBdr>
                      <w:divsChild>
                        <w:div w:id="472985532">
                          <w:marLeft w:val="0"/>
                          <w:marRight w:val="0"/>
                          <w:marTop w:val="0"/>
                          <w:marBottom w:val="0"/>
                          <w:divBdr>
                            <w:top w:val="none" w:sz="0" w:space="0" w:color="auto"/>
                            <w:left w:val="none" w:sz="0" w:space="0" w:color="auto"/>
                            <w:bottom w:val="none" w:sz="0" w:space="0" w:color="auto"/>
                            <w:right w:val="none" w:sz="0" w:space="0" w:color="auto"/>
                          </w:divBdr>
                          <w:divsChild>
                            <w:div w:id="1292901282">
                              <w:marLeft w:val="0"/>
                              <w:marRight w:val="0"/>
                              <w:marTop w:val="0"/>
                              <w:marBottom w:val="0"/>
                              <w:divBdr>
                                <w:top w:val="none" w:sz="0" w:space="0" w:color="auto"/>
                                <w:left w:val="none" w:sz="0" w:space="0" w:color="auto"/>
                                <w:bottom w:val="none" w:sz="0" w:space="0" w:color="auto"/>
                                <w:right w:val="none" w:sz="0" w:space="0" w:color="auto"/>
                              </w:divBdr>
                              <w:divsChild>
                                <w:div w:id="2051883128">
                                  <w:marLeft w:val="0"/>
                                  <w:marRight w:val="0"/>
                                  <w:marTop w:val="0"/>
                                  <w:marBottom w:val="0"/>
                                  <w:divBdr>
                                    <w:top w:val="none" w:sz="0" w:space="0" w:color="auto"/>
                                    <w:left w:val="none" w:sz="0" w:space="0" w:color="auto"/>
                                    <w:bottom w:val="none" w:sz="0" w:space="0" w:color="auto"/>
                                    <w:right w:val="none" w:sz="0" w:space="0" w:color="auto"/>
                                  </w:divBdr>
                                  <w:divsChild>
                                    <w:div w:id="1471708258">
                                      <w:marLeft w:val="0"/>
                                      <w:marRight w:val="0"/>
                                      <w:marTop w:val="0"/>
                                      <w:marBottom w:val="0"/>
                                      <w:divBdr>
                                        <w:top w:val="none" w:sz="0" w:space="0" w:color="auto"/>
                                        <w:left w:val="none" w:sz="0" w:space="0" w:color="auto"/>
                                        <w:bottom w:val="none" w:sz="0" w:space="0" w:color="auto"/>
                                        <w:right w:val="none" w:sz="0" w:space="0" w:color="auto"/>
                                      </w:divBdr>
                                      <w:divsChild>
                                        <w:div w:id="117083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73482">
                          <w:marLeft w:val="0"/>
                          <w:marRight w:val="0"/>
                          <w:marTop w:val="0"/>
                          <w:marBottom w:val="0"/>
                          <w:divBdr>
                            <w:top w:val="none" w:sz="0" w:space="0" w:color="auto"/>
                            <w:left w:val="none" w:sz="0" w:space="0" w:color="auto"/>
                            <w:bottom w:val="none" w:sz="0" w:space="0" w:color="auto"/>
                            <w:right w:val="none" w:sz="0" w:space="0" w:color="auto"/>
                          </w:divBdr>
                          <w:divsChild>
                            <w:div w:id="259409002">
                              <w:marLeft w:val="0"/>
                              <w:marRight w:val="0"/>
                              <w:marTop w:val="0"/>
                              <w:marBottom w:val="0"/>
                              <w:divBdr>
                                <w:top w:val="none" w:sz="0" w:space="0" w:color="auto"/>
                                <w:left w:val="none" w:sz="0" w:space="0" w:color="auto"/>
                                <w:bottom w:val="none" w:sz="0" w:space="0" w:color="auto"/>
                                <w:right w:val="none" w:sz="0" w:space="0" w:color="auto"/>
                              </w:divBdr>
                              <w:divsChild>
                                <w:div w:id="601885567">
                                  <w:marLeft w:val="0"/>
                                  <w:marRight w:val="0"/>
                                  <w:marTop w:val="0"/>
                                  <w:marBottom w:val="0"/>
                                  <w:divBdr>
                                    <w:top w:val="none" w:sz="0" w:space="0" w:color="auto"/>
                                    <w:left w:val="none" w:sz="0" w:space="0" w:color="auto"/>
                                    <w:bottom w:val="none" w:sz="0" w:space="0" w:color="auto"/>
                                    <w:right w:val="none" w:sz="0" w:space="0" w:color="auto"/>
                                  </w:divBdr>
                                  <w:divsChild>
                                    <w:div w:id="939676435">
                                      <w:marLeft w:val="0"/>
                                      <w:marRight w:val="0"/>
                                      <w:marTop w:val="0"/>
                                      <w:marBottom w:val="0"/>
                                      <w:divBdr>
                                        <w:top w:val="none" w:sz="0" w:space="0" w:color="auto"/>
                                        <w:left w:val="none" w:sz="0" w:space="0" w:color="auto"/>
                                        <w:bottom w:val="none" w:sz="0" w:space="0" w:color="auto"/>
                                        <w:right w:val="none" w:sz="0" w:space="0" w:color="auto"/>
                                      </w:divBdr>
                                      <w:divsChild>
                                        <w:div w:id="17284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03478">
                          <w:marLeft w:val="0"/>
                          <w:marRight w:val="0"/>
                          <w:marTop w:val="0"/>
                          <w:marBottom w:val="0"/>
                          <w:divBdr>
                            <w:top w:val="none" w:sz="0" w:space="0" w:color="auto"/>
                            <w:left w:val="none" w:sz="0" w:space="0" w:color="auto"/>
                            <w:bottom w:val="none" w:sz="0" w:space="0" w:color="auto"/>
                            <w:right w:val="none" w:sz="0" w:space="0" w:color="auto"/>
                          </w:divBdr>
                          <w:divsChild>
                            <w:div w:id="89667066">
                              <w:marLeft w:val="0"/>
                              <w:marRight w:val="0"/>
                              <w:marTop w:val="0"/>
                              <w:marBottom w:val="0"/>
                              <w:divBdr>
                                <w:top w:val="none" w:sz="0" w:space="0" w:color="auto"/>
                                <w:left w:val="none" w:sz="0" w:space="0" w:color="auto"/>
                                <w:bottom w:val="none" w:sz="0" w:space="0" w:color="auto"/>
                                <w:right w:val="none" w:sz="0" w:space="0" w:color="auto"/>
                              </w:divBdr>
                              <w:divsChild>
                                <w:div w:id="630550920">
                                  <w:marLeft w:val="0"/>
                                  <w:marRight w:val="0"/>
                                  <w:marTop w:val="0"/>
                                  <w:marBottom w:val="0"/>
                                  <w:divBdr>
                                    <w:top w:val="none" w:sz="0" w:space="0" w:color="auto"/>
                                    <w:left w:val="none" w:sz="0" w:space="0" w:color="auto"/>
                                    <w:bottom w:val="none" w:sz="0" w:space="0" w:color="auto"/>
                                    <w:right w:val="none" w:sz="0" w:space="0" w:color="auto"/>
                                  </w:divBdr>
                                  <w:divsChild>
                                    <w:div w:id="210308214">
                                      <w:marLeft w:val="0"/>
                                      <w:marRight w:val="0"/>
                                      <w:marTop w:val="0"/>
                                      <w:marBottom w:val="0"/>
                                      <w:divBdr>
                                        <w:top w:val="none" w:sz="0" w:space="0" w:color="auto"/>
                                        <w:left w:val="none" w:sz="0" w:space="0" w:color="auto"/>
                                        <w:bottom w:val="none" w:sz="0" w:space="0" w:color="auto"/>
                                        <w:right w:val="none" w:sz="0" w:space="0" w:color="auto"/>
                                      </w:divBdr>
                                      <w:divsChild>
                                        <w:div w:id="212634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936652">
                          <w:marLeft w:val="0"/>
                          <w:marRight w:val="0"/>
                          <w:marTop w:val="0"/>
                          <w:marBottom w:val="0"/>
                          <w:divBdr>
                            <w:top w:val="none" w:sz="0" w:space="0" w:color="auto"/>
                            <w:left w:val="none" w:sz="0" w:space="0" w:color="auto"/>
                            <w:bottom w:val="none" w:sz="0" w:space="0" w:color="auto"/>
                            <w:right w:val="none" w:sz="0" w:space="0" w:color="auto"/>
                          </w:divBdr>
                          <w:divsChild>
                            <w:div w:id="1201942674">
                              <w:marLeft w:val="0"/>
                              <w:marRight w:val="0"/>
                              <w:marTop w:val="0"/>
                              <w:marBottom w:val="0"/>
                              <w:divBdr>
                                <w:top w:val="none" w:sz="0" w:space="0" w:color="auto"/>
                                <w:left w:val="none" w:sz="0" w:space="0" w:color="auto"/>
                                <w:bottom w:val="none" w:sz="0" w:space="0" w:color="auto"/>
                                <w:right w:val="none" w:sz="0" w:space="0" w:color="auto"/>
                              </w:divBdr>
                              <w:divsChild>
                                <w:div w:id="2074162215">
                                  <w:marLeft w:val="0"/>
                                  <w:marRight w:val="0"/>
                                  <w:marTop w:val="0"/>
                                  <w:marBottom w:val="0"/>
                                  <w:divBdr>
                                    <w:top w:val="none" w:sz="0" w:space="0" w:color="auto"/>
                                    <w:left w:val="none" w:sz="0" w:space="0" w:color="auto"/>
                                    <w:bottom w:val="none" w:sz="0" w:space="0" w:color="auto"/>
                                    <w:right w:val="none" w:sz="0" w:space="0" w:color="auto"/>
                                  </w:divBdr>
                                  <w:divsChild>
                                    <w:div w:id="1682462616">
                                      <w:marLeft w:val="0"/>
                                      <w:marRight w:val="0"/>
                                      <w:marTop w:val="0"/>
                                      <w:marBottom w:val="0"/>
                                      <w:divBdr>
                                        <w:top w:val="none" w:sz="0" w:space="0" w:color="auto"/>
                                        <w:left w:val="none" w:sz="0" w:space="0" w:color="auto"/>
                                        <w:bottom w:val="none" w:sz="0" w:space="0" w:color="auto"/>
                                        <w:right w:val="none" w:sz="0" w:space="0" w:color="auto"/>
                                      </w:divBdr>
                                      <w:divsChild>
                                        <w:div w:id="32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67774">
                          <w:marLeft w:val="0"/>
                          <w:marRight w:val="0"/>
                          <w:marTop w:val="240"/>
                          <w:marBottom w:val="0"/>
                          <w:divBdr>
                            <w:top w:val="none" w:sz="0" w:space="0" w:color="auto"/>
                            <w:left w:val="none" w:sz="0" w:space="0" w:color="auto"/>
                            <w:bottom w:val="none" w:sz="0" w:space="0" w:color="auto"/>
                            <w:right w:val="none" w:sz="0" w:space="0" w:color="auto"/>
                          </w:divBdr>
                          <w:divsChild>
                            <w:div w:id="2111390037">
                              <w:marLeft w:val="0"/>
                              <w:marRight w:val="0"/>
                              <w:marTop w:val="0"/>
                              <w:marBottom w:val="0"/>
                              <w:divBdr>
                                <w:top w:val="none" w:sz="0" w:space="0" w:color="auto"/>
                                <w:left w:val="none" w:sz="0" w:space="0" w:color="auto"/>
                                <w:bottom w:val="none" w:sz="0" w:space="0" w:color="auto"/>
                                <w:right w:val="none" w:sz="0" w:space="0" w:color="auto"/>
                              </w:divBdr>
                              <w:divsChild>
                                <w:div w:id="165555867">
                                  <w:marLeft w:val="0"/>
                                  <w:marRight w:val="0"/>
                                  <w:marTop w:val="0"/>
                                  <w:marBottom w:val="0"/>
                                  <w:divBdr>
                                    <w:top w:val="none" w:sz="0" w:space="0" w:color="auto"/>
                                    <w:left w:val="none" w:sz="0" w:space="0" w:color="auto"/>
                                    <w:bottom w:val="none" w:sz="0" w:space="0" w:color="auto"/>
                                    <w:right w:val="none" w:sz="0" w:space="0" w:color="auto"/>
                                  </w:divBdr>
                                  <w:divsChild>
                                    <w:div w:id="284317597">
                                      <w:marLeft w:val="0"/>
                                      <w:marRight w:val="0"/>
                                      <w:marTop w:val="0"/>
                                      <w:marBottom w:val="0"/>
                                      <w:divBdr>
                                        <w:top w:val="none" w:sz="0" w:space="0" w:color="auto"/>
                                        <w:left w:val="none" w:sz="0" w:space="0" w:color="auto"/>
                                        <w:bottom w:val="none" w:sz="0" w:space="0" w:color="auto"/>
                                        <w:right w:val="none" w:sz="0" w:space="0" w:color="auto"/>
                                      </w:divBdr>
                                    </w:div>
                                    <w:div w:id="2112820923">
                                      <w:marLeft w:val="0"/>
                                      <w:marRight w:val="0"/>
                                      <w:marTop w:val="0"/>
                                      <w:marBottom w:val="0"/>
                                      <w:divBdr>
                                        <w:top w:val="none" w:sz="0" w:space="0" w:color="auto"/>
                                        <w:left w:val="none" w:sz="0" w:space="0" w:color="auto"/>
                                        <w:bottom w:val="none" w:sz="0" w:space="0" w:color="auto"/>
                                        <w:right w:val="none" w:sz="0" w:space="0" w:color="auto"/>
                                      </w:divBdr>
                                      <w:divsChild>
                                        <w:div w:id="1066143438">
                                          <w:marLeft w:val="0"/>
                                          <w:marRight w:val="0"/>
                                          <w:marTop w:val="0"/>
                                          <w:marBottom w:val="0"/>
                                          <w:divBdr>
                                            <w:top w:val="none" w:sz="0" w:space="0" w:color="auto"/>
                                            <w:left w:val="none" w:sz="0" w:space="0" w:color="auto"/>
                                            <w:bottom w:val="none" w:sz="0" w:space="0" w:color="auto"/>
                                            <w:right w:val="none" w:sz="0" w:space="0" w:color="auto"/>
                                          </w:divBdr>
                                          <w:divsChild>
                                            <w:div w:id="8896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887447">
          <w:marLeft w:val="0"/>
          <w:marRight w:val="0"/>
          <w:marTop w:val="990"/>
          <w:marBottom w:val="720"/>
          <w:divBdr>
            <w:top w:val="none" w:sz="0" w:space="0" w:color="auto"/>
            <w:left w:val="none" w:sz="0" w:space="0" w:color="auto"/>
            <w:bottom w:val="none" w:sz="0" w:space="0" w:color="auto"/>
            <w:right w:val="none" w:sz="0" w:space="0" w:color="auto"/>
          </w:divBdr>
          <w:divsChild>
            <w:div w:id="275330138">
              <w:marLeft w:val="0"/>
              <w:marRight w:val="0"/>
              <w:marTop w:val="0"/>
              <w:marBottom w:val="0"/>
              <w:divBdr>
                <w:top w:val="none" w:sz="0" w:space="0" w:color="auto"/>
                <w:left w:val="none" w:sz="0" w:space="0" w:color="auto"/>
                <w:bottom w:val="none" w:sz="0" w:space="0" w:color="auto"/>
                <w:right w:val="none" w:sz="0" w:space="0" w:color="auto"/>
              </w:divBdr>
              <w:divsChild>
                <w:div w:id="1745372348">
                  <w:marLeft w:val="0"/>
                  <w:marRight w:val="0"/>
                  <w:marTop w:val="0"/>
                  <w:marBottom w:val="0"/>
                  <w:divBdr>
                    <w:top w:val="none" w:sz="0" w:space="0" w:color="auto"/>
                    <w:left w:val="none" w:sz="0" w:space="0" w:color="auto"/>
                    <w:bottom w:val="none" w:sz="0" w:space="0" w:color="auto"/>
                    <w:right w:val="none" w:sz="0" w:space="0" w:color="auto"/>
                  </w:divBdr>
                </w:div>
                <w:div w:id="734594727">
                  <w:marLeft w:val="0"/>
                  <w:marRight w:val="0"/>
                  <w:marTop w:val="0"/>
                  <w:marBottom w:val="0"/>
                  <w:divBdr>
                    <w:top w:val="none" w:sz="0" w:space="0" w:color="auto"/>
                    <w:left w:val="none" w:sz="0" w:space="0" w:color="auto"/>
                    <w:bottom w:val="none" w:sz="0" w:space="0" w:color="auto"/>
                    <w:right w:val="none" w:sz="0" w:space="0" w:color="auto"/>
                  </w:divBdr>
                  <w:divsChild>
                    <w:div w:id="1958296388">
                      <w:marLeft w:val="0"/>
                      <w:marRight w:val="0"/>
                      <w:marTop w:val="0"/>
                      <w:marBottom w:val="0"/>
                      <w:divBdr>
                        <w:top w:val="none" w:sz="0" w:space="0" w:color="auto"/>
                        <w:left w:val="none" w:sz="0" w:space="0" w:color="auto"/>
                        <w:bottom w:val="none" w:sz="0" w:space="0" w:color="auto"/>
                        <w:right w:val="none" w:sz="0" w:space="0" w:color="auto"/>
                      </w:divBdr>
                      <w:divsChild>
                        <w:div w:id="912349003">
                          <w:marLeft w:val="0"/>
                          <w:marRight w:val="0"/>
                          <w:marTop w:val="0"/>
                          <w:marBottom w:val="0"/>
                          <w:divBdr>
                            <w:top w:val="none" w:sz="0" w:space="0" w:color="auto"/>
                            <w:left w:val="none" w:sz="0" w:space="0" w:color="auto"/>
                            <w:bottom w:val="none" w:sz="0" w:space="0" w:color="auto"/>
                            <w:right w:val="none" w:sz="0" w:space="0" w:color="auto"/>
                          </w:divBdr>
                          <w:divsChild>
                            <w:div w:id="19890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225186">
                  <w:marLeft w:val="0"/>
                  <w:marRight w:val="0"/>
                  <w:marTop w:val="0"/>
                  <w:marBottom w:val="0"/>
                  <w:divBdr>
                    <w:top w:val="none" w:sz="0" w:space="0" w:color="auto"/>
                    <w:left w:val="none" w:sz="0" w:space="0" w:color="auto"/>
                    <w:bottom w:val="none" w:sz="0" w:space="0" w:color="auto"/>
                    <w:right w:val="none" w:sz="0" w:space="0" w:color="auto"/>
                  </w:divBdr>
                  <w:divsChild>
                    <w:div w:id="7429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68084">
              <w:marLeft w:val="0"/>
              <w:marRight w:val="0"/>
              <w:marTop w:val="195"/>
              <w:marBottom w:val="0"/>
              <w:divBdr>
                <w:top w:val="none" w:sz="0" w:space="0" w:color="auto"/>
                <w:left w:val="none" w:sz="0" w:space="0" w:color="auto"/>
                <w:bottom w:val="none" w:sz="0" w:space="0" w:color="auto"/>
                <w:right w:val="none" w:sz="0" w:space="0" w:color="auto"/>
              </w:divBdr>
              <w:divsChild>
                <w:div w:id="1539513375">
                  <w:marLeft w:val="0"/>
                  <w:marRight w:val="0"/>
                  <w:marTop w:val="0"/>
                  <w:marBottom w:val="0"/>
                  <w:divBdr>
                    <w:top w:val="none" w:sz="0" w:space="0" w:color="auto"/>
                    <w:left w:val="none" w:sz="0" w:space="0" w:color="auto"/>
                    <w:bottom w:val="none" w:sz="0" w:space="0" w:color="auto"/>
                    <w:right w:val="none" w:sz="0" w:space="0" w:color="auto"/>
                  </w:divBdr>
                  <w:divsChild>
                    <w:div w:id="638849798">
                      <w:marLeft w:val="0"/>
                      <w:marRight w:val="0"/>
                      <w:marTop w:val="0"/>
                      <w:marBottom w:val="0"/>
                      <w:divBdr>
                        <w:top w:val="none" w:sz="0" w:space="0" w:color="auto"/>
                        <w:left w:val="none" w:sz="0" w:space="0" w:color="auto"/>
                        <w:bottom w:val="none" w:sz="0" w:space="0" w:color="auto"/>
                        <w:right w:val="none" w:sz="0" w:space="0" w:color="auto"/>
                      </w:divBdr>
                      <w:divsChild>
                        <w:div w:id="757562441">
                          <w:marLeft w:val="0"/>
                          <w:marRight w:val="0"/>
                          <w:marTop w:val="0"/>
                          <w:marBottom w:val="0"/>
                          <w:divBdr>
                            <w:top w:val="none" w:sz="0" w:space="0" w:color="auto"/>
                            <w:left w:val="none" w:sz="0" w:space="0" w:color="auto"/>
                            <w:bottom w:val="none" w:sz="0" w:space="0" w:color="auto"/>
                            <w:right w:val="none" w:sz="0" w:space="0" w:color="auto"/>
                          </w:divBdr>
                          <w:divsChild>
                            <w:div w:id="24411786">
                              <w:marLeft w:val="0"/>
                              <w:marRight w:val="0"/>
                              <w:marTop w:val="0"/>
                              <w:marBottom w:val="0"/>
                              <w:divBdr>
                                <w:top w:val="none" w:sz="0" w:space="0" w:color="auto"/>
                                <w:left w:val="none" w:sz="0" w:space="0" w:color="auto"/>
                                <w:bottom w:val="none" w:sz="0" w:space="0" w:color="auto"/>
                                <w:right w:val="none" w:sz="0" w:space="0" w:color="auto"/>
                              </w:divBdr>
                              <w:divsChild>
                                <w:div w:id="558637318">
                                  <w:marLeft w:val="0"/>
                                  <w:marRight w:val="0"/>
                                  <w:marTop w:val="0"/>
                                  <w:marBottom w:val="0"/>
                                  <w:divBdr>
                                    <w:top w:val="none" w:sz="0" w:space="0" w:color="auto"/>
                                    <w:left w:val="none" w:sz="0" w:space="0" w:color="auto"/>
                                    <w:bottom w:val="none" w:sz="0" w:space="0" w:color="auto"/>
                                    <w:right w:val="none" w:sz="0" w:space="0" w:color="auto"/>
                                  </w:divBdr>
                                  <w:divsChild>
                                    <w:div w:id="984896926">
                                      <w:marLeft w:val="0"/>
                                      <w:marRight w:val="0"/>
                                      <w:marTop w:val="0"/>
                                      <w:marBottom w:val="0"/>
                                      <w:divBdr>
                                        <w:top w:val="none" w:sz="0" w:space="0" w:color="auto"/>
                                        <w:left w:val="none" w:sz="0" w:space="0" w:color="auto"/>
                                        <w:bottom w:val="none" w:sz="0" w:space="0" w:color="auto"/>
                                        <w:right w:val="none" w:sz="0" w:space="0" w:color="auto"/>
                                      </w:divBdr>
                                      <w:divsChild>
                                        <w:div w:id="177058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7733">
                          <w:marLeft w:val="0"/>
                          <w:marRight w:val="0"/>
                          <w:marTop w:val="0"/>
                          <w:marBottom w:val="0"/>
                          <w:divBdr>
                            <w:top w:val="none" w:sz="0" w:space="0" w:color="auto"/>
                            <w:left w:val="none" w:sz="0" w:space="0" w:color="auto"/>
                            <w:bottom w:val="none" w:sz="0" w:space="0" w:color="auto"/>
                            <w:right w:val="none" w:sz="0" w:space="0" w:color="auto"/>
                          </w:divBdr>
                          <w:divsChild>
                            <w:div w:id="1162619884">
                              <w:marLeft w:val="0"/>
                              <w:marRight w:val="0"/>
                              <w:marTop w:val="0"/>
                              <w:marBottom w:val="0"/>
                              <w:divBdr>
                                <w:top w:val="none" w:sz="0" w:space="0" w:color="auto"/>
                                <w:left w:val="none" w:sz="0" w:space="0" w:color="auto"/>
                                <w:bottom w:val="none" w:sz="0" w:space="0" w:color="auto"/>
                                <w:right w:val="none" w:sz="0" w:space="0" w:color="auto"/>
                              </w:divBdr>
                              <w:divsChild>
                                <w:div w:id="1465005909">
                                  <w:marLeft w:val="0"/>
                                  <w:marRight w:val="0"/>
                                  <w:marTop w:val="0"/>
                                  <w:marBottom w:val="0"/>
                                  <w:divBdr>
                                    <w:top w:val="none" w:sz="0" w:space="0" w:color="auto"/>
                                    <w:left w:val="none" w:sz="0" w:space="0" w:color="auto"/>
                                    <w:bottom w:val="none" w:sz="0" w:space="0" w:color="auto"/>
                                    <w:right w:val="none" w:sz="0" w:space="0" w:color="auto"/>
                                  </w:divBdr>
                                  <w:divsChild>
                                    <w:div w:id="692462240">
                                      <w:marLeft w:val="0"/>
                                      <w:marRight w:val="0"/>
                                      <w:marTop w:val="0"/>
                                      <w:marBottom w:val="0"/>
                                      <w:divBdr>
                                        <w:top w:val="none" w:sz="0" w:space="0" w:color="auto"/>
                                        <w:left w:val="none" w:sz="0" w:space="0" w:color="auto"/>
                                        <w:bottom w:val="none" w:sz="0" w:space="0" w:color="auto"/>
                                        <w:right w:val="none" w:sz="0" w:space="0" w:color="auto"/>
                                      </w:divBdr>
                                      <w:divsChild>
                                        <w:div w:id="49815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337861">
                          <w:marLeft w:val="0"/>
                          <w:marRight w:val="0"/>
                          <w:marTop w:val="0"/>
                          <w:marBottom w:val="0"/>
                          <w:divBdr>
                            <w:top w:val="none" w:sz="0" w:space="0" w:color="auto"/>
                            <w:left w:val="none" w:sz="0" w:space="0" w:color="auto"/>
                            <w:bottom w:val="none" w:sz="0" w:space="0" w:color="auto"/>
                            <w:right w:val="none" w:sz="0" w:space="0" w:color="auto"/>
                          </w:divBdr>
                          <w:divsChild>
                            <w:div w:id="834492116">
                              <w:marLeft w:val="0"/>
                              <w:marRight w:val="0"/>
                              <w:marTop w:val="0"/>
                              <w:marBottom w:val="0"/>
                              <w:divBdr>
                                <w:top w:val="none" w:sz="0" w:space="0" w:color="auto"/>
                                <w:left w:val="none" w:sz="0" w:space="0" w:color="auto"/>
                                <w:bottom w:val="none" w:sz="0" w:space="0" w:color="auto"/>
                                <w:right w:val="none" w:sz="0" w:space="0" w:color="auto"/>
                              </w:divBdr>
                              <w:divsChild>
                                <w:div w:id="1680814445">
                                  <w:marLeft w:val="0"/>
                                  <w:marRight w:val="0"/>
                                  <w:marTop w:val="0"/>
                                  <w:marBottom w:val="0"/>
                                  <w:divBdr>
                                    <w:top w:val="none" w:sz="0" w:space="0" w:color="auto"/>
                                    <w:left w:val="none" w:sz="0" w:space="0" w:color="auto"/>
                                    <w:bottom w:val="none" w:sz="0" w:space="0" w:color="auto"/>
                                    <w:right w:val="none" w:sz="0" w:space="0" w:color="auto"/>
                                  </w:divBdr>
                                  <w:divsChild>
                                    <w:div w:id="1176312956">
                                      <w:marLeft w:val="0"/>
                                      <w:marRight w:val="0"/>
                                      <w:marTop w:val="0"/>
                                      <w:marBottom w:val="0"/>
                                      <w:divBdr>
                                        <w:top w:val="none" w:sz="0" w:space="0" w:color="auto"/>
                                        <w:left w:val="none" w:sz="0" w:space="0" w:color="auto"/>
                                        <w:bottom w:val="none" w:sz="0" w:space="0" w:color="auto"/>
                                        <w:right w:val="none" w:sz="0" w:space="0" w:color="auto"/>
                                      </w:divBdr>
                                      <w:divsChild>
                                        <w:div w:id="94084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774469">
                          <w:marLeft w:val="0"/>
                          <w:marRight w:val="0"/>
                          <w:marTop w:val="0"/>
                          <w:marBottom w:val="0"/>
                          <w:divBdr>
                            <w:top w:val="none" w:sz="0" w:space="0" w:color="auto"/>
                            <w:left w:val="none" w:sz="0" w:space="0" w:color="auto"/>
                            <w:bottom w:val="none" w:sz="0" w:space="0" w:color="auto"/>
                            <w:right w:val="none" w:sz="0" w:space="0" w:color="auto"/>
                          </w:divBdr>
                          <w:divsChild>
                            <w:div w:id="489757427">
                              <w:marLeft w:val="0"/>
                              <w:marRight w:val="0"/>
                              <w:marTop w:val="0"/>
                              <w:marBottom w:val="0"/>
                              <w:divBdr>
                                <w:top w:val="none" w:sz="0" w:space="0" w:color="auto"/>
                                <w:left w:val="none" w:sz="0" w:space="0" w:color="auto"/>
                                <w:bottom w:val="none" w:sz="0" w:space="0" w:color="auto"/>
                                <w:right w:val="none" w:sz="0" w:space="0" w:color="auto"/>
                              </w:divBdr>
                              <w:divsChild>
                                <w:div w:id="1605109407">
                                  <w:marLeft w:val="0"/>
                                  <w:marRight w:val="0"/>
                                  <w:marTop w:val="0"/>
                                  <w:marBottom w:val="0"/>
                                  <w:divBdr>
                                    <w:top w:val="none" w:sz="0" w:space="0" w:color="auto"/>
                                    <w:left w:val="none" w:sz="0" w:space="0" w:color="auto"/>
                                    <w:bottom w:val="none" w:sz="0" w:space="0" w:color="auto"/>
                                    <w:right w:val="none" w:sz="0" w:space="0" w:color="auto"/>
                                  </w:divBdr>
                                  <w:divsChild>
                                    <w:div w:id="1599866956">
                                      <w:marLeft w:val="0"/>
                                      <w:marRight w:val="0"/>
                                      <w:marTop w:val="0"/>
                                      <w:marBottom w:val="0"/>
                                      <w:divBdr>
                                        <w:top w:val="none" w:sz="0" w:space="0" w:color="auto"/>
                                        <w:left w:val="none" w:sz="0" w:space="0" w:color="auto"/>
                                        <w:bottom w:val="none" w:sz="0" w:space="0" w:color="auto"/>
                                        <w:right w:val="none" w:sz="0" w:space="0" w:color="auto"/>
                                      </w:divBdr>
                                      <w:divsChild>
                                        <w:div w:id="7423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127892">
                          <w:marLeft w:val="0"/>
                          <w:marRight w:val="0"/>
                          <w:marTop w:val="240"/>
                          <w:marBottom w:val="0"/>
                          <w:divBdr>
                            <w:top w:val="none" w:sz="0" w:space="0" w:color="auto"/>
                            <w:left w:val="none" w:sz="0" w:space="0" w:color="auto"/>
                            <w:bottom w:val="none" w:sz="0" w:space="0" w:color="auto"/>
                            <w:right w:val="none" w:sz="0" w:space="0" w:color="auto"/>
                          </w:divBdr>
                          <w:divsChild>
                            <w:div w:id="1017317018">
                              <w:marLeft w:val="0"/>
                              <w:marRight w:val="0"/>
                              <w:marTop w:val="0"/>
                              <w:marBottom w:val="0"/>
                              <w:divBdr>
                                <w:top w:val="none" w:sz="0" w:space="0" w:color="auto"/>
                                <w:left w:val="none" w:sz="0" w:space="0" w:color="auto"/>
                                <w:bottom w:val="none" w:sz="0" w:space="0" w:color="auto"/>
                                <w:right w:val="none" w:sz="0" w:space="0" w:color="auto"/>
                              </w:divBdr>
                              <w:divsChild>
                                <w:div w:id="1982424987">
                                  <w:marLeft w:val="0"/>
                                  <w:marRight w:val="0"/>
                                  <w:marTop w:val="0"/>
                                  <w:marBottom w:val="0"/>
                                  <w:divBdr>
                                    <w:top w:val="none" w:sz="0" w:space="0" w:color="auto"/>
                                    <w:left w:val="none" w:sz="0" w:space="0" w:color="auto"/>
                                    <w:bottom w:val="none" w:sz="0" w:space="0" w:color="auto"/>
                                    <w:right w:val="none" w:sz="0" w:space="0" w:color="auto"/>
                                  </w:divBdr>
                                  <w:divsChild>
                                    <w:div w:id="1133206330">
                                      <w:marLeft w:val="0"/>
                                      <w:marRight w:val="0"/>
                                      <w:marTop w:val="0"/>
                                      <w:marBottom w:val="0"/>
                                      <w:divBdr>
                                        <w:top w:val="none" w:sz="0" w:space="0" w:color="auto"/>
                                        <w:left w:val="none" w:sz="0" w:space="0" w:color="auto"/>
                                        <w:bottom w:val="none" w:sz="0" w:space="0" w:color="auto"/>
                                        <w:right w:val="none" w:sz="0" w:space="0" w:color="auto"/>
                                      </w:divBdr>
                                    </w:div>
                                    <w:div w:id="1920410299">
                                      <w:marLeft w:val="0"/>
                                      <w:marRight w:val="0"/>
                                      <w:marTop w:val="0"/>
                                      <w:marBottom w:val="0"/>
                                      <w:divBdr>
                                        <w:top w:val="none" w:sz="0" w:space="0" w:color="auto"/>
                                        <w:left w:val="none" w:sz="0" w:space="0" w:color="auto"/>
                                        <w:bottom w:val="none" w:sz="0" w:space="0" w:color="auto"/>
                                        <w:right w:val="none" w:sz="0" w:space="0" w:color="auto"/>
                                      </w:divBdr>
                                      <w:divsChild>
                                        <w:div w:id="901449901">
                                          <w:marLeft w:val="0"/>
                                          <w:marRight w:val="0"/>
                                          <w:marTop w:val="0"/>
                                          <w:marBottom w:val="0"/>
                                          <w:divBdr>
                                            <w:top w:val="none" w:sz="0" w:space="0" w:color="auto"/>
                                            <w:left w:val="none" w:sz="0" w:space="0" w:color="auto"/>
                                            <w:bottom w:val="none" w:sz="0" w:space="0" w:color="auto"/>
                                            <w:right w:val="none" w:sz="0" w:space="0" w:color="auto"/>
                                          </w:divBdr>
                                          <w:divsChild>
                                            <w:div w:id="190776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3731627">
          <w:marLeft w:val="0"/>
          <w:marRight w:val="0"/>
          <w:marTop w:val="990"/>
          <w:marBottom w:val="720"/>
          <w:divBdr>
            <w:top w:val="none" w:sz="0" w:space="0" w:color="auto"/>
            <w:left w:val="none" w:sz="0" w:space="0" w:color="auto"/>
            <w:bottom w:val="none" w:sz="0" w:space="0" w:color="auto"/>
            <w:right w:val="none" w:sz="0" w:space="0" w:color="auto"/>
          </w:divBdr>
          <w:divsChild>
            <w:div w:id="1942950105">
              <w:marLeft w:val="0"/>
              <w:marRight w:val="0"/>
              <w:marTop w:val="0"/>
              <w:marBottom w:val="0"/>
              <w:divBdr>
                <w:top w:val="none" w:sz="0" w:space="0" w:color="auto"/>
                <w:left w:val="none" w:sz="0" w:space="0" w:color="auto"/>
                <w:bottom w:val="none" w:sz="0" w:space="0" w:color="auto"/>
                <w:right w:val="none" w:sz="0" w:space="0" w:color="auto"/>
              </w:divBdr>
              <w:divsChild>
                <w:div w:id="1699089250">
                  <w:marLeft w:val="0"/>
                  <w:marRight w:val="0"/>
                  <w:marTop w:val="0"/>
                  <w:marBottom w:val="0"/>
                  <w:divBdr>
                    <w:top w:val="none" w:sz="0" w:space="0" w:color="auto"/>
                    <w:left w:val="none" w:sz="0" w:space="0" w:color="auto"/>
                    <w:bottom w:val="none" w:sz="0" w:space="0" w:color="auto"/>
                    <w:right w:val="none" w:sz="0" w:space="0" w:color="auto"/>
                  </w:divBdr>
                </w:div>
                <w:div w:id="1838613649">
                  <w:marLeft w:val="0"/>
                  <w:marRight w:val="0"/>
                  <w:marTop w:val="0"/>
                  <w:marBottom w:val="0"/>
                  <w:divBdr>
                    <w:top w:val="none" w:sz="0" w:space="0" w:color="auto"/>
                    <w:left w:val="none" w:sz="0" w:space="0" w:color="auto"/>
                    <w:bottom w:val="none" w:sz="0" w:space="0" w:color="auto"/>
                    <w:right w:val="none" w:sz="0" w:space="0" w:color="auto"/>
                  </w:divBdr>
                  <w:divsChild>
                    <w:div w:id="57173052">
                      <w:marLeft w:val="0"/>
                      <w:marRight w:val="0"/>
                      <w:marTop w:val="0"/>
                      <w:marBottom w:val="0"/>
                      <w:divBdr>
                        <w:top w:val="none" w:sz="0" w:space="0" w:color="auto"/>
                        <w:left w:val="none" w:sz="0" w:space="0" w:color="auto"/>
                        <w:bottom w:val="none" w:sz="0" w:space="0" w:color="auto"/>
                        <w:right w:val="none" w:sz="0" w:space="0" w:color="auto"/>
                      </w:divBdr>
                      <w:divsChild>
                        <w:div w:id="388772998">
                          <w:marLeft w:val="0"/>
                          <w:marRight w:val="0"/>
                          <w:marTop w:val="0"/>
                          <w:marBottom w:val="0"/>
                          <w:divBdr>
                            <w:top w:val="none" w:sz="0" w:space="0" w:color="auto"/>
                            <w:left w:val="none" w:sz="0" w:space="0" w:color="auto"/>
                            <w:bottom w:val="none" w:sz="0" w:space="0" w:color="auto"/>
                            <w:right w:val="none" w:sz="0" w:space="0" w:color="auto"/>
                          </w:divBdr>
                          <w:divsChild>
                            <w:div w:id="80034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7360">
                  <w:marLeft w:val="0"/>
                  <w:marRight w:val="0"/>
                  <w:marTop w:val="0"/>
                  <w:marBottom w:val="0"/>
                  <w:divBdr>
                    <w:top w:val="none" w:sz="0" w:space="0" w:color="auto"/>
                    <w:left w:val="none" w:sz="0" w:space="0" w:color="auto"/>
                    <w:bottom w:val="none" w:sz="0" w:space="0" w:color="auto"/>
                    <w:right w:val="none" w:sz="0" w:space="0" w:color="auto"/>
                  </w:divBdr>
                  <w:divsChild>
                    <w:div w:id="125589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49537">
              <w:marLeft w:val="0"/>
              <w:marRight w:val="0"/>
              <w:marTop w:val="195"/>
              <w:marBottom w:val="0"/>
              <w:divBdr>
                <w:top w:val="none" w:sz="0" w:space="0" w:color="auto"/>
                <w:left w:val="none" w:sz="0" w:space="0" w:color="auto"/>
                <w:bottom w:val="none" w:sz="0" w:space="0" w:color="auto"/>
                <w:right w:val="none" w:sz="0" w:space="0" w:color="auto"/>
              </w:divBdr>
              <w:divsChild>
                <w:div w:id="952983406">
                  <w:marLeft w:val="0"/>
                  <w:marRight w:val="0"/>
                  <w:marTop w:val="0"/>
                  <w:marBottom w:val="0"/>
                  <w:divBdr>
                    <w:top w:val="none" w:sz="0" w:space="0" w:color="auto"/>
                    <w:left w:val="none" w:sz="0" w:space="0" w:color="auto"/>
                    <w:bottom w:val="none" w:sz="0" w:space="0" w:color="auto"/>
                    <w:right w:val="none" w:sz="0" w:space="0" w:color="auto"/>
                  </w:divBdr>
                  <w:divsChild>
                    <w:div w:id="113716545">
                      <w:marLeft w:val="0"/>
                      <w:marRight w:val="0"/>
                      <w:marTop w:val="0"/>
                      <w:marBottom w:val="0"/>
                      <w:divBdr>
                        <w:top w:val="none" w:sz="0" w:space="0" w:color="auto"/>
                        <w:left w:val="none" w:sz="0" w:space="0" w:color="auto"/>
                        <w:bottom w:val="none" w:sz="0" w:space="0" w:color="auto"/>
                        <w:right w:val="none" w:sz="0" w:space="0" w:color="auto"/>
                      </w:divBdr>
                      <w:divsChild>
                        <w:div w:id="1362970438">
                          <w:marLeft w:val="0"/>
                          <w:marRight w:val="0"/>
                          <w:marTop w:val="0"/>
                          <w:marBottom w:val="0"/>
                          <w:divBdr>
                            <w:top w:val="none" w:sz="0" w:space="0" w:color="auto"/>
                            <w:left w:val="none" w:sz="0" w:space="0" w:color="auto"/>
                            <w:bottom w:val="none" w:sz="0" w:space="0" w:color="auto"/>
                            <w:right w:val="none" w:sz="0" w:space="0" w:color="auto"/>
                          </w:divBdr>
                          <w:divsChild>
                            <w:div w:id="2000427452">
                              <w:marLeft w:val="0"/>
                              <w:marRight w:val="0"/>
                              <w:marTop w:val="0"/>
                              <w:marBottom w:val="0"/>
                              <w:divBdr>
                                <w:top w:val="none" w:sz="0" w:space="0" w:color="auto"/>
                                <w:left w:val="none" w:sz="0" w:space="0" w:color="auto"/>
                                <w:bottom w:val="none" w:sz="0" w:space="0" w:color="auto"/>
                                <w:right w:val="none" w:sz="0" w:space="0" w:color="auto"/>
                              </w:divBdr>
                              <w:divsChild>
                                <w:div w:id="642581527">
                                  <w:marLeft w:val="0"/>
                                  <w:marRight w:val="0"/>
                                  <w:marTop w:val="0"/>
                                  <w:marBottom w:val="0"/>
                                  <w:divBdr>
                                    <w:top w:val="none" w:sz="0" w:space="0" w:color="auto"/>
                                    <w:left w:val="none" w:sz="0" w:space="0" w:color="auto"/>
                                    <w:bottom w:val="none" w:sz="0" w:space="0" w:color="auto"/>
                                    <w:right w:val="none" w:sz="0" w:space="0" w:color="auto"/>
                                  </w:divBdr>
                                  <w:divsChild>
                                    <w:div w:id="1799102831">
                                      <w:marLeft w:val="0"/>
                                      <w:marRight w:val="0"/>
                                      <w:marTop w:val="0"/>
                                      <w:marBottom w:val="0"/>
                                      <w:divBdr>
                                        <w:top w:val="none" w:sz="0" w:space="0" w:color="auto"/>
                                        <w:left w:val="none" w:sz="0" w:space="0" w:color="auto"/>
                                        <w:bottom w:val="none" w:sz="0" w:space="0" w:color="auto"/>
                                        <w:right w:val="none" w:sz="0" w:space="0" w:color="auto"/>
                                      </w:divBdr>
                                      <w:divsChild>
                                        <w:div w:id="166935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886237">
                          <w:marLeft w:val="0"/>
                          <w:marRight w:val="0"/>
                          <w:marTop w:val="0"/>
                          <w:marBottom w:val="0"/>
                          <w:divBdr>
                            <w:top w:val="none" w:sz="0" w:space="0" w:color="auto"/>
                            <w:left w:val="none" w:sz="0" w:space="0" w:color="auto"/>
                            <w:bottom w:val="none" w:sz="0" w:space="0" w:color="auto"/>
                            <w:right w:val="none" w:sz="0" w:space="0" w:color="auto"/>
                          </w:divBdr>
                          <w:divsChild>
                            <w:div w:id="1005547285">
                              <w:marLeft w:val="0"/>
                              <w:marRight w:val="0"/>
                              <w:marTop w:val="0"/>
                              <w:marBottom w:val="0"/>
                              <w:divBdr>
                                <w:top w:val="none" w:sz="0" w:space="0" w:color="auto"/>
                                <w:left w:val="none" w:sz="0" w:space="0" w:color="auto"/>
                                <w:bottom w:val="none" w:sz="0" w:space="0" w:color="auto"/>
                                <w:right w:val="none" w:sz="0" w:space="0" w:color="auto"/>
                              </w:divBdr>
                              <w:divsChild>
                                <w:div w:id="584151697">
                                  <w:marLeft w:val="0"/>
                                  <w:marRight w:val="0"/>
                                  <w:marTop w:val="0"/>
                                  <w:marBottom w:val="0"/>
                                  <w:divBdr>
                                    <w:top w:val="none" w:sz="0" w:space="0" w:color="auto"/>
                                    <w:left w:val="none" w:sz="0" w:space="0" w:color="auto"/>
                                    <w:bottom w:val="none" w:sz="0" w:space="0" w:color="auto"/>
                                    <w:right w:val="none" w:sz="0" w:space="0" w:color="auto"/>
                                  </w:divBdr>
                                  <w:divsChild>
                                    <w:div w:id="2045328092">
                                      <w:marLeft w:val="0"/>
                                      <w:marRight w:val="0"/>
                                      <w:marTop w:val="0"/>
                                      <w:marBottom w:val="0"/>
                                      <w:divBdr>
                                        <w:top w:val="none" w:sz="0" w:space="0" w:color="auto"/>
                                        <w:left w:val="none" w:sz="0" w:space="0" w:color="auto"/>
                                        <w:bottom w:val="none" w:sz="0" w:space="0" w:color="auto"/>
                                        <w:right w:val="none" w:sz="0" w:space="0" w:color="auto"/>
                                      </w:divBdr>
                                      <w:divsChild>
                                        <w:div w:id="14283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223778">
                          <w:marLeft w:val="0"/>
                          <w:marRight w:val="0"/>
                          <w:marTop w:val="0"/>
                          <w:marBottom w:val="0"/>
                          <w:divBdr>
                            <w:top w:val="none" w:sz="0" w:space="0" w:color="auto"/>
                            <w:left w:val="none" w:sz="0" w:space="0" w:color="auto"/>
                            <w:bottom w:val="none" w:sz="0" w:space="0" w:color="auto"/>
                            <w:right w:val="none" w:sz="0" w:space="0" w:color="auto"/>
                          </w:divBdr>
                          <w:divsChild>
                            <w:div w:id="363943404">
                              <w:marLeft w:val="0"/>
                              <w:marRight w:val="0"/>
                              <w:marTop w:val="0"/>
                              <w:marBottom w:val="0"/>
                              <w:divBdr>
                                <w:top w:val="none" w:sz="0" w:space="0" w:color="auto"/>
                                <w:left w:val="none" w:sz="0" w:space="0" w:color="auto"/>
                                <w:bottom w:val="none" w:sz="0" w:space="0" w:color="auto"/>
                                <w:right w:val="none" w:sz="0" w:space="0" w:color="auto"/>
                              </w:divBdr>
                              <w:divsChild>
                                <w:div w:id="492648933">
                                  <w:marLeft w:val="0"/>
                                  <w:marRight w:val="0"/>
                                  <w:marTop w:val="0"/>
                                  <w:marBottom w:val="0"/>
                                  <w:divBdr>
                                    <w:top w:val="none" w:sz="0" w:space="0" w:color="auto"/>
                                    <w:left w:val="none" w:sz="0" w:space="0" w:color="auto"/>
                                    <w:bottom w:val="none" w:sz="0" w:space="0" w:color="auto"/>
                                    <w:right w:val="none" w:sz="0" w:space="0" w:color="auto"/>
                                  </w:divBdr>
                                  <w:divsChild>
                                    <w:div w:id="804347878">
                                      <w:marLeft w:val="0"/>
                                      <w:marRight w:val="0"/>
                                      <w:marTop w:val="0"/>
                                      <w:marBottom w:val="0"/>
                                      <w:divBdr>
                                        <w:top w:val="none" w:sz="0" w:space="0" w:color="auto"/>
                                        <w:left w:val="none" w:sz="0" w:space="0" w:color="auto"/>
                                        <w:bottom w:val="none" w:sz="0" w:space="0" w:color="auto"/>
                                        <w:right w:val="none" w:sz="0" w:space="0" w:color="auto"/>
                                      </w:divBdr>
                                      <w:divsChild>
                                        <w:div w:id="77930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175225">
                          <w:marLeft w:val="0"/>
                          <w:marRight w:val="0"/>
                          <w:marTop w:val="0"/>
                          <w:marBottom w:val="0"/>
                          <w:divBdr>
                            <w:top w:val="none" w:sz="0" w:space="0" w:color="auto"/>
                            <w:left w:val="none" w:sz="0" w:space="0" w:color="auto"/>
                            <w:bottom w:val="none" w:sz="0" w:space="0" w:color="auto"/>
                            <w:right w:val="none" w:sz="0" w:space="0" w:color="auto"/>
                          </w:divBdr>
                          <w:divsChild>
                            <w:div w:id="1050685147">
                              <w:marLeft w:val="0"/>
                              <w:marRight w:val="0"/>
                              <w:marTop w:val="0"/>
                              <w:marBottom w:val="0"/>
                              <w:divBdr>
                                <w:top w:val="none" w:sz="0" w:space="0" w:color="auto"/>
                                <w:left w:val="none" w:sz="0" w:space="0" w:color="auto"/>
                                <w:bottom w:val="none" w:sz="0" w:space="0" w:color="auto"/>
                                <w:right w:val="none" w:sz="0" w:space="0" w:color="auto"/>
                              </w:divBdr>
                              <w:divsChild>
                                <w:div w:id="227306008">
                                  <w:marLeft w:val="0"/>
                                  <w:marRight w:val="0"/>
                                  <w:marTop w:val="0"/>
                                  <w:marBottom w:val="0"/>
                                  <w:divBdr>
                                    <w:top w:val="none" w:sz="0" w:space="0" w:color="auto"/>
                                    <w:left w:val="none" w:sz="0" w:space="0" w:color="auto"/>
                                    <w:bottom w:val="none" w:sz="0" w:space="0" w:color="auto"/>
                                    <w:right w:val="none" w:sz="0" w:space="0" w:color="auto"/>
                                  </w:divBdr>
                                  <w:divsChild>
                                    <w:div w:id="200287782">
                                      <w:marLeft w:val="0"/>
                                      <w:marRight w:val="0"/>
                                      <w:marTop w:val="0"/>
                                      <w:marBottom w:val="0"/>
                                      <w:divBdr>
                                        <w:top w:val="none" w:sz="0" w:space="0" w:color="auto"/>
                                        <w:left w:val="none" w:sz="0" w:space="0" w:color="auto"/>
                                        <w:bottom w:val="none" w:sz="0" w:space="0" w:color="auto"/>
                                        <w:right w:val="none" w:sz="0" w:space="0" w:color="auto"/>
                                      </w:divBdr>
                                      <w:divsChild>
                                        <w:div w:id="17540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36563">
                          <w:marLeft w:val="0"/>
                          <w:marRight w:val="0"/>
                          <w:marTop w:val="240"/>
                          <w:marBottom w:val="0"/>
                          <w:divBdr>
                            <w:top w:val="none" w:sz="0" w:space="0" w:color="auto"/>
                            <w:left w:val="none" w:sz="0" w:space="0" w:color="auto"/>
                            <w:bottom w:val="none" w:sz="0" w:space="0" w:color="auto"/>
                            <w:right w:val="none" w:sz="0" w:space="0" w:color="auto"/>
                          </w:divBdr>
                          <w:divsChild>
                            <w:div w:id="58022261">
                              <w:marLeft w:val="0"/>
                              <w:marRight w:val="0"/>
                              <w:marTop w:val="0"/>
                              <w:marBottom w:val="0"/>
                              <w:divBdr>
                                <w:top w:val="none" w:sz="0" w:space="0" w:color="auto"/>
                                <w:left w:val="none" w:sz="0" w:space="0" w:color="auto"/>
                                <w:bottom w:val="none" w:sz="0" w:space="0" w:color="auto"/>
                                <w:right w:val="none" w:sz="0" w:space="0" w:color="auto"/>
                              </w:divBdr>
                              <w:divsChild>
                                <w:div w:id="1190994139">
                                  <w:marLeft w:val="0"/>
                                  <w:marRight w:val="0"/>
                                  <w:marTop w:val="0"/>
                                  <w:marBottom w:val="0"/>
                                  <w:divBdr>
                                    <w:top w:val="none" w:sz="0" w:space="0" w:color="auto"/>
                                    <w:left w:val="none" w:sz="0" w:space="0" w:color="auto"/>
                                    <w:bottom w:val="none" w:sz="0" w:space="0" w:color="auto"/>
                                    <w:right w:val="none" w:sz="0" w:space="0" w:color="auto"/>
                                  </w:divBdr>
                                  <w:divsChild>
                                    <w:div w:id="1551070629">
                                      <w:marLeft w:val="0"/>
                                      <w:marRight w:val="0"/>
                                      <w:marTop w:val="0"/>
                                      <w:marBottom w:val="0"/>
                                      <w:divBdr>
                                        <w:top w:val="none" w:sz="0" w:space="0" w:color="auto"/>
                                        <w:left w:val="none" w:sz="0" w:space="0" w:color="auto"/>
                                        <w:bottom w:val="none" w:sz="0" w:space="0" w:color="auto"/>
                                        <w:right w:val="none" w:sz="0" w:space="0" w:color="auto"/>
                                      </w:divBdr>
                                    </w:div>
                                    <w:div w:id="256207941">
                                      <w:marLeft w:val="0"/>
                                      <w:marRight w:val="0"/>
                                      <w:marTop w:val="0"/>
                                      <w:marBottom w:val="0"/>
                                      <w:divBdr>
                                        <w:top w:val="none" w:sz="0" w:space="0" w:color="auto"/>
                                        <w:left w:val="none" w:sz="0" w:space="0" w:color="auto"/>
                                        <w:bottom w:val="none" w:sz="0" w:space="0" w:color="auto"/>
                                        <w:right w:val="none" w:sz="0" w:space="0" w:color="auto"/>
                                      </w:divBdr>
                                      <w:divsChild>
                                        <w:div w:id="1779715635">
                                          <w:marLeft w:val="0"/>
                                          <w:marRight w:val="0"/>
                                          <w:marTop w:val="0"/>
                                          <w:marBottom w:val="0"/>
                                          <w:divBdr>
                                            <w:top w:val="none" w:sz="0" w:space="0" w:color="auto"/>
                                            <w:left w:val="none" w:sz="0" w:space="0" w:color="auto"/>
                                            <w:bottom w:val="none" w:sz="0" w:space="0" w:color="auto"/>
                                            <w:right w:val="none" w:sz="0" w:space="0" w:color="auto"/>
                                          </w:divBdr>
                                          <w:divsChild>
                                            <w:div w:id="147633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7528646">
          <w:marLeft w:val="0"/>
          <w:marRight w:val="0"/>
          <w:marTop w:val="990"/>
          <w:marBottom w:val="720"/>
          <w:divBdr>
            <w:top w:val="none" w:sz="0" w:space="0" w:color="auto"/>
            <w:left w:val="none" w:sz="0" w:space="0" w:color="auto"/>
            <w:bottom w:val="none" w:sz="0" w:space="0" w:color="auto"/>
            <w:right w:val="none" w:sz="0" w:space="0" w:color="auto"/>
          </w:divBdr>
          <w:divsChild>
            <w:div w:id="987394874">
              <w:marLeft w:val="0"/>
              <w:marRight w:val="0"/>
              <w:marTop w:val="0"/>
              <w:marBottom w:val="0"/>
              <w:divBdr>
                <w:top w:val="none" w:sz="0" w:space="0" w:color="auto"/>
                <w:left w:val="none" w:sz="0" w:space="0" w:color="auto"/>
                <w:bottom w:val="none" w:sz="0" w:space="0" w:color="auto"/>
                <w:right w:val="none" w:sz="0" w:space="0" w:color="auto"/>
              </w:divBdr>
              <w:divsChild>
                <w:div w:id="1184708365">
                  <w:marLeft w:val="0"/>
                  <w:marRight w:val="0"/>
                  <w:marTop w:val="0"/>
                  <w:marBottom w:val="0"/>
                  <w:divBdr>
                    <w:top w:val="none" w:sz="0" w:space="0" w:color="auto"/>
                    <w:left w:val="none" w:sz="0" w:space="0" w:color="auto"/>
                    <w:bottom w:val="none" w:sz="0" w:space="0" w:color="auto"/>
                    <w:right w:val="none" w:sz="0" w:space="0" w:color="auto"/>
                  </w:divBdr>
                </w:div>
                <w:div w:id="1023094976">
                  <w:marLeft w:val="0"/>
                  <w:marRight w:val="0"/>
                  <w:marTop w:val="0"/>
                  <w:marBottom w:val="0"/>
                  <w:divBdr>
                    <w:top w:val="none" w:sz="0" w:space="0" w:color="auto"/>
                    <w:left w:val="none" w:sz="0" w:space="0" w:color="auto"/>
                    <w:bottom w:val="none" w:sz="0" w:space="0" w:color="auto"/>
                    <w:right w:val="none" w:sz="0" w:space="0" w:color="auto"/>
                  </w:divBdr>
                  <w:divsChild>
                    <w:div w:id="1033044049">
                      <w:marLeft w:val="0"/>
                      <w:marRight w:val="0"/>
                      <w:marTop w:val="0"/>
                      <w:marBottom w:val="0"/>
                      <w:divBdr>
                        <w:top w:val="none" w:sz="0" w:space="0" w:color="auto"/>
                        <w:left w:val="none" w:sz="0" w:space="0" w:color="auto"/>
                        <w:bottom w:val="none" w:sz="0" w:space="0" w:color="auto"/>
                        <w:right w:val="none" w:sz="0" w:space="0" w:color="auto"/>
                      </w:divBdr>
                      <w:divsChild>
                        <w:div w:id="1758743509">
                          <w:marLeft w:val="0"/>
                          <w:marRight w:val="0"/>
                          <w:marTop w:val="0"/>
                          <w:marBottom w:val="0"/>
                          <w:divBdr>
                            <w:top w:val="none" w:sz="0" w:space="0" w:color="auto"/>
                            <w:left w:val="none" w:sz="0" w:space="0" w:color="auto"/>
                            <w:bottom w:val="none" w:sz="0" w:space="0" w:color="auto"/>
                            <w:right w:val="none" w:sz="0" w:space="0" w:color="auto"/>
                          </w:divBdr>
                          <w:divsChild>
                            <w:div w:id="21047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89360">
                  <w:marLeft w:val="0"/>
                  <w:marRight w:val="0"/>
                  <w:marTop w:val="0"/>
                  <w:marBottom w:val="0"/>
                  <w:divBdr>
                    <w:top w:val="none" w:sz="0" w:space="0" w:color="auto"/>
                    <w:left w:val="none" w:sz="0" w:space="0" w:color="auto"/>
                    <w:bottom w:val="none" w:sz="0" w:space="0" w:color="auto"/>
                    <w:right w:val="none" w:sz="0" w:space="0" w:color="auto"/>
                  </w:divBdr>
                  <w:divsChild>
                    <w:div w:id="14625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2012">
              <w:marLeft w:val="0"/>
              <w:marRight w:val="0"/>
              <w:marTop w:val="195"/>
              <w:marBottom w:val="0"/>
              <w:divBdr>
                <w:top w:val="none" w:sz="0" w:space="0" w:color="auto"/>
                <w:left w:val="none" w:sz="0" w:space="0" w:color="auto"/>
                <w:bottom w:val="none" w:sz="0" w:space="0" w:color="auto"/>
                <w:right w:val="none" w:sz="0" w:space="0" w:color="auto"/>
              </w:divBdr>
              <w:divsChild>
                <w:div w:id="304162156">
                  <w:marLeft w:val="0"/>
                  <w:marRight w:val="0"/>
                  <w:marTop w:val="0"/>
                  <w:marBottom w:val="0"/>
                  <w:divBdr>
                    <w:top w:val="none" w:sz="0" w:space="0" w:color="auto"/>
                    <w:left w:val="none" w:sz="0" w:space="0" w:color="auto"/>
                    <w:bottom w:val="none" w:sz="0" w:space="0" w:color="auto"/>
                    <w:right w:val="none" w:sz="0" w:space="0" w:color="auto"/>
                  </w:divBdr>
                  <w:divsChild>
                    <w:div w:id="32004920">
                      <w:marLeft w:val="0"/>
                      <w:marRight w:val="0"/>
                      <w:marTop w:val="0"/>
                      <w:marBottom w:val="0"/>
                      <w:divBdr>
                        <w:top w:val="none" w:sz="0" w:space="0" w:color="auto"/>
                        <w:left w:val="none" w:sz="0" w:space="0" w:color="auto"/>
                        <w:bottom w:val="none" w:sz="0" w:space="0" w:color="auto"/>
                        <w:right w:val="none" w:sz="0" w:space="0" w:color="auto"/>
                      </w:divBdr>
                      <w:divsChild>
                        <w:div w:id="1155609800">
                          <w:marLeft w:val="0"/>
                          <w:marRight w:val="0"/>
                          <w:marTop w:val="0"/>
                          <w:marBottom w:val="0"/>
                          <w:divBdr>
                            <w:top w:val="none" w:sz="0" w:space="0" w:color="auto"/>
                            <w:left w:val="none" w:sz="0" w:space="0" w:color="auto"/>
                            <w:bottom w:val="none" w:sz="0" w:space="0" w:color="auto"/>
                            <w:right w:val="none" w:sz="0" w:space="0" w:color="auto"/>
                          </w:divBdr>
                          <w:divsChild>
                            <w:div w:id="1266034839">
                              <w:marLeft w:val="0"/>
                              <w:marRight w:val="0"/>
                              <w:marTop w:val="0"/>
                              <w:marBottom w:val="0"/>
                              <w:divBdr>
                                <w:top w:val="none" w:sz="0" w:space="0" w:color="auto"/>
                                <w:left w:val="none" w:sz="0" w:space="0" w:color="auto"/>
                                <w:bottom w:val="none" w:sz="0" w:space="0" w:color="auto"/>
                                <w:right w:val="none" w:sz="0" w:space="0" w:color="auto"/>
                              </w:divBdr>
                              <w:divsChild>
                                <w:div w:id="1677659002">
                                  <w:marLeft w:val="0"/>
                                  <w:marRight w:val="0"/>
                                  <w:marTop w:val="0"/>
                                  <w:marBottom w:val="0"/>
                                  <w:divBdr>
                                    <w:top w:val="none" w:sz="0" w:space="0" w:color="auto"/>
                                    <w:left w:val="none" w:sz="0" w:space="0" w:color="auto"/>
                                    <w:bottom w:val="none" w:sz="0" w:space="0" w:color="auto"/>
                                    <w:right w:val="none" w:sz="0" w:space="0" w:color="auto"/>
                                  </w:divBdr>
                                  <w:divsChild>
                                    <w:div w:id="665013853">
                                      <w:marLeft w:val="0"/>
                                      <w:marRight w:val="0"/>
                                      <w:marTop w:val="0"/>
                                      <w:marBottom w:val="0"/>
                                      <w:divBdr>
                                        <w:top w:val="none" w:sz="0" w:space="0" w:color="auto"/>
                                        <w:left w:val="none" w:sz="0" w:space="0" w:color="auto"/>
                                        <w:bottom w:val="none" w:sz="0" w:space="0" w:color="auto"/>
                                        <w:right w:val="none" w:sz="0" w:space="0" w:color="auto"/>
                                      </w:divBdr>
                                      <w:divsChild>
                                        <w:div w:id="82054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376363">
                          <w:marLeft w:val="0"/>
                          <w:marRight w:val="0"/>
                          <w:marTop w:val="0"/>
                          <w:marBottom w:val="0"/>
                          <w:divBdr>
                            <w:top w:val="none" w:sz="0" w:space="0" w:color="auto"/>
                            <w:left w:val="none" w:sz="0" w:space="0" w:color="auto"/>
                            <w:bottom w:val="none" w:sz="0" w:space="0" w:color="auto"/>
                            <w:right w:val="none" w:sz="0" w:space="0" w:color="auto"/>
                          </w:divBdr>
                          <w:divsChild>
                            <w:div w:id="144980710">
                              <w:marLeft w:val="0"/>
                              <w:marRight w:val="0"/>
                              <w:marTop w:val="0"/>
                              <w:marBottom w:val="0"/>
                              <w:divBdr>
                                <w:top w:val="none" w:sz="0" w:space="0" w:color="auto"/>
                                <w:left w:val="none" w:sz="0" w:space="0" w:color="auto"/>
                                <w:bottom w:val="none" w:sz="0" w:space="0" w:color="auto"/>
                                <w:right w:val="none" w:sz="0" w:space="0" w:color="auto"/>
                              </w:divBdr>
                              <w:divsChild>
                                <w:div w:id="728653477">
                                  <w:marLeft w:val="0"/>
                                  <w:marRight w:val="0"/>
                                  <w:marTop w:val="0"/>
                                  <w:marBottom w:val="0"/>
                                  <w:divBdr>
                                    <w:top w:val="none" w:sz="0" w:space="0" w:color="auto"/>
                                    <w:left w:val="none" w:sz="0" w:space="0" w:color="auto"/>
                                    <w:bottom w:val="none" w:sz="0" w:space="0" w:color="auto"/>
                                    <w:right w:val="none" w:sz="0" w:space="0" w:color="auto"/>
                                  </w:divBdr>
                                  <w:divsChild>
                                    <w:div w:id="1600218744">
                                      <w:marLeft w:val="0"/>
                                      <w:marRight w:val="0"/>
                                      <w:marTop w:val="0"/>
                                      <w:marBottom w:val="0"/>
                                      <w:divBdr>
                                        <w:top w:val="none" w:sz="0" w:space="0" w:color="auto"/>
                                        <w:left w:val="none" w:sz="0" w:space="0" w:color="auto"/>
                                        <w:bottom w:val="none" w:sz="0" w:space="0" w:color="auto"/>
                                        <w:right w:val="none" w:sz="0" w:space="0" w:color="auto"/>
                                      </w:divBdr>
                                      <w:divsChild>
                                        <w:div w:id="11556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939403">
                          <w:marLeft w:val="0"/>
                          <w:marRight w:val="0"/>
                          <w:marTop w:val="0"/>
                          <w:marBottom w:val="0"/>
                          <w:divBdr>
                            <w:top w:val="none" w:sz="0" w:space="0" w:color="auto"/>
                            <w:left w:val="none" w:sz="0" w:space="0" w:color="auto"/>
                            <w:bottom w:val="none" w:sz="0" w:space="0" w:color="auto"/>
                            <w:right w:val="none" w:sz="0" w:space="0" w:color="auto"/>
                          </w:divBdr>
                          <w:divsChild>
                            <w:div w:id="219102033">
                              <w:marLeft w:val="0"/>
                              <w:marRight w:val="0"/>
                              <w:marTop w:val="0"/>
                              <w:marBottom w:val="0"/>
                              <w:divBdr>
                                <w:top w:val="none" w:sz="0" w:space="0" w:color="auto"/>
                                <w:left w:val="none" w:sz="0" w:space="0" w:color="auto"/>
                                <w:bottom w:val="none" w:sz="0" w:space="0" w:color="auto"/>
                                <w:right w:val="none" w:sz="0" w:space="0" w:color="auto"/>
                              </w:divBdr>
                              <w:divsChild>
                                <w:div w:id="1597400705">
                                  <w:marLeft w:val="0"/>
                                  <w:marRight w:val="0"/>
                                  <w:marTop w:val="0"/>
                                  <w:marBottom w:val="0"/>
                                  <w:divBdr>
                                    <w:top w:val="none" w:sz="0" w:space="0" w:color="auto"/>
                                    <w:left w:val="none" w:sz="0" w:space="0" w:color="auto"/>
                                    <w:bottom w:val="none" w:sz="0" w:space="0" w:color="auto"/>
                                    <w:right w:val="none" w:sz="0" w:space="0" w:color="auto"/>
                                  </w:divBdr>
                                  <w:divsChild>
                                    <w:div w:id="421338323">
                                      <w:marLeft w:val="0"/>
                                      <w:marRight w:val="0"/>
                                      <w:marTop w:val="0"/>
                                      <w:marBottom w:val="0"/>
                                      <w:divBdr>
                                        <w:top w:val="none" w:sz="0" w:space="0" w:color="auto"/>
                                        <w:left w:val="none" w:sz="0" w:space="0" w:color="auto"/>
                                        <w:bottom w:val="none" w:sz="0" w:space="0" w:color="auto"/>
                                        <w:right w:val="none" w:sz="0" w:space="0" w:color="auto"/>
                                      </w:divBdr>
                                      <w:divsChild>
                                        <w:div w:id="4897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290555">
                          <w:marLeft w:val="0"/>
                          <w:marRight w:val="0"/>
                          <w:marTop w:val="0"/>
                          <w:marBottom w:val="0"/>
                          <w:divBdr>
                            <w:top w:val="none" w:sz="0" w:space="0" w:color="auto"/>
                            <w:left w:val="none" w:sz="0" w:space="0" w:color="auto"/>
                            <w:bottom w:val="none" w:sz="0" w:space="0" w:color="auto"/>
                            <w:right w:val="none" w:sz="0" w:space="0" w:color="auto"/>
                          </w:divBdr>
                          <w:divsChild>
                            <w:div w:id="307975868">
                              <w:marLeft w:val="0"/>
                              <w:marRight w:val="0"/>
                              <w:marTop w:val="0"/>
                              <w:marBottom w:val="0"/>
                              <w:divBdr>
                                <w:top w:val="none" w:sz="0" w:space="0" w:color="auto"/>
                                <w:left w:val="none" w:sz="0" w:space="0" w:color="auto"/>
                                <w:bottom w:val="none" w:sz="0" w:space="0" w:color="auto"/>
                                <w:right w:val="none" w:sz="0" w:space="0" w:color="auto"/>
                              </w:divBdr>
                              <w:divsChild>
                                <w:div w:id="167599511">
                                  <w:marLeft w:val="0"/>
                                  <w:marRight w:val="0"/>
                                  <w:marTop w:val="0"/>
                                  <w:marBottom w:val="0"/>
                                  <w:divBdr>
                                    <w:top w:val="none" w:sz="0" w:space="0" w:color="auto"/>
                                    <w:left w:val="none" w:sz="0" w:space="0" w:color="auto"/>
                                    <w:bottom w:val="none" w:sz="0" w:space="0" w:color="auto"/>
                                    <w:right w:val="none" w:sz="0" w:space="0" w:color="auto"/>
                                  </w:divBdr>
                                  <w:divsChild>
                                    <w:div w:id="496922015">
                                      <w:marLeft w:val="0"/>
                                      <w:marRight w:val="0"/>
                                      <w:marTop w:val="0"/>
                                      <w:marBottom w:val="0"/>
                                      <w:divBdr>
                                        <w:top w:val="none" w:sz="0" w:space="0" w:color="auto"/>
                                        <w:left w:val="none" w:sz="0" w:space="0" w:color="auto"/>
                                        <w:bottom w:val="none" w:sz="0" w:space="0" w:color="auto"/>
                                        <w:right w:val="none" w:sz="0" w:space="0" w:color="auto"/>
                                      </w:divBdr>
                                      <w:divsChild>
                                        <w:div w:id="20706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935224">
                          <w:marLeft w:val="0"/>
                          <w:marRight w:val="0"/>
                          <w:marTop w:val="240"/>
                          <w:marBottom w:val="0"/>
                          <w:divBdr>
                            <w:top w:val="none" w:sz="0" w:space="0" w:color="auto"/>
                            <w:left w:val="none" w:sz="0" w:space="0" w:color="auto"/>
                            <w:bottom w:val="none" w:sz="0" w:space="0" w:color="auto"/>
                            <w:right w:val="none" w:sz="0" w:space="0" w:color="auto"/>
                          </w:divBdr>
                          <w:divsChild>
                            <w:div w:id="633870870">
                              <w:marLeft w:val="0"/>
                              <w:marRight w:val="0"/>
                              <w:marTop w:val="0"/>
                              <w:marBottom w:val="0"/>
                              <w:divBdr>
                                <w:top w:val="none" w:sz="0" w:space="0" w:color="auto"/>
                                <w:left w:val="none" w:sz="0" w:space="0" w:color="auto"/>
                                <w:bottom w:val="none" w:sz="0" w:space="0" w:color="auto"/>
                                <w:right w:val="none" w:sz="0" w:space="0" w:color="auto"/>
                              </w:divBdr>
                              <w:divsChild>
                                <w:div w:id="1406149846">
                                  <w:marLeft w:val="0"/>
                                  <w:marRight w:val="0"/>
                                  <w:marTop w:val="0"/>
                                  <w:marBottom w:val="0"/>
                                  <w:divBdr>
                                    <w:top w:val="none" w:sz="0" w:space="0" w:color="auto"/>
                                    <w:left w:val="none" w:sz="0" w:space="0" w:color="auto"/>
                                    <w:bottom w:val="none" w:sz="0" w:space="0" w:color="auto"/>
                                    <w:right w:val="none" w:sz="0" w:space="0" w:color="auto"/>
                                  </w:divBdr>
                                  <w:divsChild>
                                    <w:div w:id="1736849928">
                                      <w:marLeft w:val="0"/>
                                      <w:marRight w:val="0"/>
                                      <w:marTop w:val="0"/>
                                      <w:marBottom w:val="0"/>
                                      <w:divBdr>
                                        <w:top w:val="none" w:sz="0" w:space="0" w:color="auto"/>
                                        <w:left w:val="none" w:sz="0" w:space="0" w:color="auto"/>
                                        <w:bottom w:val="none" w:sz="0" w:space="0" w:color="auto"/>
                                        <w:right w:val="none" w:sz="0" w:space="0" w:color="auto"/>
                                      </w:divBdr>
                                    </w:div>
                                    <w:div w:id="832258505">
                                      <w:marLeft w:val="0"/>
                                      <w:marRight w:val="0"/>
                                      <w:marTop w:val="0"/>
                                      <w:marBottom w:val="0"/>
                                      <w:divBdr>
                                        <w:top w:val="none" w:sz="0" w:space="0" w:color="auto"/>
                                        <w:left w:val="none" w:sz="0" w:space="0" w:color="auto"/>
                                        <w:bottom w:val="none" w:sz="0" w:space="0" w:color="auto"/>
                                        <w:right w:val="none" w:sz="0" w:space="0" w:color="auto"/>
                                      </w:divBdr>
                                      <w:divsChild>
                                        <w:div w:id="18548414">
                                          <w:marLeft w:val="0"/>
                                          <w:marRight w:val="0"/>
                                          <w:marTop w:val="0"/>
                                          <w:marBottom w:val="0"/>
                                          <w:divBdr>
                                            <w:top w:val="none" w:sz="0" w:space="0" w:color="auto"/>
                                            <w:left w:val="none" w:sz="0" w:space="0" w:color="auto"/>
                                            <w:bottom w:val="none" w:sz="0" w:space="0" w:color="auto"/>
                                            <w:right w:val="none" w:sz="0" w:space="0" w:color="auto"/>
                                          </w:divBdr>
                                          <w:divsChild>
                                            <w:div w:id="13223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9407571">
          <w:marLeft w:val="0"/>
          <w:marRight w:val="0"/>
          <w:marTop w:val="990"/>
          <w:marBottom w:val="720"/>
          <w:divBdr>
            <w:top w:val="none" w:sz="0" w:space="0" w:color="auto"/>
            <w:left w:val="none" w:sz="0" w:space="0" w:color="auto"/>
            <w:bottom w:val="none" w:sz="0" w:space="0" w:color="auto"/>
            <w:right w:val="none" w:sz="0" w:space="0" w:color="auto"/>
          </w:divBdr>
          <w:divsChild>
            <w:div w:id="549924376">
              <w:marLeft w:val="0"/>
              <w:marRight w:val="0"/>
              <w:marTop w:val="0"/>
              <w:marBottom w:val="0"/>
              <w:divBdr>
                <w:top w:val="none" w:sz="0" w:space="0" w:color="auto"/>
                <w:left w:val="none" w:sz="0" w:space="0" w:color="auto"/>
                <w:bottom w:val="none" w:sz="0" w:space="0" w:color="auto"/>
                <w:right w:val="none" w:sz="0" w:space="0" w:color="auto"/>
              </w:divBdr>
              <w:divsChild>
                <w:div w:id="1330134737">
                  <w:marLeft w:val="0"/>
                  <w:marRight w:val="0"/>
                  <w:marTop w:val="0"/>
                  <w:marBottom w:val="0"/>
                  <w:divBdr>
                    <w:top w:val="none" w:sz="0" w:space="0" w:color="auto"/>
                    <w:left w:val="none" w:sz="0" w:space="0" w:color="auto"/>
                    <w:bottom w:val="none" w:sz="0" w:space="0" w:color="auto"/>
                    <w:right w:val="none" w:sz="0" w:space="0" w:color="auto"/>
                  </w:divBdr>
                </w:div>
                <w:div w:id="958485495">
                  <w:marLeft w:val="0"/>
                  <w:marRight w:val="0"/>
                  <w:marTop w:val="0"/>
                  <w:marBottom w:val="0"/>
                  <w:divBdr>
                    <w:top w:val="none" w:sz="0" w:space="0" w:color="auto"/>
                    <w:left w:val="none" w:sz="0" w:space="0" w:color="auto"/>
                    <w:bottom w:val="none" w:sz="0" w:space="0" w:color="auto"/>
                    <w:right w:val="none" w:sz="0" w:space="0" w:color="auto"/>
                  </w:divBdr>
                  <w:divsChild>
                    <w:div w:id="1717124318">
                      <w:marLeft w:val="0"/>
                      <w:marRight w:val="0"/>
                      <w:marTop w:val="0"/>
                      <w:marBottom w:val="0"/>
                      <w:divBdr>
                        <w:top w:val="none" w:sz="0" w:space="0" w:color="auto"/>
                        <w:left w:val="none" w:sz="0" w:space="0" w:color="auto"/>
                        <w:bottom w:val="none" w:sz="0" w:space="0" w:color="auto"/>
                        <w:right w:val="none" w:sz="0" w:space="0" w:color="auto"/>
                      </w:divBdr>
                      <w:divsChild>
                        <w:div w:id="468325500">
                          <w:marLeft w:val="0"/>
                          <w:marRight w:val="0"/>
                          <w:marTop w:val="0"/>
                          <w:marBottom w:val="0"/>
                          <w:divBdr>
                            <w:top w:val="none" w:sz="0" w:space="0" w:color="auto"/>
                            <w:left w:val="none" w:sz="0" w:space="0" w:color="auto"/>
                            <w:bottom w:val="none" w:sz="0" w:space="0" w:color="auto"/>
                            <w:right w:val="none" w:sz="0" w:space="0" w:color="auto"/>
                          </w:divBdr>
                          <w:divsChild>
                            <w:div w:id="17513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67669">
                  <w:marLeft w:val="0"/>
                  <w:marRight w:val="0"/>
                  <w:marTop w:val="0"/>
                  <w:marBottom w:val="0"/>
                  <w:divBdr>
                    <w:top w:val="none" w:sz="0" w:space="0" w:color="auto"/>
                    <w:left w:val="none" w:sz="0" w:space="0" w:color="auto"/>
                    <w:bottom w:val="none" w:sz="0" w:space="0" w:color="auto"/>
                    <w:right w:val="none" w:sz="0" w:space="0" w:color="auto"/>
                  </w:divBdr>
                  <w:divsChild>
                    <w:div w:id="154679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828">
              <w:marLeft w:val="0"/>
              <w:marRight w:val="0"/>
              <w:marTop w:val="195"/>
              <w:marBottom w:val="0"/>
              <w:divBdr>
                <w:top w:val="none" w:sz="0" w:space="0" w:color="auto"/>
                <w:left w:val="none" w:sz="0" w:space="0" w:color="auto"/>
                <w:bottom w:val="none" w:sz="0" w:space="0" w:color="auto"/>
                <w:right w:val="none" w:sz="0" w:space="0" w:color="auto"/>
              </w:divBdr>
              <w:divsChild>
                <w:div w:id="1049575275">
                  <w:marLeft w:val="0"/>
                  <w:marRight w:val="0"/>
                  <w:marTop w:val="0"/>
                  <w:marBottom w:val="0"/>
                  <w:divBdr>
                    <w:top w:val="none" w:sz="0" w:space="0" w:color="auto"/>
                    <w:left w:val="none" w:sz="0" w:space="0" w:color="auto"/>
                    <w:bottom w:val="none" w:sz="0" w:space="0" w:color="auto"/>
                    <w:right w:val="none" w:sz="0" w:space="0" w:color="auto"/>
                  </w:divBdr>
                  <w:divsChild>
                    <w:div w:id="1641153935">
                      <w:marLeft w:val="0"/>
                      <w:marRight w:val="0"/>
                      <w:marTop w:val="0"/>
                      <w:marBottom w:val="0"/>
                      <w:divBdr>
                        <w:top w:val="none" w:sz="0" w:space="0" w:color="auto"/>
                        <w:left w:val="none" w:sz="0" w:space="0" w:color="auto"/>
                        <w:bottom w:val="none" w:sz="0" w:space="0" w:color="auto"/>
                        <w:right w:val="none" w:sz="0" w:space="0" w:color="auto"/>
                      </w:divBdr>
                      <w:divsChild>
                        <w:div w:id="9334563">
                          <w:marLeft w:val="0"/>
                          <w:marRight w:val="0"/>
                          <w:marTop w:val="0"/>
                          <w:marBottom w:val="0"/>
                          <w:divBdr>
                            <w:top w:val="none" w:sz="0" w:space="0" w:color="auto"/>
                            <w:left w:val="none" w:sz="0" w:space="0" w:color="auto"/>
                            <w:bottom w:val="none" w:sz="0" w:space="0" w:color="auto"/>
                            <w:right w:val="none" w:sz="0" w:space="0" w:color="auto"/>
                          </w:divBdr>
                          <w:divsChild>
                            <w:div w:id="331686267">
                              <w:marLeft w:val="0"/>
                              <w:marRight w:val="0"/>
                              <w:marTop w:val="0"/>
                              <w:marBottom w:val="0"/>
                              <w:divBdr>
                                <w:top w:val="none" w:sz="0" w:space="0" w:color="auto"/>
                                <w:left w:val="none" w:sz="0" w:space="0" w:color="auto"/>
                                <w:bottom w:val="none" w:sz="0" w:space="0" w:color="auto"/>
                                <w:right w:val="none" w:sz="0" w:space="0" w:color="auto"/>
                              </w:divBdr>
                              <w:divsChild>
                                <w:div w:id="946276003">
                                  <w:marLeft w:val="0"/>
                                  <w:marRight w:val="0"/>
                                  <w:marTop w:val="0"/>
                                  <w:marBottom w:val="0"/>
                                  <w:divBdr>
                                    <w:top w:val="none" w:sz="0" w:space="0" w:color="auto"/>
                                    <w:left w:val="none" w:sz="0" w:space="0" w:color="auto"/>
                                    <w:bottom w:val="none" w:sz="0" w:space="0" w:color="auto"/>
                                    <w:right w:val="none" w:sz="0" w:space="0" w:color="auto"/>
                                  </w:divBdr>
                                  <w:divsChild>
                                    <w:div w:id="1902210884">
                                      <w:marLeft w:val="0"/>
                                      <w:marRight w:val="0"/>
                                      <w:marTop w:val="0"/>
                                      <w:marBottom w:val="0"/>
                                      <w:divBdr>
                                        <w:top w:val="none" w:sz="0" w:space="0" w:color="auto"/>
                                        <w:left w:val="none" w:sz="0" w:space="0" w:color="auto"/>
                                        <w:bottom w:val="none" w:sz="0" w:space="0" w:color="auto"/>
                                        <w:right w:val="none" w:sz="0" w:space="0" w:color="auto"/>
                                      </w:divBdr>
                                      <w:divsChild>
                                        <w:div w:id="178430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09627">
                          <w:marLeft w:val="0"/>
                          <w:marRight w:val="0"/>
                          <w:marTop w:val="0"/>
                          <w:marBottom w:val="0"/>
                          <w:divBdr>
                            <w:top w:val="none" w:sz="0" w:space="0" w:color="auto"/>
                            <w:left w:val="none" w:sz="0" w:space="0" w:color="auto"/>
                            <w:bottom w:val="none" w:sz="0" w:space="0" w:color="auto"/>
                            <w:right w:val="none" w:sz="0" w:space="0" w:color="auto"/>
                          </w:divBdr>
                          <w:divsChild>
                            <w:div w:id="747263738">
                              <w:marLeft w:val="0"/>
                              <w:marRight w:val="0"/>
                              <w:marTop w:val="0"/>
                              <w:marBottom w:val="0"/>
                              <w:divBdr>
                                <w:top w:val="none" w:sz="0" w:space="0" w:color="auto"/>
                                <w:left w:val="none" w:sz="0" w:space="0" w:color="auto"/>
                                <w:bottom w:val="none" w:sz="0" w:space="0" w:color="auto"/>
                                <w:right w:val="none" w:sz="0" w:space="0" w:color="auto"/>
                              </w:divBdr>
                              <w:divsChild>
                                <w:div w:id="2046296212">
                                  <w:marLeft w:val="0"/>
                                  <w:marRight w:val="0"/>
                                  <w:marTop w:val="0"/>
                                  <w:marBottom w:val="0"/>
                                  <w:divBdr>
                                    <w:top w:val="none" w:sz="0" w:space="0" w:color="auto"/>
                                    <w:left w:val="none" w:sz="0" w:space="0" w:color="auto"/>
                                    <w:bottom w:val="none" w:sz="0" w:space="0" w:color="auto"/>
                                    <w:right w:val="none" w:sz="0" w:space="0" w:color="auto"/>
                                  </w:divBdr>
                                  <w:divsChild>
                                    <w:div w:id="266887571">
                                      <w:marLeft w:val="0"/>
                                      <w:marRight w:val="0"/>
                                      <w:marTop w:val="0"/>
                                      <w:marBottom w:val="0"/>
                                      <w:divBdr>
                                        <w:top w:val="none" w:sz="0" w:space="0" w:color="auto"/>
                                        <w:left w:val="none" w:sz="0" w:space="0" w:color="auto"/>
                                        <w:bottom w:val="none" w:sz="0" w:space="0" w:color="auto"/>
                                        <w:right w:val="none" w:sz="0" w:space="0" w:color="auto"/>
                                      </w:divBdr>
                                      <w:divsChild>
                                        <w:div w:id="10406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461947">
                          <w:marLeft w:val="0"/>
                          <w:marRight w:val="0"/>
                          <w:marTop w:val="0"/>
                          <w:marBottom w:val="0"/>
                          <w:divBdr>
                            <w:top w:val="none" w:sz="0" w:space="0" w:color="auto"/>
                            <w:left w:val="none" w:sz="0" w:space="0" w:color="auto"/>
                            <w:bottom w:val="none" w:sz="0" w:space="0" w:color="auto"/>
                            <w:right w:val="none" w:sz="0" w:space="0" w:color="auto"/>
                          </w:divBdr>
                          <w:divsChild>
                            <w:div w:id="87779416">
                              <w:marLeft w:val="0"/>
                              <w:marRight w:val="0"/>
                              <w:marTop w:val="0"/>
                              <w:marBottom w:val="0"/>
                              <w:divBdr>
                                <w:top w:val="none" w:sz="0" w:space="0" w:color="auto"/>
                                <w:left w:val="none" w:sz="0" w:space="0" w:color="auto"/>
                                <w:bottom w:val="none" w:sz="0" w:space="0" w:color="auto"/>
                                <w:right w:val="none" w:sz="0" w:space="0" w:color="auto"/>
                              </w:divBdr>
                              <w:divsChild>
                                <w:div w:id="1742173185">
                                  <w:marLeft w:val="0"/>
                                  <w:marRight w:val="0"/>
                                  <w:marTop w:val="0"/>
                                  <w:marBottom w:val="0"/>
                                  <w:divBdr>
                                    <w:top w:val="none" w:sz="0" w:space="0" w:color="auto"/>
                                    <w:left w:val="none" w:sz="0" w:space="0" w:color="auto"/>
                                    <w:bottom w:val="none" w:sz="0" w:space="0" w:color="auto"/>
                                    <w:right w:val="none" w:sz="0" w:space="0" w:color="auto"/>
                                  </w:divBdr>
                                  <w:divsChild>
                                    <w:div w:id="1166017559">
                                      <w:marLeft w:val="0"/>
                                      <w:marRight w:val="0"/>
                                      <w:marTop w:val="0"/>
                                      <w:marBottom w:val="0"/>
                                      <w:divBdr>
                                        <w:top w:val="none" w:sz="0" w:space="0" w:color="auto"/>
                                        <w:left w:val="none" w:sz="0" w:space="0" w:color="auto"/>
                                        <w:bottom w:val="none" w:sz="0" w:space="0" w:color="auto"/>
                                        <w:right w:val="none" w:sz="0" w:space="0" w:color="auto"/>
                                      </w:divBdr>
                                      <w:divsChild>
                                        <w:div w:id="93783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494050">
                          <w:marLeft w:val="0"/>
                          <w:marRight w:val="0"/>
                          <w:marTop w:val="0"/>
                          <w:marBottom w:val="0"/>
                          <w:divBdr>
                            <w:top w:val="none" w:sz="0" w:space="0" w:color="auto"/>
                            <w:left w:val="none" w:sz="0" w:space="0" w:color="auto"/>
                            <w:bottom w:val="none" w:sz="0" w:space="0" w:color="auto"/>
                            <w:right w:val="none" w:sz="0" w:space="0" w:color="auto"/>
                          </w:divBdr>
                          <w:divsChild>
                            <w:div w:id="262232197">
                              <w:marLeft w:val="0"/>
                              <w:marRight w:val="0"/>
                              <w:marTop w:val="0"/>
                              <w:marBottom w:val="0"/>
                              <w:divBdr>
                                <w:top w:val="none" w:sz="0" w:space="0" w:color="auto"/>
                                <w:left w:val="none" w:sz="0" w:space="0" w:color="auto"/>
                                <w:bottom w:val="none" w:sz="0" w:space="0" w:color="auto"/>
                                <w:right w:val="none" w:sz="0" w:space="0" w:color="auto"/>
                              </w:divBdr>
                              <w:divsChild>
                                <w:div w:id="1242987552">
                                  <w:marLeft w:val="0"/>
                                  <w:marRight w:val="0"/>
                                  <w:marTop w:val="0"/>
                                  <w:marBottom w:val="0"/>
                                  <w:divBdr>
                                    <w:top w:val="none" w:sz="0" w:space="0" w:color="auto"/>
                                    <w:left w:val="none" w:sz="0" w:space="0" w:color="auto"/>
                                    <w:bottom w:val="none" w:sz="0" w:space="0" w:color="auto"/>
                                    <w:right w:val="none" w:sz="0" w:space="0" w:color="auto"/>
                                  </w:divBdr>
                                  <w:divsChild>
                                    <w:div w:id="2131893308">
                                      <w:marLeft w:val="0"/>
                                      <w:marRight w:val="0"/>
                                      <w:marTop w:val="0"/>
                                      <w:marBottom w:val="0"/>
                                      <w:divBdr>
                                        <w:top w:val="none" w:sz="0" w:space="0" w:color="auto"/>
                                        <w:left w:val="none" w:sz="0" w:space="0" w:color="auto"/>
                                        <w:bottom w:val="none" w:sz="0" w:space="0" w:color="auto"/>
                                        <w:right w:val="none" w:sz="0" w:space="0" w:color="auto"/>
                                      </w:divBdr>
                                      <w:divsChild>
                                        <w:div w:id="162380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845854">
                          <w:marLeft w:val="0"/>
                          <w:marRight w:val="0"/>
                          <w:marTop w:val="240"/>
                          <w:marBottom w:val="0"/>
                          <w:divBdr>
                            <w:top w:val="none" w:sz="0" w:space="0" w:color="auto"/>
                            <w:left w:val="none" w:sz="0" w:space="0" w:color="auto"/>
                            <w:bottom w:val="none" w:sz="0" w:space="0" w:color="auto"/>
                            <w:right w:val="none" w:sz="0" w:space="0" w:color="auto"/>
                          </w:divBdr>
                          <w:divsChild>
                            <w:div w:id="2011445773">
                              <w:marLeft w:val="0"/>
                              <w:marRight w:val="0"/>
                              <w:marTop w:val="0"/>
                              <w:marBottom w:val="0"/>
                              <w:divBdr>
                                <w:top w:val="none" w:sz="0" w:space="0" w:color="auto"/>
                                <w:left w:val="none" w:sz="0" w:space="0" w:color="auto"/>
                                <w:bottom w:val="none" w:sz="0" w:space="0" w:color="auto"/>
                                <w:right w:val="none" w:sz="0" w:space="0" w:color="auto"/>
                              </w:divBdr>
                              <w:divsChild>
                                <w:div w:id="1861314006">
                                  <w:marLeft w:val="0"/>
                                  <w:marRight w:val="0"/>
                                  <w:marTop w:val="0"/>
                                  <w:marBottom w:val="0"/>
                                  <w:divBdr>
                                    <w:top w:val="none" w:sz="0" w:space="0" w:color="auto"/>
                                    <w:left w:val="none" w:sz="0" w:space="0" w:color="auto"/>
                                    <w:bottom w:val="none" w:sz="0" w:space="0" w:color="auto"/>
                                    <w:right w:val="none" w:sz="0" w:space="0" w:color="auto"/>
                                  </w:divBdr>
                                  <w:divsChild>
                                    <w:div w:id="66388918">
                                      <w:marLeft w:val="0"/>
                                      <w:marRight w:val="0"/>
                                      <w:marTop w:val="0"/>
                                      <w:marBottom w:val="0"/>
                                      <w:divBdr>
                                        <w:top w:val="none" w:sz="0" w:space="0" w:color="auto"/>
                                        <w:left w:val="none" w:sz="0" w:space="0" w:color="auto"/>
                                        <w:bottom w:val="none" w:sz="0" w:space="0" w:color="auto"/>
                                        <w:right w:val="none" w:sz="0" w:space="0" w:color="auto"/>
                                      </w:divBdr>
                                    </w:div>
                                    <w:div w:id="2131707391">
                                      <w:marLeft w:val="0"/>
                                      <w:marRight w:val="0"/>
                                      <w:marTop w:val="0"/>
                                      <w:marBottom w:val="0"/>
                                      <w:divBdr>
                                        <w:top w:val="none" w:sz="0" w:space="0" w:color="auto"/>
                                        <w:left w:val="none" w:sz="0" w:space="0" w:color="auto"/>
                                        <w:bottom w:val="none" w:sz="0" w:space="0" w:color="auto"/>
                                        <w:right w:val="none" w:sz="0" w:space="0" w:color="auto"/>
                                      </w:divBdr>
                                      <w:divsChild>
                                        <w:div w:id="547572815">
                                          <w:marLeft w:val="0"/>
                                          <w:marRight w:val="0"/>
                                          <w:marTop w:val="0"/>
                                          <w:marBottom w:val="0"/>
                                          <w:divBdr>
                                            <w:top w:val="none" w:sz="0" w:space="0" w:color="auto"/>
                                            <w:left w:val="none" w:sz="0" w:space="0" w:color="auto"/>
                                            <w:bottom w:val="none" w:sz="0" w:space="0" w:color="auto"/>
                                            <w:right w:val="none" w:sz="0" w:space="0" w:color="auto"/>
                                          </w:divBdr>
                                          <w:divsChild>
                                            <w:div w:id="192822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5268897">
          <w:marLeft w:val="0"/>
          <w:marRight w:val="0"/>
          <w:marTop w:val="990"/>
          <w:marBottom w:val="720"/>
          <w:divBdr>
            <w:top w:val="none" w:sz="0" w:space="0" w:color="auto"/>
            <w:left w:val="none" w:sz="0" w:space="0" w:color="auto"/>
            <w:bottom w:val="none" w:sz="0" w:space="0" w:color="auto"/>
            <w:right w:val="none" w:sz="0" w:space="0" w:color="auto"/>
          </w:divBdr>
          <w:divsChild>
            <w:div w:id="1357073654">
              <w:marLeft w:val="0"/>
              <w:marRight w:val="0"/>
              <w:marTop w:val="0"/>
              <w:marBottom w:val="0"/>
              <w:divBdr>
                <w:top w:val="none" w:sz="0" w:space="0" w:color="auto"/>
                <w:left w:val="none" w:sz="0" w:space="0" w:color="auto"/>
                <w:bottom w:val="none" w:sz="0" w:space="0" w:color="auto"/>
                <w:right w:val="none" w:sz="0" w:space="0" w:color="auto"/>
              </w:divBdr>
              <w:divsChild>
                <w:div w:id="774206087">
                  <w:marLeft w:val="0"/>
                  <w:marRight w:val="0"/>
                  <w:marTop w:val="0"/>
                  <w:marBottom w:val="0"/>
                  <w:divBdr>
                    <w:top w:val="none" w:sz="0" w:space="0" w:color="auto"/>
                    <w:left w:val="none" w:sz="0" w:space="0" w:color="auto"/>
                    <w:bottom w:val="none" w:sz="0" w:space="0" w:color="auto"/>
                    <w:right w:val="none" w:sz="0" w:space="0" w:color="auto"/>
                  </w:divBdr>
                </w:div>
                <w:div w:id="414595374">
                  <w:marLeft w:val="0"/>
                  <w:marRight w:val="0"/>
                  <w:marTop w:val="0"/>
                  <w:marBottom w:val="0"/>
                  <w:divBdr>
                    <w:top w:val="none" w:sz="0" w:space="0" w:color="auto"/>
                    <w:left w:val="none" w:sz="0" w:space="0" w:color="auto"/>
                    <w:bottom w:val="none" w:sz="0" w:space="0" w:color="auto"/>
                    <w:right w:val="none" w:sz="0" w:space="0" w:color="auto"/>
                  </w:divBdr>
                  <w:divsChild>
                    <w:div w:id="347416159">
                      <w:marLeft w:val="0"/>
                      <w:marRight w:val="0"/>
                      <w:marTop w:val="0"/>
                      <w:marBottom w:val="0"/>
                      <w:divBdr>
                        <w:top w:val="none" w:sz="0" w:space="0" w:color="auto"/>
                        <w:left w:val="none" w:sz="0" w:space="0" w:color="auto"/>
                        <w:bottom w:val="none" w:sz="0" w:space="0" w:color="auto"/>
                        <w:right w:val="none" w:sz="0" w:space="0" w:color="auto"/>
                      </w:divBdr>
                      <w:divsChild>
                        <w:div w:id="1105618908">
                          <w:marLeft w:val="0"/>
                          <w:marRight w:val="0"/>
                          <w:marTop w:val="0"/>
                          <w:marBottom w:val="0"/>
                          <w:divBdr>
                            <w:top w:val="none" w:sz="0" w:space="0" w:color="auto"/>
                            <w:left w:val="none" w:sz="0" w:space="0" w:color="auto"/>
                            <w:bottom w:val="none" w:sz="0" w:space="0" w:color="auto"/>
                            <w:right w:val="none" w:sz="0" w:space="0" w:color="auto"/>
                          </w:divBdr>
                          <w:divsChild>
                            <w:div w:id="13629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65117">
                  <w:marLeft w:val="0"/>
                  <w:marRight w:val="0"/>
                  <w:marTop w:val="0"/>
                  <w:marBottom w:val="0"/>
                  <w:divBdr>
                    <w:top w:val="none" w:sz="0" w:space="0" w:color="auto"/>
                    <w:left w:val="none" w:sz="0" w:space="0" w:color="auto"/>
                    <w:bottom w:val="none" w:sz="0" w:space="0" w:color="auto"/>
                    <w:right w:val="none" w:sz="0" w:space="0" w:color="auto"/>
                  </w:divBdr>
                  <w:divsChild>
                    <w:div w:id="60989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596">
              <w:marLeft w:val="0"/>
              <w:marRight w:val="0"/>
              <w:marTop w:val="195"/>
              <w:marBottom w:val="0"/>
              <w:divBdr>
                <w:top w:val="none" w:sz="0" w:space="0" w:color="auto"/>
                <w:left w:val="none" w:sz="0" w:space="0" w:color="auto"/>
                <w:bottom w:val="none" w:sz="0" w:space="0" w:color="auto"/>
                <w:right w:val="none" w:sz="0" w:space="0" w:color="auto"/>
              </w:divBdr>
              <w:divsChild>
                <w:div w:id="1053389163">
                  <w:marLeft w:val="0"/>
                  <w:marRight w:val="0"/>
                  <w:marTop w:val="0"/>
                  <w:marBottom w:val="0"/>
                  <w:divBdr>
                    <w:top w:val="none" w:sz="0" w:space="0" w:color="auto"/>
                    <w:left w:val="none" w:sz="0" w:space="0" w:color="auto"/>
                    <w:bottom w:val="none" w:sz="0" w:space="0" w:color="auto"/>
                    <w:right w:val="none" w:sz="0" w:space="0" w:color="auto"/>
                  </w:divBdr>
                  <w:divsChild>
                    <w:div w:id="1726097526">
                      <w:marLeft w:val="0"/>
                      <w:marRight w:val="0"/>
                      <w:marTop w:val="0"/>
                      <w:marBottom w:val="0"/>
                      <w:divBdr>
                        <w:top w:val="none" w:sz="0" w:space="0" w:color="auto"/>
                        <w:left w:val="none" w:sz="0" w:space="0" w:color="auto"/>
                        <w:bottom w:val="none" w:sz="0" w:space="0" w:color="auto"/>
                        <w:right w:val="none" w:sz="0" w:space="0" w:color="auto"/>
                      </w:divBdr>
                      <w:divsChild>
                        <w:div w:id="1575118400">
                          <w:marLeft w:val="0"/>
                          <w:marRight w:val="0"/>
                          <w:marTop w:val="0"/>
                          <w:marBottom w:val="0"/>
                          <w:divBdr>
                            <w:top w:val="none" w:sz="0" w:space="0" w:color="auto"/>
                            <w:left w:val="none" w:sz="0" w:space="0" w:color="auto"/>
                            <w:bottom w:val="none" w:sz="0" w:space="0" w:color="auto"/>
                            <w:right w:val="none" w:sz="0" w:space="0" w:color="auto"/>
                          </w:divBdr>
                          <w:divsChild>
                            <w:div w:id="740252387">
                              <w:marLeft w:val="0"/>
                              <w:marRight w:val="0"/>
                              <w:marTop w:val="0"/>
                              <w:marBottom w:val="0"/>
                              <w:divBdr>
                                <w:top w:val="none" w:sz="0" w:space="0" w:color="auto"/>
                                <w:left w:val="none" w:sz="0" w:space="0" w:color="auto"/>
                                <w:bottom w:val="none" w:sz="0" w:space="0" w:color="auto"/>
                                <w:right w:val="none" w:sz="0" w:space="0" w:color="auto"/>
                              </w:divBdr>
                              <w:divsChild>
                                <w:div w:id="387846286">
                                  <w:marLeft w:val="0"/>
                                  <w:marRight w:val="0"/>
                                  <w:marTop w:val="0"/>
                                  <w:marBottom w:val="0"/>
                                  <w:divBdr>
                                    <w:top w:val="none" w:sz="0" w:space="0" w:color="auto"/>
                                    <w:left w:val="none" w:sz="0" w:space="0" w:color="auto"/>
                                    <w:bottom w:val="none" w:sz="0" w:space="0" w:color="auto"/>
                                    <w:right w:val="none" w:sz="0" w:space="0" w:color="auto"/>
                                  </w:divBdr>
                                  <w:divsChild>
                                    <w:div w:id="1519465900">
                                      <w:marLeft w:val="0"/>
                                      <w:marRight w:val="0"/>
                                      <w:marTop w:val="0"/>
                                      <w:marBottom w:val="0"/>
                                      <w:divBdr>
                                        <w:top w:val="none" w:sz="0" w:space="0" w:color="auto"/>
                                        <w:left w:val="none" w:sz="0" w:space="0" w:color="auto"/>
                                        <w:bottom w:val="none" w:sz="0" w:space="0" w:color="auto"/>
                                        <w:right w:val="none" w:sz="0" w:space="0" w:color="auto"/>
                                      </w:divBdr>
                                      <w:divsChild>
                                        <w:div w:id="71836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934776">
                          <w:marLeft w:val="0"/>
                          <w:marRight w:val="0"/>
                          <w:marTop w:val="0"/>
                          <w:marBottom w:val="0"/>
                          <w:divBdr>
                            <w:top w:val="none" w:sz="0" w:space="0" w:color="auto"/>
                            <w:left w:val="none" w:sz="0" w:space="0" w:color="auto"/>
                            <w:bottom w:val="none" w:sz="0" w:space="0" w:color="auto"/>
                            <w:right w:val="none" w:sz="0" w:space="0" w:color="auto"/>
                          </w:divBdr>
                          <w:divsChild>
                            <w:div w:id="1858498515">
                              <w:marLeft w:val="0"/>
                              <w:marRight w:val="0"/>
                              <w:marTop w:val="0"/>
                              <w:marBottom w:val="0"/>
                              <w:divBdr>
                                <w:top w:val="none" w:sz="0" w:space="0" w:color="auto"/>
                                <w:left w:val="none" w:sz="0" w:space="0" w:color="auto"/>
                                <w:bottom w:val="none" w:sz="0" w:space="0" w:color="auto"/>
                                <w:right w:val="none" w:sz="0" w:space="0" w:color="auto"/>
                              </w:divBdr>
                              <w:divsChild>
                                <w:div w:id="2060396333">
                                  <w:marLeft w:val="0"/>
                                  <w:marRight w:val="0"/>
                                  <w:marTop w:val="0"/>
                                  <w:marBottom w:val="0"/>
                                  <w:divBdr>
                                    <w:top w:val="none" w:sz="0" w:space="0" w:color="auto"/>
                                    <w:left w:val="none" w:sz="0" w:space="0" w:color="auto"/>
                                    <w:bottom w:val="none" w:sz="0" w:space="0" w:color="auto"/>
                                    <w:right w:val="none" w:sz="0" w:space="0" w:color="auto"/>
                                  </w:divBdr>
                                  <w:divsChild>
                                    <w:div w:id="1397506963">
                                      <w:marLeft w:val="0"/>
                                      <w:marRight w:val="0"/>
                                      <w:marTop w:val="0"/>
                                      <w:marBottom w:val="0"/>
                                      <w:divBdr>
                                        <w:top w:val="none" w:sz="0" w:space="0" w:color="auto"/>
                                        <w:left w:val="none" w:sz="0" w:space="0" w:color="auto"/>
                                        <w:bottom w:val="none" w:sz="0" w:space="0" w:color="auto"/>
                                        <w:right w:val="none" w:sz="0" w:space="0" w:color="auto"/>
                                      </w:divBdr>
                                      <w:divsChild>
                                        <w:div w:id="131209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77685">
                              <w:marLeft w:val="0"/>
                              <w:marRight w:val="0"/>
                              <w:marTop w:val="240"/>
                              <w:marBottom w:val="0"/>
                              <w:divBdr>
                                <w:top w:val="none" w:sz="0" w:space="0" w:color="auto"/>
                                <w:left w:val="none" w:sz="0" w:space="0" w:color="auto"/>
                                <w:bottom w:val="none" w:sz="0" w:space="0" w:color="auto"/>
                                <w:right w:val="none" w:sz="0" w:space="0" w:color="auto"/>
                              </w:divBdr>
                              <w:divsChild>
                                <w:div w:id="2032024480">
                                  <w:marLeft w:val="0"/>
                                  <w:marRight w:val="0"/>
                                  <w:marTop w:val="0"/>
                                  <w:marBottom w:val="0"/>
                                  <w:divBdr>
                                    <w:top w:val="none" w:sz="0" w:space="0" w:color="auto"/>
                                    <w:left w:val="none" w:sz="0" w:space="0" w:color="auto"/>
                                    <w:bottom w:val="none" w:sz="0" w:space="0" w:color="auto"/>
                                    <w:right w:val="none" w:sz="0" w:space="0" w:color="auto"/>
                                  </w:divBdr>
                                  <w:divsChild>
                                    <w:div w:id="1362366855">
                                      <w:marLeft w:val="0"/>
                                      <w:marRight w:val="0"/>
                                      <w:marTop w:val="0"/>
                                      <w:marBottom w:val="0"/>
                                      <w:divBdr>
                                        <w:top w:val="none" w:sz="0" w:space="0" w:color="auto"/>
                                        <w:left w:val="none" w:sz="0" w:space="0" w:color="auto"/>
                                        <w:bottom w:val="none" w:sz="0" w:space="0" w:color="auto"/>
                                        <w:right w:val="none" w:sz="0" w:space="0" w:color="auto"/>
                                      </w:divBdr>
                                      <w:divsChild>
                                        <w:div w:id="332421198">
                                          <w:marLeft w:val="0"/>
                                          <w:marRight w:val="0"/>
                                          <w:marTop w:val="0"/>
                                          <w:marBottom w:val="0"/>
                                          <w:divBdr>
                                            <w:top w:val="none" w:sz="0" w:space="0" w:color="auto"/>
                                            <w:left w:val="none" w:sz="0" w:space="0" w:color="auto"/>
                                            <w:bottom w:val="none" w:sz="0" w:space="0" w:color="auto"/>
                                            <w:right w:val="none" w:sz="0" w:space="0" w:color="auto"/>
                                          </w:divBdr>
                                        </w:div>
                                        <w:div w:id="1658923583">
                                          <w:marLeft w:val="0"/>
                                          <w:marRight w:val="0"/>
                                          <w:marTop w:val="0"/>
                                          <w:marBottom w:val="0"/>
                                          <w:divBdr>
                                            <w:top w:val="none" w:sz="0" w:space="0" w:color="auto"/>
                                            <w:left w:val="none" w:sz="0" w:space="0" w:color="auto"/>
                                            <w:bottom w:val="none" w:sz="0" w:space="0" w:color="auto"/>
                                            <w:right w:val="none" w:sz="0" w:space="0" w:color="auto"/>
                                          </w:divBdr>
                                          <w:divsChild>
                                            <w:div w:id="736053542">
                                              <w:marLeft w:val="0"/>
                                              <w:marRight w:val="0"/>
                                              <w:marTop w:val="0"/>
                                              <w:marBottom w:val="0"/>
                                              <w:divBdr>
                                                <w:top w:val="none" w:sz="0" w:space="0" w:color="auto"/>
                                                <w:left w:val="none" w:sz="0" w:space="0" w:color="auto"/>
                                                <w:bottom w:val="none" w:sz="0" w:space="0" w:color="auto"/>
                                                <w:right w:val="none" w:sz="0" w:space="0" w:color="auto"/>
                                              </w:divBdr>
                                              <w:divsChild>
                                                <w:div w:id="10538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558405">
                          <w:marLeft w:val="0"/>
                          <w:marRight w:val="0"/>
                          <w:marTop w:val="0"/>
                          <w:marBottom w:val="0"/>
                          <w:divBdr>
                            <w:top w:val="none" w:sz="0" w:space="0" w:color="auto"/>
                            <w:left w:val="none" w:sz="0" w:space="0" w:color="auto"/>
                            <w:bottom w:val="none" w:sz="0" w:space="0" w:color="auto"/>
                            <w:right w:val="none" w:sz="0" w:space="0" w:color="auto"/>
                          </w:divBdr>
                          <w:divsChild>
                            <w:div w:id="500393669">
                              <w:marLeft w:val="0"/>
                              <w:marRight w:val="0"/>
                              <w:marTop w:val="0"/>
                              <w:marBottom w:val="0"/>
                              <w:divBdr>
                                <w:top w:val="none" w:sz="0" w:space="0" w:color="auto"/>
                                <w:left w:val="none" w:sz="0" w:space="0" w:color="auto"/>
                                <w:bottom w:val="none" w:sz="0" w:space="0" w:color="auto"/>
                                <w:right w:val="none" w:sz="0" w:space="0" w:color="auto"/>
                              </w:divBdr>
                              <w:divsChild>
                                <w:div w:id="775060262">
                                  <w:marLeft w:val="0"/>
                                  <w:marRight w:val="0"/>
                                  <w:marTop w:val="0"/>
                                  <w:marBottom w:val="0"/>
                                  <w:divBdr>
                                    <w:top w:val="none" w:sz="0" w:space="0" w:color="auto"/>
                                    <w:left w:val="none" w:sz="0" w:space="0" w:color="auto"/>
                                    <w:bottom w:val="none" w:sz="0" w:space="0" w:color="auto"/>
                                    <w:right w:val="none" w:sz="0" w:space="0" w:color="auto"/>
                                  </w:divBdr>
                                  <w:divsChild>
                                    <w:div w:id="2113090748">
                                      <w:marLeft w:val="0"/>
                                      <w:marRight w:val="0"/>
                                      <w:marTop w:val="0"/>
                                      <w:marBottom w:val="0"/>
                                      <w:divBdr>
                                        <w:top w:val="none" w:sz="0" w:space="0" w:color="auto"/>
                                        <w:left w:val="none" w:sz="0" w:space="0" w:color="auto"/>
                                        <w:bottom w:val="none" w:sz="0" w:space="0" w:color="auto"/>
                                        <w:right w:val="none" w:sz="0" w:space="0" w:color="auto"/>
                                      </w:divBdr>
                                      <w:divsChild>
                                        <w:div w:id="158934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6629">
                          <w:marLeft w:val="0"/>
                          <w:marRight w:val="0"/>
                          <w:marTop w:val="0"/>
                          <w:marBottom w:val="0"/>
                          <w:divBdr>
                            <w:top w:val="none" w:sz="0" w:space="0" w:color="auto"/>
                            <w:left w:val="none" w:sz="0" w:space="0" w:color="auto"/>
                            <w:bottom w:val="none" w:sz="0" w:space="0" w:color="auto"/>
                            <w:right w:val="none" w:sz="0" w:space="0" w:color="auto"/>
                          </w:divBdr>
                          <w:divsChild>
                            <w:div w:id="1746999866">
                              <w:marLeft w:val="0"/>
                              <w:marRight w:val="0"/>
                              <w:marTop w:val="0"/>
                              <w:marBottom w:val="0"/>
                              <w:divBdr>
                                <w:top w:val="none" w:sz="0" w:space="0" w:color="auto"/>
                                <w:left w:val="none" w:sz="0" w:space="0" w:color="auto"/>
                                <w:bottom w:val="none" w:sz="0" w:space="0" w:color="auto"/>
                                <w:right w:val="none" w:sz="0" w:space="0" w:color="auto"/>
                              </w:divBdr>
                              <w:divsChild>
                                <w:div w:id="1254120987">
                                  <w:marLeft w:val="0"/>
                                  <w:marRight w:val="0"/>
                                  <w:marTop w:val="0"/>
                                  <w:marBottom w:val="0"/>
                                  <w:divBdr>
                                    <w:top w:val="none" w:sz="0" w:space="0" w:color="auto"/>
                                    <w:left w:val="none" w:sz="0" w:space="0" w:color="auto"/>
                                    <w:bottom w:val="none" w:sz="0" w:space="0" w:color="auto"/>
                                    <w:right w:val="none" w:sz="0" w:space="0" w:color="auto"/>
                                  </w:divBdr>
                                  <w:divsChild>
                                    <w:div w:id="1879849710">
                                      <w:marLeft w:val="0"/>
                                      <w:marRight w:val="0"/>
                                      <w:marTop w:val="0"/>
                                      <w:marBottom w:val="0"/>
                                      <w:divBdr>
                                        <w:top w:val="none" w:sz="0" w:space="0" w:color="auto"/>
                                        <w:left w:val="none" w:sz="0" w:space="0" w:color="auto"/>
                                        <w:bottom w:val="none" w:sz="0" w:space="0" w:color="auto"/>
                                        <w:right w:val="none" w:sz="0" w:space="0" w:color="auto"/>
                                      </w:divBdr>
                                      <w:divsChild>
                                        <w:div w:id="10715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50763">
                              <w:marLeft w:val="0"/>
                              <w:marRight w:val="0"/>
                              <w:marTop w:val="240"/>
                              <w:marBottom w:val="0"/>
                              <w:divBdr>
                                <w:top w:val="none" w:sz="0" w:space="0" w:color="auto"/>
                                <w:left w:val="none" w:sz="0" w:space="0" w:color="auto"/>
                                <w:bottom w:val="none" w:sz="0" w:space="0" w:color="auto"/>
                                <w:right w:val="none" w:sz="0" w:space="0" w:color="auto"/>
                              </w:divBdr>
                              <w:divsChild>
                                <w:div w:id="68771426">
                                  <w:marLeft w:val="0"/>
                                  <w:marRight w:val="0"/>
                                  <w:marTop w:val="0"/>
                                  <w:marBottom w:val="0"/>
                                  <w:divBdr>
                                    <w:top w:val="none" w:sz="0" w:space="0" w:color="auto"/>
                                    <w:left w:val="none" w:sz="0" w:space="0" w:color="auto"/>
                                    <w:bottom w:val="none" w:sz="0" w:space="0" w:color="auto"/>
                                    <w:right w:val="none" w:sz="0" w:space="0" w:color="auto"/>
                                  </w:divBdr>
                                  <w:divsChild>
                                    <w:div w:id="804011499">
                                      <w:marLeft w:val="0"/>
                                      <w:marRight w:val="0"/>
                                      <w:marTop w:val="0"/>
                                      <w:marBottom w:val="0"/>
                                      <w:divBdr>
                                        <w:top w:val="none" w:sz="0" w:space="0" w:color="auto"/>
                                        <w:left w:val="none" w:sz="0" w:space="0" w:color="auto"/>
                                        <w:bottom w:val="none" w:sz="0" w:space="0" w:color="auto"/>
                                        <w:right w:val="none" w:sz="0" w:space="0" w:color="auto"/>
                                      </w:divBdr>
                                      <w:divsChild>
                                        <w:div w:id="769853299">
                                          <w:marLeft w:val="0"/>
                                          <w:marRight w:val="0"/>
                                          <w:marTop w:val="0"/>
                                          <w:marBottom w:val="0"/>
                                          <w:divBdr>
                                            <w:top w:val="none" w:sz="0" w:space="0" w:color="auto"/>
                                            <w:left w:val="none" w:sz="0" w:space="0" w:color="auto"/>
                                            <w:bottom w:val="none" w:sz="0" w:space="0" w:color="auto"/>
                                            <w:right w:val="none" w:sz="0" w:space="0" w:color="auto"/>
                                          </w:divBdr>
                                        </w:div>
                                        <w:div w:id="1659722946">
                                          <w:marLeft w:val="0"/>
                                          <w:marRight w:val="0"/>
                                          <w:marTop w:val="0"/>
                                          <w:marBottom w:val="0"/>
                                          <w:divBdr>
                                            <w:top w:val="none" w:sz="0" w:space="0" w:color="auto"/>
                                            <w:left w:val="none" w:sz="0" w:space="0" w:color="auto"/>
                                            <w:bottom w:val="none" w:sz="0" w:space="0" w:color="auto"/>
                                            <w:right w:val="none" w:sz="0" w:space="0" w:color="auto"/>
                                          </w:divBdr>
                                          <w:divsChild>
                                            <w:div w:id="814418807">
                                              <w:marLeft w:val="0"/>
                                              <w:marRight w:val="0"/>
                                              <w:marTop w:val="0"/>
                                              <w:marBottom w:val="0"/>
                                              <w:divBdr>
                                                <w:top w:val="none" w:sz="0" w:space="0" w:color="auto"/>
                                                <w:left w:val="none" w:sz="0" w:space="0" w:color="auto"/>
                                                <w:bottom w:val="none" w:sz="0" w:space="0" w:color="auto"/>
                                                <w:right w:val="none" w:sz="0" w:space="0" w:color="auto"/>
                                              </w:divBdr>
                                              <w:divsChild>
                                                <w:div w:id="111197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93728">
      <w:bodyDiv w:val="1"/>
      <w:marLeft w:val="0"/>
      <w:marRight w:val="0"/>
      <w:marTop w:val="0"/>
      <w:marBottom w:val="0"/>
      <w:divBdr>
        <w:top w:val="none" w:sz="0" w:space="0" w:color="auto"/>
        <w:left w:val="none" w:sz="0" w:space="0" w:color="auto"/>
        <w:bottom w:val="none" w:sz="0" w:space="0" w:color="auto"/>
        <w:right w:val="none" w:sz="0" w:space="0" w:color="auto"/>
      </w:divBdr>
      <w:divsChild>
        <w:div w:id="726149066">
          <w:marLeft w:val="0"/>
          <w:marRight w:val="0"/>
          <w:marTop w:val="720"/>
          <w:marBottom w:val="720"/>
          <w:divBdr>
            <w:top w:val="none" w:sz="0" w:space="0" w:color="auto"/>
            <w:left w:val="none" w:sz="0" w:space="0" w:color="auto"/>
            <w:bottom w:val="none" w:sz="0" w:space="0" w:color="auto"/>
            <w:right w:val="none" w:sz="0" w:space="0" w:color="auto"/>
          </w:divBdr>
          <w:divsChild>
            <w:div w:id="563688489">
              <w:marLeft w:val="0"/>
              <w:marRight w:val="0"/>
              <w:marTop w:val="0"/>
              <w:marBottom w:val="0"/>
              <w:divBdr>
                <w:top w:val="none" w:sz="0" w:space="0" w:color="auto"/>
                <w:left w:val="none" w:sz="0" w:space="0" w:color="auto"/>
                <w:bottom w:val="none" w:sz="0" w:space="0" w:color="auto"/>
                <w:right w:val="none" w:sz="0" w:space="0" w:color="auto"/>
              </w:divBdr>
              <w:divsChild>
                <w:div w:id="13579143">
                  <w:marLeft w:val="0"/>
                  <w:marRight w:val="0"/>
                  <w:marTop w:val="0"/>
                  <w:marBottom w:val="0"/>
                  <w:divBdr>
                    <w:top w:val="none" w:sz="0" w:space="0" w:color="auto"/>
                    <w:left w:val="none" w:sz="0" w:space="0" w:color="auto"/>
                    <w:bottom w:val="none" w:sz="0" w:space="0" w:color="auto"/>
                    <w:right w:val="none" w:sz="0" w:space="0" w:color="auto"/>
                  </w:divBdr>
                </w:div>
                <w:div w:id="2081638837">
                  <w:marLeft w:val="0"/>
                  <w:marRight w:val="0"/>
                  <w:marTop w:val="0"/>
                  <w:marBottom w:val="0"/>
                  <w:divBdr>
                    <w:top w:val="none" w:sz="0" w:space="0" w:color="auto"/>
                    <w:left w:val="none" w:sz="0" w:space="0" w:color="auto"/>
                    <w:bottom w:val="none" w:sz="0" w:space="0" w:color="auto"/>
                    <w:right w:val="none" w:sz="0" w:space="0" w:color="auto"/>
                  </w:divBdr>
                  <w:divsChild>
                    <w:div w:id="1704474908">
                      <w:marLeft w:val="0"/>
                      <w:marRight w:val="0"/>
                      <w:marTop w:val="0"/>
                      <w:marBottom w:val="0"/>
                      <w:divBdr>
                        <w:top w:val="none" w:sz="0" w:space="0" w:color="auto"/>
                        <w:left w:val="none" w:sz="0" w:space="0" w:color="auto"/>
                        <w:bottom w:val="none" w:sz="0" w:space="0" w:color="auto"/>
                        <w:right w:val="none" w:sz="0" w:space="0" w:color="auto"/>
                      </w:divBdr>
                      <w:divsChild>
                        <w:div w:id="1331711037">
                          <w:marLeft w:val="0"/>
                          <w:marRight w:val="0"/>
                          <w:marTop w:val="0"/>
                          <w:marBottom w:val="0"/>
                          <w:divBdr>
                            <w:top w:val="none" w:sz="0" w:space="0" w:color="auto"/>
                            <w:left w:val="none" w:sz="0" w:space="0" w:color="auto"/>
                            <w:bottom w:val="none" w:sz="0" w:space="0" w:color="auto"/>
                            <w:right w:val="none" w:sz="0" w:space="0" w:color="auto"/>
                          </w:divBdr>
                          <w:divsChild>
                            <w:div w:id="163710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96558">
                  <w:marLeft w:val="0"/>
                  <w:marRight w:val="0"/>
                  <w:marTop w:val="0"/>
                  <w:marBottom w:val="0"/>
                  <w:divBdr>
                    <w:top w:val="none" w:sz="0" w:space="0" w:color="auto"/>
                    <w:left w:val="none" w:sz="0" w:space="0" w:color="auto"/>
                    <w:bottom w:val="none" w:sz="0" w:space="0" w:color="auto"/>
                    <w:right w:val="none" w:sz="0" w:space="0" w:color="auto"/>
                  </w:divBdr>
                  <w:divsChild>
                    <w:div w:id="13189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26953">
              <w:marLeft w:val="0"/>
              <w:marRight w:val="0"/>
              <w:marTop w:val="195"/>
              <w:marBottom w:val="0"/>
              <w:divBdr>
                <w:top w:val="none" w:sz="0" w:space="0" w:color="auto"/>
                <w:left w:val="none" w:sz="0" w:space="0" w:color="auto"/>
                <w:bottom w:val="none" w:sz="0" w:space="0" w:color="auto"/>
                <w:right w:val="none" w:sz="0" w:space="0" w:color="auto"/>
              </w:divBdr>
              <w:divsChild>
                <w:div w:id="1622803276">
                  <w:marLeft w:val="0"/>
                  <w:marRight w:val="0"/>
                  <w:marTop w:val="0"/>
                  <w:marBottom w:val="0"/>
                  <w:divBdr>
                    <w:top w:val="none" w:sz="0" w:space="0" w:color="auto"/>
                    <w:left w:val="none" w:sz="0" w:space="0" w:color="auto"/>
                    <w:bottom w:val="none" w:sz="0" w:space="0" w:color="auto"/>
                    <w:right w:val="none" w:sz="0" w:space="0" w:color="auto"/>
                  </w:divBdr>
                  <w:divsChild>
                    <w:div w:id="991255838">
                      <w:marLeft w:val="0"/>
                      <w:marRight w:val="0"/>
                      <w:marTop w:val="0"/>
                      <w:marBottom w:val="0"/>
                      <w:divBdr>
                        <w:top w:val="none" w:sz="0" w:space="0" w:color="auto"/>
                        <w:left w:val="none" w:sz="0" w:space="0" w:color="auto"/>
                        <w:bottom w:val="none" w:sz="0" w:space="0" w:color="auto"/>
                        <w:right w:val="none" w:sz="0" w:space="0" w:color="auto"/>
                      </w:divBdr>
                      <w:divsChild>
                        <w:div w:id="1081416235">
                          <w:marLeft w:val="0"/>
                          <w:marRight w:val="0"/>
                          <w:marTop w:val="0"/>
                          <w:marBottom w:val="0"/>
                          <w:divBdr>
                            <w:top w:val="none" w:sz="0" w:space="0" w:color="auto"/>
                            <w:left w:val="none" w:sz="0" w:space="0" w:color="auto"/>
                            <w:bottom w:val="none" w:sz="0" w:space="0" w:color="auto"/>
                            <w:right w:val="none" w:sz="0" w:space="0" w:color="auto"/>
                          </w:divBdr>
                          <w:divsChild>
                            <w:div w:id="295064043">
                              <w:marLeft w:val="0"/>
                              <w:marRight w:val="0"/>
                              <w:marTop w:val="0"/>
                              <w:marBottom w:val="0"/>
                              <w:divBdr>
                                <w:top w:val="none" w:sz="0" w:space="0" w:color="auto"/>
                                <w:left w:val="none" w:sz="0" w:space="0" w:color="auto"/>
                                <w:bottom w:val="none" w:sz="0" w:space="0" w:color="auto"/>
                                <w:right w:val="none" w:sz="0" w:space="0" w:color="auto"/>
                              </w:divBdr>
                              <w:divsChild>
                                <w:div w:id="2034766032">
                                  <w:marLeft w:val="0"/>
                                  <w:marRight w:val="0"/>
                                  <w:marTop w:val="0"/>
                                  <w:marBottom w:val="0"/>
                                  <w:divBdr>
                                    <w:top w:val="none" w:sz="0" w:space="0" w:color="auto"/>
                                    <w:left w:val="none" w:sz="0" w:space="0" w:color="auto"/>
                                    <w:bottom w:val="none" w:sz="0" w:space="0" w:color="auto"/>
                                    <w:right w:val="none" w:sz="0" w:space="0" w:color="auto"/>
                                  </w:divBdr>
                                  <w:divsChild>
                                    <w:div w:id="1470509369">
                                      <w:marLeft w:val="0"/>
                                      <w:marRight w:val="0"/>
                                      <w:marTop w:val="0"/>
                                      <w:marBottom w:val="0"/>
                                      <w:divBdr>
                                        <w:top w:val="none" w:sz="0" w:space="0" w:color="auto"/>
                                        <w:left w:val="none" w:sz="0" w:space="0" w:color="auto"/>
                                        <w:bottom w:val="none" w:sz="0" w:space="0" w:color="auto"/>
                                        <w:right w:val="none" w:sz="0" w:space="0" w:color="auto"/>
                                      </w:divBdr>
                                      <w:divsChild>
                                        <w:div w:id="36714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866314">
                          <w:marLeft w:val="0"/>
                          <w:marRight w:val="0"/>
                          <w:marTop w:val="0"/>
                          <w:marBottom w:val="0"/>
                          <w:divBdr>
                            <w:top w:val="none" w:sz="0" w:space="0" w:color="auto"/>
                            <w:left w:val="none" w:sz="0" w:space="0" w:color="auto"/>
                            <w:bottom w:val="none" w:sz="0" w:space="0" w:color="auto"/>
                            <w:right w:val="none" w:sz="0" w:space="0" w:color="auto"/>
                          </w:divBdr>
                          <w:divsChild>
                            <w:div w:id="2074739264">
                              <w:marLeft w:val="0"/>
                              <w:marRight w:val="0"/>
                              <w:marTop w:val="0"/>
                              <w:marBottom w:val="0"/>
                              <w:divBdr>
                                <w:top w:val="none" w:sz="0" w:space="0" w:color="auto"/>
                                <w:left w:val="none" w:sz="0" w:space="0" w:color="auto"/>
                                <w:bottom w:val="none" w:sz="0" w:space="0" w:color="auto"/>
                                <w:right w:val="none" w:sz="0" w:space="0" w:color="auto"/>
                              </w:divBdr>
                              <w:divsChild>
                                <w:div w:id="1535657271">
                                  <w:marLeft w:val="0"/>
                                  <w:marRight w:val="0"/>
                                  <w:marTop w:val="0"/>
                                  <w:marBottom w:val="0"/>
                                  <w:divBdr>
                                    <w:top w:val="none" w:sz="0" w:space="0" w:color="auto"/>
                                    <w:left w:val="none" w:sz="0" w:space="0" w:color="auto"/>
                                    <w:bottom w:val="none" w:sz="0" w:space="0" w:color="auto"/>
                                    <w:right w:val="none" w:sz="0" w:space="0" w:color="auto"/>
                                  </w:divBdr>
                                  <w:divsChild>
                                    <w:div w:id="334575322">
                                      <w:marLeft w:val="0"/>
                                      <w:marRight w:val="0"/>
                                      <w:marTop w:val="0"/>
                                      <w:marBottom w:val="0"/>
                                      <w:divBdr>
                                        <w:top w:val="none" w:sz="0" w:space="0" w:color="auto"/>
                                        <w:left w:val="none" w:sz="0" w:space="0" w:color="auto"/>
                                        <w:bottom w:val="none" w:sz="0" w:space="0" w:color="auto"/>
                                        <w:right w:val="none" w:sz="0" w:space="0" w:color="auto"/>
                                      </w:divBdr>
                                      <w:divsChild>
                                        <w:div w:id="16534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637691">
                          <w:marLeft w:val="0"/>
                          <w:marRight w:val="0"/>
                          <w:marTop w:val="0"/>
                          <w:marBottom w:val="0"/>
                          <w:divBdr>
                            <w:top w:val="none" w:sz="0" w:space="0" w:color="auto"/>
                            <w:left w:val="none" w:sz="0" w:space="0" w:color="auto"/>
                            <w:bottom w:val="none" w:sz="0" w:space="0" w:color="auto"/>
                            <w:right w:val="none" w:sz="0" w:space="0" w:color="auto"/>
                          </w:divBdr>
                          <w:divsChild>
                            <w:div w:id="1162088851">
                              <w:marLeft w:val="0"/>
                              <w:marRight w:val="0"/>
                              <w:marTop w:val="0"/>
                              <w:marBottom w:val="0"/>
                              <w:divBdr>
                                <w:top w:val="none" w:sz="0" w:space="0" w:color="auto"/>
                                <w:left w:val="none" w:sz="0" w:space="0" w:color="auto"/>
                                <w:bottom w:val="none" w:sz="0" w:space="0" w:color="auto"/>
                                <w:right w:val="none" w:sz="0" w:space="0" w:color="auto"/>
                              </w:divBdr>
                              <w:divsChild>
                                <w:div w:id="450167913">
                                  <w:marLeft w:val="0"/>
                                  <w:marRight w:val="0"/>
                                  <w:marTop w:val="0"/>
                                  <w:marBottom w:val="0"/>
                                  <w:divBdr>
                                    <w:top w:val="none" w:sz="0" w:space="0" w:color="auto"/>
                                    <w:left w:val="none" w:sz="0" w:space="0" w:color="auto"/>
                                    <w:bottom w:val="none" w:sz="0" w:space="0" w:color="auto"/>
                                    <w:right w:val="none" w:sz="0" w:space="0" w:color="auto"/>
                                  </w:divBdr>
                                  <w:divsChild>
                                    <w:div w:id="1828980293">
                                      <w:marLeft w:val="0"/>
                                      <w:marRight w:val="0"/>
                                      <w:marTop w:val="0"/>
                                      <w:marBottom w:val="0"/>
                                      <w:divBdr>
                                        <w:top w:val="none" w:sz="0" w:space="0" w:color="auto"/>
                                        <w:left w:val="none" w:sz="0" w:space="0" w:color="auto"/>
                                        <w:bottom w:val="none" w:sz="0" w:space="0" w:color="auto"/>
                                        <w:right w:val="none" w:sz="0" w:space="0" w:color="auto"/>
                                      </w:divBdr>
                                      <w:divsChild>
                                        <w:div w:id="201938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726037">
                          <w:marLeft w:val="0"/>
                          <w:marRight w:val="0"/>
                          <w:marTop w:val="0"/>
                          <w:marBottom w:val="0"/>
                          <w:divBdr>
                            <w:top w:val="none" w:sz="0" w:space="0" w:color="auto"/>
                            <w:left w:val="none" w:sz="0" w:space="0" w:color="auto"/>
                            <w:bottom w:val="none" w:sz="0" w:space="0" w:color="auto"/>
                            <w:right w:val="none" w:sz="0" w:space="0" w:color="auto"/>
                          </w:divBdr>
                          <w:divsChild>
                            <w:div w:id="1181353836">
                              <w:marLeft w:val="0"/>
                              <w:marRight w:val="0"/>
                              <w:marTop w:val="0"/>
                              <w:marBottom w:val="0"/>
                              <w:divBdr>
                                <w:top w:val="none" w:sz="0" w:space="0" w:color="auto"/>
                                <w:left w:val="none" w:sz="0" w:space="0" w:color="auto"/>
                                <w:bottom w:val="none" w:sz="0" w:space="0" w:color="auto"/>
                                <w:right w:val="none" w:sz="0" w:space="0" w:color="auto"/>
                              </w:divBdr>
                              <w:divsChild>
                                <w:div w:id="12146953">
                                  <w:marLeft w:val="0"/>
                                  <w:marRight w:val="0"/>
                                  <w:marTop w:val="0"/>
                                  <w:marBottom w:val="0"/>
                                  <w:divBdr>
                                    <w:top w:val="none" w:sz="0" w:space="0" w:color="auto"/>
                                    <w:left w:val="none" w:sz="0" w:space="0" w:color="auto"/>
                                    <w:bottom w:val="none" w:sz="0" w:space="0" w:color="auto"/>
                                    <w:right w:val="none" w:sz="0" w:space="0" w:color="auto"/>
                                  </w:divBdr>
                                  <w:divsChild>
                                    <w:div w:id="197354386">
                                      <w:marLeft w:val="0"/>
                                      <w:marRight w:val="0"/>
                                      <w:marTop w:val="0"/>
                                      <w:marBottom w:val="0"/>
                                      <w:divBdr>
                                        <w:top w:val="none" w:sz="0" w:space="0" w:color="auto"/>
                                        <w:left w:val="none" w:sz="0" w:space="0" w:color="auto"/>
                                        <w:bottom w:val="none" w:sz="0" w:space="0" w:color="auto"/>
                                        <w:right w:val="none" w:sz="0" w:space="0" w:color="auto"/>
                                      </w:divBdr>
                                      <w:divsChild>
                                        <w:div w:id="18960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775649">
                          <w:marLeft w:val="0"/>
                          <w:marRight w:val="0"/>
                          <w:marTop w:val="240"/>
                          <w:marBottom w:val="0"/>
                          <w:divBdr>
                            <w:top w:val="none" w:sz="0" w:space="0" w:color="auto"/>
                            <w:left w:val="none" w:sz="0" w:space="0" w:color="auto"/>
                            <w:bottom w:val="none" w:sz="0" w:space="0" w:color="auto"/>
                            <w:right w:val="none" w:sz="0" w:space="0" w:color="auto"/>
                          </w:divBdr>
                          <w:divsChild>
                            <w:div w:id="394863228">
                              <w:marLeft w:val="0"/>
                              <w:marRight w:val="0"/>
                              <w:marTop w:val="0"/>
                              <w:marBottom w:val="0"/>
                              <w:divBdr>
                                <w:top w:val="none" w:sz="0" w:space="0" w:color="auto"/>
                                <w:left w:val="none" w:sz="0" w:space="0" w:color="auto"/>
                                <w:bottom w:val="none" w:sz="0" w:space="0" w:color="auto"/>
                                <w:right w:val="none" w:sz="0" w:space="0" w:color="auto"/>
                              </w:divBdr>
                              <w:divsChild>
                                <w:div w:id="1494755775">
                                  <w:marLeft w:val="0"/>
                                  <w:marRight w:val="0"/>
                                  <w:marTop w:val="0"/>
                                  <w:marBottom w:val="0"/>
                                  <w:divBdr>
                                    <w:top w:val="none" w:sz="0" w:space="0" w:color="auto"/>
                                    <w:left w:val="none" w:sz="0" w:space="0" w:color="auto"/>
                                    <w:bottom w:val="none" w:sz="0" w:space="0" w:color="auto"/>
                                    <w:right w:val="none" w:sz="0" w:space="0" w:color="auto"/>
                                  </w:divBdr>
                                  <w:divsChild>
                                    <w:div w:id="403912306">
                                      <w:marLeft w:val="0"/>
                                      <w:marRight w:val="0"/>
                                      <w:marTop w:val="0"/>
                                      <w:marBottom w:val="0"/>
                                      <w:divBdr>
                                        <w:top w:val="none" w:sz="0" w:space="0" w:color="auto"/>
                                        <w:left w:val="none" w:sz="0" w:space="0" w:color="auto"/>
                                        <w:bottom w:val="none" w:sz="0" w:space="0" w:color="auto"/>
                                        <w:right w:val="none" w:sz="0" w:space="0" w:color="auto"/>
                                      </w:divBdr>
                                    </w:div>
                                    <w:div w:id="525796014">
                                      <w:marLeft w:val="0"/>
                                      <w:marRight w:val="0"/>
                                      <w:marTop w:val="0"/>
                                      <w:marBottom w:val="0"/>
                                      <w:divBdr>
                                        <w:top w:val="none" w:sz="0" w:space="0" w:color="auto"/>
                                        <w:left w:val="none" w:sz="0" w:space="0" w:color="auto"/>
                                        <w:bottom w:val="none" w:sz="0" w:space="0" w:color="auto"/>
                                        <w:right w:val="none" w:sz="0" w:space="0" w:color="auto"/>
                                      </w:divBdr>
                                      <w:divsChild>
                                        <w:div w:id="1039891922">
                                          <w:marLeft w:val="0"/>
                                          <w:marRight w:val="0"/>
                                          <w:marTop w:val="0"/>
                                          <w:marBottom w:val="0"/>
                                          <w:divBdr>
                                            <w:top w:val="none" w:sz="0" w:space="0" w:color="auto"/>
                                            <w:left w:val="none" w:sz="0" w:space="0" w:color="auto"/>
                                            <w:bottom w:val="none" w:sz="0" w:space="0" w:color="auto"/>
                                            <w:right w:val="none" w:sz="0" w:space="0" w:color="auto"/>
                                          </w:divBdr>
                                          <w:divsChild>
                                            <w:div w:id="112461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987117">
          <w:marLeft w:val="0"/>
          <w:marRight w:val="0"/>
          <w:marTop w:val="990"/>
          <w:marBottom w:val="720"/>
          <w:divBdr>
            <w:top w:val="none" w:sz="0" w:space="0" w:color="auto"/>
            <w:left w:val="none" w:sz="0" w:space="0" w:color="auto"/>
            <w:bottom w:val="none" w:sz="0" w:space="0" w:color="auto"/>
            <w:right w:val="none" w:sz="0" w:space="0" w:color="auto"/>
          </w:divBdr>
          <w:divsChild>
            <w:div w:id="1072509097">
              <w:marLeft w:val="0"/>
              <w:marRight w:val="0"/>
              <w:marTop w:val="0"/>
              <w:marBottom w:val="0"/>
              <w:divBdr>
                <w:top w:val="none" w:sz="0" w:space="0" w:color="auto"/>
                <w:left w:val="none" w:sz="0" w:space="0" w:color="auto"/>
                <w:bottom w:val="none" w:sz="0" w:space="0" w:color="auto"/>
                <w:right w:val="none" w:sz="0" w:space="0" w:color="auto"/>
              </w:divBdr>
              <w:divsChild>
                <w:div w:id="172035049">
                  <w:marLeft w:val="0"/>
                  <w:marRight w:val="0"/>
                  <w:marTop w:val="0"/>
                  <w:marBottom w:val="0"/>
                  <w:divBdr>
                    <w:top w:val="none" w:sz="0" w:space="0" w:color="auto"/>
                    <w:left w:val="none" w:sz="0" w:space="0" w:color="auto"/>
                    <w:bottom w:val="none" w:sz="0" w:space="0" w:color="auto"/>
                    <w:right w:val="none" w:sz="0" w:space="0" w:color="auto"/>
                  </w:divBdr>
                </w:div>
                <w:div w:id="2006930456">
                  <w:marLeft w:val="0"/>
                  <w:marRight w:val="0"/>
                  <w:marTop w:val="0"/>
                  <w:marBottom w:val="0"/>
                  <w:divBdr>
                    <w:top w:val="none" w:sz="0" w:space="0" w:color="auto"/>
                    <w:left w:val="none" w:sz="0" w:space="0" w:color="auto"/>
                    <w:bottom w:val="none" w:sz="0" w:space="0" w:color="auto"/>
                    <w:right w:val="none" w:sz="0" w:space="0" w:color="auto"/>
                  </w:divBdr>
                  <w:divsChild>
                    <w:div w:id="1969435301">
                      <w:marLeft w:val="0"/>
                      <w:marRight w:val="0"/>
                      <w:marTop w:val="0"/>
                      <w:marBottom w:val="0"/>
                      <w:divBdr>
                        <w:top w:val="none" w:sz="0" w:space="0" w:color="auto"/>
                        <w:left w:val="none" w:sz="0" w:space="0" w:color="auto"/>
                        <w:bottom w:val="none" w:sz="0" w:space="0" w:color="auto"/>
                        <w:right w:val="none" w:sz="0" w:space="0" w:color="auto"/>
                      </w:divBdr>
                      <w:divsChild>
                        <w:div w:id="1623223450">
                          <w:marLeft w:val="0"/>
                          <w:marRight w:val="0"/>
                          <w:marTop w:val="0"/>
                          <w:marBottom w:val="0"/>
                          <w:divBdr>
                            <w:top w:val="none" w:sz="0" w:space="0" w:color="auto"/>
                            <w:left w:val="none" w:sz="0" w:space="0" w:color="auto"/>
                            <w:bottom w:val="none" w:sz="0" w:space="0" w:color="auto"/>
                            <w:right w:val="none" w:sz="0" w:space="0" w:color="auto"/>
                          </w:divBdr>
                          <w:divsChild>
                            <w:div w:id="1350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3483">
                  <w:marLeft w:val="0"/>
                  <w:marRight w:val="0"/>
                  <w:marTop w:val="0"/>
                  <w:marBottom w:val="0"/>
                  <w:divBdr>
                    <w:top w:val="none" w:sz="0" w:space="0" w:color="auto"/>
                    <w:left w:val="none" w:sz="0" w:space="0" w:color="auto"/>
                    <w:bottom w:val="none" w:sz="0" w:space="0" w:color="auto"/>
                    <w:right w:val="none" w:sz="0" w:space="0" w:color="auto"/>
                  </w:divBdr>
                  <w:divsChild>
                    <w:div w:id="88016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8329">
              <w:marLeft w:val="0"/>
              <w:marRight w:val="0"/>
              <w:marTop w:val="195"/>
              <w:marBottom w:val="0"/>
              <w:divBdr>
                <w:top w:val="none" w:sz="0" w:space="0" w:color="auto"/>
                <w:left w:val="none" w:sz="0" w:space="0" w:color="auto"/>
                <w:bottom w:val="none" w:sz="0" w:space="0" w:color="auto"/>
                <w:right w:val="none" w:sz="0" w:space="0" w:color="auto"/>
              </w:divBdr>
              <w:divsChild>
                <w:div w:id="2094889840">
                  <w:marLeft w:val="0"/>
                  <w:marRight w:val="0"/>
                  <w:marTop w:val="0"/>
                  <w:marBottom w:val="0"/>
                  <w:divBdr>
                    <w:top w:val="none" w:sz="0" w:space="0" w:color="auto"/>
                    <w:left w:val="none" w:sz="0" w:space="0" w:color="auto"/>
                    <w:bottom w:val="none" w:sz="0" w:space="0" w:color="auto"/>
                    <w:right w:val="none" w:sz="0" w:space="0" w:color="auto"/>
                  </w:divBdr>
                  <w:divsChild>
                    <w:div w:id="1493335319">
                      <w:marLeft w:val="0"/>
                      <w:marRight w:val="0"/>
                      <w:marTop w:val="0"/>
                      <w:marBottom w:val="0"/>
                      <w:divBdr>
                        <w:top w:val="none" w:sz="0" w:space="0" w:color="auto"/>
                        <w:left w:val="none" w:sz="0" w:space="0" w:color="auto"/>
                        <w:bottom w:val="none" w:sz="0" w:space="0" w:color="auto"/>
                        <w:right w:val="none" w:sz="0" w:space="0" w:color="auto"/>
                      </w:divBdr>
                      <w:divsChild>
                        <w:div w:id="1023434540">
                          <w:marLeft w:val="0"/>
                          <w:marRight w:val="0"/>
                          <w:marTop w:val="0"/>
                          <w:marBottom w:val="0"/>
                          <w:divBdr>
                            <w:top w:val="none" w:sz="0" w:space="0" w:color="auto"/>
                            <w:left w:val="none" w:sz="0" w:space="0" w:color="auto"/>
                            <w:bottom w:val="none" w:sz="0" w:space="0" w:color="auto"/>
                            <w:right w:val="none" w:sz="0" w:space="0" w:color="auto"/>
                          </w:divBdr>
                          <w:divsChild>
                            <w:div w:id="259140996">
                              <w:marLeft w:val="0"/>
                              <w:marRight w:val="0"/>
                              <w:marTop w:val="0"/>
                              <w:marBottom w:val="0"/>
                              <w:divBdr>
                                <w:top w:val="none" w:sz="0" w:space="0" w:color="auto"/>
                                <w:left w:val="none" w:sz="0" w:space="0" w:color="auto"/>
                                <w:bottom w:val="none" w:sz="0" w:space="0" w:color="auto"/>
                                <w:right w:val="none" w:sz="0" w:space="0" w:color="auto"/>
                              </w:divBdr>
                              <w:divsChild>
                                <w:div w:id="570702279">
                                  <w:marLeft w:val="0"/>
                                  <w:marRight w:val="0"/>
                                  <w:marTop w:val="0"/>
                                  <w:marBottom w:val="0"/>
                                  <w:divBdr>
                                    <w:top w:val="none" w:sz="0" w:space="0" w:color="auto"/>
                                    <w:left w:val="none" w:sz="0" w:space="0" w:color="auto"/>
                                    <w:bottom w:val="none" w:sz="0" w:space="0" w:color="auto"/>
                                    <w:right w:val="none" w:sz="0" w:space="0" w:color="auto"/>
                                  </w:divBdr>
                                  <w:divsChild>
                                    <w:div w:id="74934133">
                                      <w:marLeft w:val="0"/>
                                      <w:marRight w:val="0"/>
                                      <w:marTop w:val="0"/>
                                      <w:marBottom w:val="0"/>
                                      <w:divBdr>
                                        <w:top w:val="none" w:sz="0" w:space="0" w:color="auto"/>
                                        <w:left w:val="none" w:sz="0" w:space="0" w:color="auto"/>
                                        <w:bottom w:val="none" w:sz="0" w:space="0" w:color="auto"/>
                                        <w:right w:val="none" w:sz="0" w:space="0" w:color="auto"/>
                                      </w:divBdr>
                                      <w:divsChild>
                                        <w:div w:id="12343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267254">
                          <w:marLeft w:val="0"/>
                          <w:marRight w:val="0"/>
                          <w:marTop w:val="0"/>
                          <w:marBottom w:val="0"/>
                          <w:divBdr>
                            <w:top w:val="none" w:sz="0" w:space="0" w:color="auto"/>
                            <w:left w:val="none" w:sz="0" w:space="0" w:color="auto"/>
                            <w:bottom w:val="none" w:sz="0" w:space="0" w:color="auto"/>
                            <w:right w:val="none" w:sz="0" w:space="0" w:color="auto"/>
                          </w:divBdr>
                          <w:divsChild>
                            <w:div w:id="383070370">
                              <w:marLeft w:val="0"/>
                              <w:marRight w:val="0"/>
                              <w:marTop w:val="0"/>
                              <w:marBottom w:val="0"/>
                              <w:divBdr>
                                <w:top w:val="none" w:sz="0" w:space="0" w:color="auto"/>
                                <w:left w:val="none" w:sz="0" w:space="0" w:color="auto"/>
                                <w:bottom w:val="none" w:sz="0" w:space="0" w:color="auto"/>
                                <w:right w:val="none" w:sz="0" w:space="0" w:color="auto"/>
                              </w:divBdr>
                              <w:divsChild>
                                <w:div w:id="474182778">
                                  <w:marLeft w:val="0"/>
                                  <w:marRight w:val="0"/>
                                  <w:marTop w:val="0"/>
                                  <w:marBottom w:val="0"/>
                                  <w:divBdr>
                                    <w:top w:val="none" w:sz="0" w:space="0" w:color="auto"/>
                                    <w:left w:val="none" w:sz="0" w:space="0" w:color="auto"/>
                                    <w:bottom w:val="none" w:sz="0" w:space="0" w:color="auto"/>
                                    <w:right w:val="none" w:sz="0" w:space="0" w:color="auto"/>
                                  </w:divBdr>
                                  <w:divsChild>
                                    <w:div w:id="1015228166">
                                      <w:marLeft w:val="0"/>
                                      <w:marRight w:val="0"/>
                                      <w:marTop w:val="0"/>
                                      <w:marBottom w:val="0"/>
                                      <w:divBdr>
                                        <w:top w:val="none" w:sz="0" w:space="0" w:color="auto"/>
                                        <w:left w:val="none" w:sz="0" w:space="0" w:color="auto"/>
                                        <w:bottom w:val="none" w:sz="0" w:space="0" w:color="auto"/>
                                        <w:right w:val="none" w:sz="0" w:space="0" w:color="auto"/>
                                      </w:divBdr>
                                      <w:divsChild>
                                        <w:div w:id="12372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79412">
                          <w:marLeft w:val="0"/>
                          <w:marRight w:val="0"/>
                          <w:marTop w:val="0"/>
                          <w:marBottom w:val="0"/>
                          <w:divBdr>
                            <w:top w:val="none" w:sz="0" w:space="0" w:color="auto"/>
                            <w:left w:val="none" w:sz="0" w:space="0" w:color="auto"/>
                            <w:bottom w:val="none" w:sz="0" w:space="0" w:color="auto"/>
                            <w:right w:val="none" w:sz="0" w:space="0" w:color="auto"/>
                          </w:divBdr>
                          <w:divsChild>
                            <w:div w:id="192231598">
                              <w:marLeft w:val="0"/>
                              <w:marRight w:val="0"/>
                              <w:marTop w:val="0"/>
                              <w:marBottom w:val="0"/>
                              <w:divBdr>
                                <w:top w:val="none" w:sz="0" w:space="0" w:color="auto"/>
                                <w:left w:val="none" w:sz="0" w:space="0" w:color="auto"/>
                                <w:bottom w:val="none" w:sz="0" w:space="0" w:color="auto"/>
                                <w:right w:val="none" w:sz="0" w:space="0" w:color="auto"/>
                              </w:divBdr>
                              <w:divsChild>
                                <w:div w:id="1350569675">
                                  <w:marLeft w:val="0"/>
                                  <w:marRight w:val="0"/>
                                  <w:marTop w:val="0"/>
                                  <w:marBottom w:val="0"/>
                                  <w:divBdr>
                                    <w:top w:val="none" w:sz="0" w:space="0" w:color="auto"/>
                                    <w:left w:val="none" w:sz="0" w:space="0" w:color="auto"/>
                                    <w:bottom w:val="none" w:sz="0" w:space="0" w:color="auto"/>
                                    <w:right w:val="none" w:sz="0" w:space="0" w:color="auto"/>
                                  </w:divBdr>
                                  <w:divsChild>
                                    <w:div w:id="1462728938">
                                      <w:marLeft w:val="0"/>
                                      <w:marRight w:val="0"/>
                                      <w:marTop w:val="0"/>
                                      <w:marBottom w:val="0"/>
                                      <w:divBdr>
                                        <w:top w:val="none" w:sz="0" w:space="0" w:color="auto"/>
                                        <w:left w:val="none" w:sz="0" w:space="0" w:color="auto"/>
                                        <w:bottom w:val="none" w:sz="0" w:space="0" w:color="auto"/>
                                        <w:right w:val="none" w:sz="0" w:space="0" w:color="auto"/>
                                      </w:divBdr>
                                      <w:divsChild>
                                        <w:div w:id="12810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54304">
                          <w:marLeft w:val="0"/>
                          <w:marRight w:val="0"/>
                          <w:marTop w:val="0"/>
                          <w:marBottom w:val="0"/>
                          <w:divBdr>
                            <w:top w:val="none" w:sz="0" w:space="0" w:color="auto"/>
                            <w:left w:val="none" w:sz="0" w:space="0" w:color="auto"/>
                            <w:bottom w:val="none" w:sz="0" w:space="0" w:color="auto"/>
                            <w:right w:val="none" w:sz="0" w:space="0" w:color="auto"/>
                          </w:divBdr>
                          <w:divsChild>
                            <w:div w:id="1301224284">
                              <w:marLeft w:val="0"/>
                              <w:marRight w:val="0"/>
                              <w:marTop w:val="0"/>
                              <w:marBottom w:val="0"/>
                              <w:divBdr>
                                <w:top w:val="none" w:sz="0" w:space="0" w:color="auto"/>
                                <w:left w:val="none" w:sz="0" w:space="0" w:color="auto"/>
                                <w:bottom w:val="none" w:sz="0" w:space="0" w:color="auto"/>
                                <w:right w:val="none" w:sz="0" w:space="0" w:color="auto"/>
                              </w:divBdr>
                              <w:divsChild>
                                <w:div w:id="2013943719">
                                  <w:marLeft w:val="0"/>
                                  <w:marRight w:val="0"/>
                                  <w:marTop w:val="0"/>
                                  <w:marBottom w:val="0"/>
                                  <w:divBdr>
                                    <w:top w:val="none" w:sz="0" w:space="0" w:color="auto"/>
                                    <w:left w:val="none" w:sz="0" w:space="0" w:color="auto"/>
                                    <w:bottom w:val="none" w:sz="0" w:space="0" w:color="auto"/>
                                    <w:right w:val="none" w:sz="0" w:space="0" w:color="auto"/>
                                  </w:divBdr>
                                  <w:divsChild>
                                    <w:div w:id="1961371474">
                                      <w:marLeft w:val="0"/>
                                      <w:marRight w:val="0"/>
                                      <w:marTop w:val="0"/>
                                      <w:marBottom w:val="0"/>
                                      <w:divBdr>
                                        <w:top w:val="none" w:sz="0" w:space="0" w:color="auto"/>
                                        <w:left w:val="none" w:sz="0" w:space="0" w:color="auto"/>
                                        <w:bottom w:val="none" w:sz="0" w:space="0" w:color="auto"/>
                                        <w:right w:val="none" w:sz="0" w:space="0" w:color="auto"/>
                                      </w:divBdr>
                                      <w:divsChild>
                                        <w:div w:id="4661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517933">
                          <w:marLeft w:val="0"/>
                          <w:marRight w:val="0"/>
                          <w:marTop w:val="240"/>
                          <w:marBottom w:val="0"/>
                          <w:divBdr>
                            <w:top w:val="none" w:sz="0" w:space="0" w:color="auto"/>
                            <w:left w:val="none" w:sz="0" w:space="0" w:color="auto"/>
                            <w:bottom w:val="none" w:sz="0" w:space="0" w:color="auto"/>
                            <w:right w:val="none" w:sz="0" w:space="0" w:color="auto"/>
                          </w:divBdr>
                          <w:divsChild>
                            <w:div w:id="191310119">
                              <w:marLeft w:val="0"/>
                              <w:marRight w:val="0"/>
                              <w:marTop w:val="0"/>
                              <w:marBottom w:val="0"/>
                              <w:divBdr>
                                <w:top w:val="none" w:sz="0" w:space="0" w:color="auto"/>
                                <w:left w:val="none" w:sz="0" w:space="0" w:color="auto"/>
                                <w:bottom w:val="none" w:sz="0" w:space="0" w:color="auto"/>
                                <w:right w:val="none" w:sz="0" w:space="0" w:color="auto"/>
                              </w:divBdr>
                              <w:divsChild>
                                <w:div w:id="217714759">
                                  <w:marLeft w:val="0"/>
                                  <w:marRight w:val="0"/>
                                  <w:marTop w:val="0"/>
                                  <w:marBottom w:val="0"/>
                                  <w:divBdr>
                                    <w:top w:val="none" w:sz="0" w:space="0" w:color="auto"/>
                                    <w:left w:val="none" w:sz="0" w:space="0" w:color="auto"/>
                                    <w:bottom w:val="none" w:sz="0" w:space="0" w:color="auto"/>
                                    <w:right w:val="none" w:sz="0" w:space="0" w:color="auto"/>
                                  </w:divBdr>
                                  <w:divsChild>
                                    <w:div w:id="845482223">
                                      <w:marLeft w:val="0"/>
                                      <w:marRight w:val="0"/>
                                      <w:marTop w:val="0"/>
                                      <w:marBottom w:val="0"/>
                                      <w:divBdr>
                                        <w:top w:val="none" w:sz="0" w:space="0" w:color="auto"/>
                                        <w:left w:val="none" w:sz="0" w:space="0" w:color="auto"/>
                                        <w:bottom w:val="none" w:sz="0" w:space="0" w:color="auto"/>
                                        <w:right w:val="none" w:sz="0" w:space="0" w:color="auto"/>
                                      </w:divBdr>
                                    </w:div>
                                    <w:div w:id="2034308288">
                                      <w:marLeft w:val="0"/>
                                      <w:marRight w:val="0"/>
                                      <w:marTop w:val="0"/>
                                      <w:marBottom w:val="0"/>
                                      <w:divBdr>
                                        <w:top w:val="none" w:sz="0" w:space="0" w:color="auto"/>
                                        <w:left w:val="none" w:sz="0" w:space="0" w:color="auto"/>
                                        <w:bottom w:val="none" w:sz="0" w:space="0" w:color="auto"/>
                                        <w:right w:val="none" w:sz="0" w:space="0" w:color="auto"/>
                                      </w:divBdr>
                                      <w:divsChild>
                                        <w:div w:id="843663815">
                                          <w:marLeft w:val="0"/>
                                          <w:marRight w:val="0"/>
                                          <w:marTop w:val="0"/>
                                          <w:marBottom w:val="0"/>
                                          <w:divBdr>
                                            <w:top w:val="none" w:sz="0" w:space="0" w:color="auto"/>
                                            <w:left w:val="none" w:sz="0" w:space="0" w:color="auto"/>
                                            <w:bottom w:val="none" w:sz="0" w:space="0" w:color="auto"/>
                                            <w:right w:val="none" w:sz="0" w:space="0" w:color="auto"/>
                                          </w:divBdr>
                                          <w:divsChild>
                                            <w:div w:id="14448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438073">
          <w:marLeft w:val="0"/>
          <w:marRight w:val="0"/>
          <w:marTop w:val="990"/>
          <w:marBottom w:val="720"/>
          <w:divBdr>
            <w:top w:val="none" w:sz="0" w:space="0" w:color="auto"/>
            <w:left w:val="none" w:sz="0" w:space="0" w:color="auto"/>
            <w:bottom w:val="none" w:sz="0" w:space="0" w:color="auto"/>
            <w:right w:val="none" w:sz="0" w:space="0" w:color="auto"/>
          </w:divBdr>
          <w:divsChild>
            <w:div w:id="1078862977">
              <w:marLeft w:val="0"/>
              <w:marRight w:val="0"/>
              <w:marTop w:val="0"/>
              <w:marBottom w:val="0"/>
              <w:divBdr>
                <w:top w:val="none" w:sz="0" w:space="0" w:color="auto"/>
                <w:left w:val="none" w:sz="0" w:space="0" w:color="auto"/>
                <w:bottom w:val="none" w:sz="0" w:space="0" w:color="auto"/>
                <w:right w:val="none" w:sz="0" w:space="0" w:color="auto"/>
              </w:divBdr>
              <w:divsChild>
                <w:div w:id="1289509322">
                  <w:marLeft w:val="0"/>
                  <w:marRight w:val="0"/>
                  <w:marTop w:val="0"/>
                  <w:marBottom w:val="0"/>
                  <w:divBdr>
                    <w:top w:val="none" w:sz="0" w:space="0" w:color="auto"/>
                    <w:left w:val="none" w:sz="0" w:space="0" w:color="auto"/>
                    <w:bottom w:val="none" w:sz="0" w:space="0" w:color="auto"/>
                    <w:right w:val="none" w:sz="0" w:space="0" w:color="auto"/>
                  </w:divBdr>
                </w:div>
                <w:div w:id="2048941913">
                  <w:marLeft w:val="0"/>
                  <w:marRight w:val="0"/>
                  <w:marTop w:val="0"/>
                  <w:marBottom w:val="0"/>
                  <w:divBdr>
                    <w:top w:val="none" w:sz="0" w:space="0" w:color="auto"/>
                    <w:left w:val="none" w:sz="0" w:space="0" w:color="auto"/>
                    <w:bottom w:val="none" w:sz="0" w:space="0" w:color="auto"/>
                    <w:right w:val="none" w:sz="0" w:space="0" w:color="auto"/>
                  </w:divBdr>
                  <w:divsChild>
                    <w:div w:id="912929895">
                      <w:marLeft w:val="0"/>
                      <w:marRight w:val="0"/>
                      <w:marTop w:val="0"/>
                      <w:marBottom w:val="0"/>
                      <w:divBdr>
                        <w:top w:val="none" w:sz="0" w:space="0" w:color="auto"/>
                        <w:left w:val="none" w:sz="0" w:space="0" w:color="auto"/>
                        <w:bottom w:val="none" w:sz="0" w:space="0" w:color="auto"/>
                        <w:right w:val="none" w:sz="0" w:space="0" w:color="auto"/>
                      </w:divBdr>
                      <w:divsChild>
                        <w:div w:id="127669488">
                          <w:marLeft w:val="0"/>
                          <w:marRight w:val="0"/>
                          <w:marTop w:val="0"/>
                          <w:marBottom w:val="0"/>
                          <w:divBdr>
                            <w:top w:val="none" w:sz="0" w:space="0" w:color="auto"/>
                            <w:left w:val="none" w:sz="0" w:space="0" w:color="auto"/>
                            <w:bottom w:val="none" w:sz="0" w:space="0" w:color="auto"/>
                            <w:right w:val="none" w:sz="0" w:space="0" w:color="auto"/>
                          </w:divBdr>
                          <w:divsChild>
                            <w:div w:id="89909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12509">
                  <w:marLeft w:val="0"/>
                  <w:marRight w:val="0"/>
                  <w:marTop w:val="0"/>
                  <w:marBottom w:val="0"/>
                  <w:divBdr>
                    <w:top w:val="none" w:sz="0" w:space="0" w:color="auto"/>
                    <w:left w:val="none" w:sz="0" w:space="0" w:color="auto"/>
                    <w:bottom w:val="none" w:sz="0" w:space="0" w:color="auto"/>
                    <w:right w:val="none" w:sz="0" w:space="0" w:color="auto"/>
                  </w:divBdr>
                  <w:divsChild>
                    <w:div w:id="483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3984">
              <w:marLeft w:val="0"/>
              <w:marRight w:val="0"/>
              <w:marTop w:val="195"/>
              <w:marBottom w:val="0"/>
              <w:divBdr>
                <w:top w:val="none" w:sz="0" w:space="0" w:color="auto"/>
                <w:left w:val="none" w:sz="0" w:space="0" w:color="auto"/>
                <w:bottom w:val="none" w:sz="0" w:space="0" w:color="auto"/>
                <w:right w:val="none" w:sz="0" w:space="0" w:color="auto"/>
              </w:divBdr>
              <w:divsChild>
                <w:div w:id="2108454561">
                  <w:marLeft w:val="0"/>
                  <w:marRight w:val="0"/>
                  <w:marTop w:val="0"/>
                  <w:marBottom w:val="0"/>
                  <w:divBdr>
                    <w:top w:val="none" w:sz="0" w:space="0" w:color="auto"/>
                    <w:left w:val="none" w:sz="0" w:space="0" w:color="auto"/>
                    <w:bottom w:val="none" w:sz="0" w:space="0" w:color="auto"/>
                    <w:right w:val="none" w:sz="0" w:space="0" w:color="auto"/>
                  </w:divBdr>
                  <w:divsChild>
                    <w:div w:id="141654435">
                      <w:marLeft w:val="0"/>
                      <w:marRight w:val="0"/>
                      <w:marTop w:val="0"/>
                      <w:marBottom w:val="0"/>
                      <w:divBdr>
                        <w:top w:val="none" w:sz="0" w:space="0" w:color="auto"/>
                        <w:left w:val="none" w:sz="0" w:space="0" w:color="auto"/>
                        <w:bottom w:val="none" w:sz="0" w:space="0" w:color="auto"/>
                        <w:right w:val="none" w:sz="0" w:space="0" w:color="auto"/>
                      </w:divBdr>
                      <w:divsChild>
                        <w:div w:id="337537446">
                          <w:marLeft w:val="0"/>
                          <w:marRight w:val="0"/>
                          <w:marTop w:val="0"/>
                          <w:marBottom w:val="0"/>
                          <w:divBdr>
                            <w:top w:val="none" w:sz="0" w:space="0" w:color="auto"/>
                            <w:left w:val="none" w:sz="0" w:space="0" w:color="auto"/>
                            <w:bottom w:val="none" w:sz="0" w:space="0" w:color="auto"/>
                            <w:right w:val="none" w:sz="0" w:space="0" w:color="auto"/>
                          </w:divBdr>
                          <w:divsChild>
                            <w:div w:id="224023805">
                              <w:marLeft w:val="0"/>
                              <w:marRight w:val="0"/>
                              <w:marTop w:val="0"/>
                              <w:marBottom w:val="0"/>
                              <w:divBdr>
                                <w:top w:val="none" w:sz="0" w:space="0" w:color="auto"/>
                                <w:left w:val="none" w:sz="0" w:space="0" w:color="auto"/>
                                <w:bottom w:val="none" w:sz="0" w:space="0" w:color="auto"/>
                                <w:right w:val="none" w:sz="0" w:space="0" w:color="auto"/>
                              </w:divBdr>
                              <w:divsChild>
                                <w:div w:id="1063412733">
                                  <w:marLeft w:val="0"/>
                                  <w:marRight w:val="0"/>
                                  <w:marTop w:val="0"/>
                                  <w:marBottom w:val="0"/>
                                  <w:divBdr>
                                    <w:top w:val="none" w:sz="0" w:space="0" w:color="auto"/>
                                    <w:left w:val="none" w:sz="0" w:space="0" w:color="auto"/>
                                    <w:bottom w:val="none" w:sz="0" w:space="0" w:color="auto"/>
                                    <w:right w:val="none" w:sz="0" w:space="0" w:color="auto"/>
                                  </w:divBdr>
                                  <w:divsChild>
                                    <w:div w:id="1715618662">
                                      <w:marLeft w:val="0"/>
                                      <w:marRight w:val="0"/>
                                      <w:marTop w:val="0"/>
                                      <w:marBottom w:val="0"/>
                                      <w:divBdr>
                                        <w:top w:val="none" w:sz="0" w:space="0" w:color="auto"/>
                                        <w:left w:val="none" w:sz="0" w:space="0" w:color="auto"/>
                                        <w:bottom w:val="none" w:sz="0" w:space="0" w:color="auto"/>
                                        <w:right w:val="none" w:sz="0" w:space="0" w:color="auto"/>
                                      </w:divBdr>
                                      <w:divsChild>
                                        <w:div w:id="9903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152701">
                          <w:marLeft w:val="0"/>
                          <w:marRight w:val="0"/>
                          <w:marTop w:val="0"/>
                          <w:marBottom w:val="0"/>
                          <w:divBdr>
                            <w:top w:val="none" w:sz="0" w:space="0" w:color="auto"/>
                            <w:left w:val="none" w:sz="0" w:space="0" w:color="auto"/>
                            <w:bottom w:val="none" w:sz="0" w:space="0" w:color="auto"/>
                            <w:right w:val="none" w:sz="0" w:space="0" w:color="auto"/>
                          </w:divBdr>
                          <w:divsChild>
                            <w:div w:id="129788485">
                              <w:marLeft w:val="0"/>
                              <w:marRight w:val="0"/>
                              <w:marTop w:val="0"/>
                              <w:marBottom w:val="0"/>
                              <w:divBdr>
                                <w:top w:val="none" w:sz="0" w:space="0" w:color="auto"/>
                                <w:left w:val="none" w:sz="0" w:space="0" w:color="auto"/>
                                <w:bottom w:val="none" w:sz="0" w:space="0" w:color="auto"/>
                                <w:right w:val="none" w:sz="0" w:space="0" w:color="auto"/>
                              </w:divBdr>
                              <w:divsChild>
                                <w:div w:id="1552956210">
                                  <w:marLeft w:val="0"/>
                                  <w:marRight w:val="0"/>
                                  <w:marTop w:val="0"/>
                                  <w:marBottom w:val="0"/>
                                  <w:divBdr>
                                    <w:top w:val="none" w:sz="0" w:space="0" w:color="auto"/>
                                    <w:left w:val="none" w:sz="0" w:space="0" w:color="auto"/>
                                    <w:bottom w:val="none" w:sz="0" w:space="0" w:color="auto"/>
                                    <w:right w:val="none" w:sz="0" w:space="0" w:color="auto"/>
                                  </w:divBdr>
                                  <w:divsChild>
                                    <w:div w:id="255215440">
                                      <w:marLeft w:val="0"/>
                                      <w:marRight w:val="0"/>
                                      <w:marTop w:val="0"/>
                                      <w:marBottom w:val="0"/>
                                      <w:divBdr>
                                        <w:top w:val="none" w:sz="0" w:space="0" w:color="auto"/>
                                        <w:left w:val="none" w:sz="0" w:space="0" w:color="auto"/>
                                        <w:bottom w:val="none" w:sz="0" w:space="0" w:color="auto"/>
                                        <w:right w:val="none" w:sz="0" w:space="0" w:color="auto"/>
                                      </w:divBdr>
                                      <w:divsChild>
                                        <w:div w:id="79626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397809">
                          <w:marLeft w:val="0"/>
                          <w:marRight w:val="0"/>
                          <w:marTop w:val="0"/>
                          <w:marBottom w:val="0"/>
                          <w:divBdr>
                            <w:top w:val="none" w:sz="0" w:space="0" w:color="auto"/>
                            <w:left w:val="none" w:sz="0" w:space="0" w:color="auto"/>
                            <w:bottom w:val="none" w:sz="0" w:space="0" w:color="auto"/>
                            <w:right w:val="none" w:sz="0" w:space="0" w:color="auto"/>
                          </w:divBdr>
                          <w:divsChild>
                            <w:div w:id="1108965376">
                              <w:marLeft w:val="0"/>
                              <w:marRight w:val="0"/>
                              <w:marTop w:val="0"/>
                              <w:marBottom w:val="0"/>
                              <w:divBdr>
                                <w:top w:val="none" w:sz="0" w:space="0" w:color="auto"/>
                                <w:left w:val="none" w:sz="0" w:space="0" w:color="auto"/>
                                <w:bottom w:val="none" w:sz="0" w:space="0" w:color="auto"/>
                                <w:right w:val="none" w:sz="0" w:space="0" w:color="auto"/>
                              </w:divBdr>
                              <w:divsChild>
                                <w:div w:id="295721925">
                                  <w:marLeft w:val="0"/>
                                  <w:marRight w:val="0"/>
                                  <w:marTop w:val="0"/>
                                  <w:marBottom w:val="0"/>
                                  <w:divBdr>
                                    <w:top w:val="none" w:sz="0" w:space="0" w:color="auto"/>
                                    <w:left w:val="none" w:sz="0" w:space="0" w:color="auto"/>
                                    <w:bottom w:val="none" w:sz="0" w:space="0" w:color="auto"/>
                                    <w:right w:val="none" w:sz="0" w:space="0" w:color="auto"/>
                                  </w:divBdr>
                                  <w:divsChild>
                                    <w:div w:id="2010712649">
                                      <w:marLeft w:val="0"/>
                                      <w:marRight w:val="0"/>
                                      <w:marTop w:val="0"/>
                                      <w:marBottom w:val="0"/>
                                      <w:divBdr>
                                        <w:top w:val="none" w:sz="0" w:space="0" w:color="auto"/>
                                        <w:left w:val="none" w:sz="0" w:space="0" w:color="auto"/>
                                        <w:bottom w:val="none" w:sz="0" w:space="0" w:color="auto"/>
                                        <w:right w:val="none" w:sz="0" w:space="0" w:color="auto"/>
                                      </w:divBdr>
                                      <w:divsChild>
                                        <w:div w:id="113286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32597">
                          <w:marLeft w:val="0"/>
                          <w:marRight w:val="0"/>
                          <w:marTop w:val="0"/>
                          <w:marBottom w:val="0"/>
                          <w:divBdr>
                            <w:top w:val="none" w:sz="0" w:space="0" w:color="auto"/>
                            <w:left w:val="none" w:sz="0" w:space="0" w:color="auto"/>
                            <w:bottom w:val="none" w:sz="0" w:space="0" w:color="auto"/>
                            <w:right w:val="none" w:sz="0" w:space="0" w:color="auto"/>
                          </w:divBdr>
                          <w:divsChild>
                            <w:div w:id="1664159743">
                              <w:marLeft w:val="0"/>
                              <w:marRight w:val="0"/>
                              <w:marTop w:val="0"/>
                              <w:marBottom w:val="0"/>
                              <w:divBdr>
                                <w:top w:val="none" w:sz="0" w:space="0" w:color="auto"/>
                                <w:left w:val="none" w:sz="0" w:space="0" w:color="auto"/>
                                <w:bottom w:val="none" w:sz="0" w:space="0" w:color="auto"/>
                                <w:right w:val="none" w:sz="0" w:space="0" w:color="auto"/>
                              </w:divBdr>
                              <w:divsChild>
                                <w:div w:id="364260925">
                                  <w:marLeft w:val="0"/>
                                  <w:marRight w:val="0"/>
                                  <w:marTop w:val="0"/>
                                  <w:marBottom w:val="0"/>
                                  <w:divBdr>
                                    <w:top w:val="none" w:sz="0" w:space="0" w:color="auto"/>
                                    <w:left w:val="none" w:sz="0" w:space="0" w:color="auto"/>
                                    <w:bottom w:val="none" w:sz="0" w:space="0" w:color="auto"/>
                                    <w:right w:val="none" w:sz="0" w:space="0" w:color="auto"/>
                                  </w:divBdr>
                                  <w:divsChild>
                                    <w:div w:id="72826825">
                                      <w:marLeft w:val="0"/>
                                      <w:marRight w:val="0"/>
                                      <w:marTop w:val="0"/>
                                      <w:marBottom w:val="0"/>
                                      <w:divBdr>
                                        <w:top w:val="none" w:sz="0" w:space="0" w:color="auto"/>
                                        <w:left w:val="none" w:sz="0" w:space="0" w:color="auto"/>
                                        <w:bottom w:val="none" w:sz="0" w:space="0" w:color="auto"/>
                                        <w:right w:val="none" w:sz="0" w:space="0" w:color="auto"/>
                                      </w:divBdr>
                                      <w:divsChild>
                                        <w:div w:id="86339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586277">
                          <w:marLeft w:val="0"/>
                          <w:marRight w:val="0"/>
                          <w:marTop w:val="240"/>
                          <w:marBottom w:val="0"/>
                          <w:divBdr>
                            <w:top w:val="none" w:sz="0" w:space="0" w:color="auto"/>
                            <w:left w:val="none" w:sz="0" w:space="0" w:color="auto"/>
                            <w:bottom w:val="none" w:sz="0" w:space="0" w:color="auto"/>
                            <w:right w:val="none" w:sz="0" w:space="0" w:color="auto"/>
                          </w:divBdr>
                          <w:divsChild>
                            <w:div w:id="462044466">
                              <w:marLeft w:val="0"/>
                              <w:marRight w:val="0"/>
                              <w:marTop w:val="0"/>
                              <w:marBottom w:val="0"/>
                              <w:divBdr>
                                <w:top w:val="none" w:sz="0" w:space="0" w:color="auto"/>
                                <w:left w:val="none" w:sz="0" w:space="0" w:color="auto"/>
                                <w:bottom w:val="none" w:sz="0" w:space="0" w:color="auto"/>
                                <w:right w:val="none" w:sz="0" w:space="0" w:color="auto"/>
                              </w:divBdr>
                              <w:divsChild>
                                <w:div w:id="1668900812">
                                  <w:marLeft w:val="0"/>
                                  <w:marRight w:val="0"/>
                                  <w:marTop w:val="0"/>
                                  <w:marBottom w:val="0"/>
                                  <w:divBdr>
                                    <w:top w:val="none" w:sz="0" w:space="0" w:color="auto"/>
                                    <w:left w:val="none" w:sz="0" w:space="0" w:color="auto"/>
                                    <w:bottom w:val="none" w:sz="0" w:space="0" w:color="auto"/>
                                    <w:right w:val="none" w:sz="0" w:space="0" w:color="auto"/>
                                  </w:divBdr>
                                  <w:divsChild>
                                    <w:div w:id="1855607978">
                                      <w:marLeft w:val="0"/>
                                      <w:marRight w:val="0"/>
                                      <w:marTop w:val="0"/>
                                      <w:marBottom w:val="0"/>
                                      <w:divBdr>
                                        <w:top w:val="none" w:sz="0" w:space="0" w:color="auto"/>
                                        <w:left w:val="none" w:sz="0" w:space="0" w:color="auto"/>
                                        <w:bottom w:val="none" w:sz="0" w:space="0" w:color="auto"/>
                                        <w:right w:val="none" w:sz="0" w:space="0" w:color="auto"/>
                                      </w:divBdr>
                                    </w:div>
                                    <w:div w:id="1003702700">
                                      <w:marLeft w:val="0"/>
                                      <w:marRight w:val="0"/>
                                      <w:marTop w:val="0"/>
                                      <w:marBottom w:val="0"/>
                                      <w:divBdr>
                                        <w:top w:val="none" w:sz="0" w:space="0" w:color="auto"/>
                                        <w:left w:val="none" w:sz="0" w:space="0" w:color="auto"/>
                                        <w:bottom w:val="none" w:sz="0" w:space="0" w:color="auto"/>
                                        <w:right w:val="none" w:sz="0" w:space="0" w:color="auto"/>
                                      </w:divBdr>
                                      <w:divsChild>
                                        <w:div w:id="733965471">
                                          <w:marLeft w:val="0"/>
                                          <w:marRight w:val="0"/>
                                          <w:marTop w:val="0"/>
                                          <w:marBottom w:val="0"/>
                                          <w:divBdr>
                                            <w:top w:val="none" w:sz="0" w:space="0" w:color="auto"/>
                                            <w:left w:val="none" w:sz="0" w:space="0" w:color="auto"/>
                                            <w:bottom w:val="none" w:sz="0" w:space="0" w:color="auto"/>
                                            <w:right w:val="none" w:sz="0" w:space="0" w:color="auto"/>
                                          </w:divBdr>
                                          <w:divsChild>
                                            <w:div w:id="7614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6451843">
          <w:marLeft w:val="0"/>
          <w:marRight w:val="0"/>
          <w:marTop w:val="990"/>
          <w:marBottom w:val="720"/>
          <w:divBdr>
            <w:top w:val="none" w:sz="0" w:space="0" w:color="auto"/>
            <w:left w:val="none" w:sz="0" w:space="0" w:color="auto"/>
            <w:bottom w:val="none" w:sz="0" w:space="0" w:color="auto"/>
            <w:right w:val="none" w:sz="0" w:space="0" w:color="auto"/>
          </w:divBdr>
          <w:divsChild>
            <w:div w:id="942302085">
              <w:marLeft w:val="0"/>
              <w:marRight w:val="0"/>
              <w:marTop w:val="0"/>
              <w:marBottom w:val="0"/>
              <w:divBdr>
                <w:top w:val="none" w:sz="0" w:space="0" w:color="auto"/>
                <w:left w:val="none" w:sz="0" w:space="0" w:color="auto"/>
                <w:bottom w:val="none" w:sz="0" w:space="0" w:color="auto"/>
                <w:right w:val="none" w:sz="0" w:space="0" w:color="auto"/>
              </w:divBdr>
              <w:divsChild>
                <w:div w:id="1848708749">
                  <w:marLeft w:val="0"/>
                  <w:marRight w:val="0"/>
                  <w:marTop w:val="0"/>
                  <w:marBottom w:val="0"/>
                  <w:divBdr>
                    <w:top w:val="none" w:sz="0" w:space="0" w:color="auto"/>
                    <w:left w:val="none" w:sz="0" w:space="0" w:color="auto"/>
                    <w:bottom w:val="none" w:sz="0" w:space="0" w:color="auto"/>
                    <w:right w:val="none" w:sz="0" w:space="0" w:color="auto"/>
                  </w:divBdr>
                </w:div>
                <w:div w:id="994450362">
                  <w:marLeft w:val="0"/>
                  <w:marRight w:val="0"/>
                  <w:marTop w:val="0"/>
                  <w:marBottom w:val="0"/>
                  <w:divBdr>
                    <w:top w:val="none" w:sz="0" w:space="0" w:color="auto"/>
                    <w:left w:val="none" w:sz="0" w:space="0" w:color="auto"/>
                    <w:bottom w:val="none" w:sz="0" w:space="0" w:color="auto"/>
                    <w:right w:val="none" w:sz="0" w:space="0" w:color="auto"/>
                  </w:divBdr>
                  <w:divsChild>
                    <w:div w:id="1179808354">
                      <w:marLeft w:val="0"/>
                      <w:marRight w:val="0"/>
                      <w:marTop w:val="0"/>
                      <w:marBottom w:val="0"/>
                      <w:divBdr>
                        <w:top w:val="none" w:sz="0" w:space="0" w:color="auto"/>
                        <w:left w:val="none" w:sz="0" w:space="0" w:color="auto"/>
                        <w:bottom w:val="none" w:sz="0" w:space="0" w:color="auto"/>
                        <w:right w:val="none" w:sz="0" w:space="0" w:color="auto"/>
                      </w:divBdr>
                      <w:divsChild>
                        <w:div w:id="1282684833">
                          <w:marLeft w:val="0"/>
                          <w:marRight w:val="0"/>
                          <w:marTop w:val="0"/>
                          <w:marBottom w:val="0"/>
                          <w:divBdr>
                            <w:top w:val="none" w:sz="0" w:space="0" w:color="auto"/>
                            <w:left w:val="none" w:sz="0" w:space="0" w:color="auto"/>
                            <w:bottom w:val="none" w:sz="0" w:space="0" w:color="auto"/>
                            <w:right w:val="none" w:sz="0" w:space="0" w:color="auto"/>
                          </w:divBdr>
                          <w:divsChild>
                            <w:div w:id="139546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09830">
                  <w:marLeft w:val="0"/>
                  <w:marRight w:val="0"/>
                  <w:marTop w:val="0"/>
                  <w:marBottom w:val="0"/>
                  <w:divBdr>
                    <w:top w:val="none" w:sz="0" w:space="0" w:color="auto"/>
                    <w:left w:val="none" w:sz="0" w:space="0" w:color="auto"/>
                    <w:bottom w:val="none" w:sz="0" w:space="0" w:color="auto"/>
                    <w:right w:val="none" w:sz="0" w:space="0" w:color="auto"/>
                  </w:divBdr>
                  <w:divsChild>
                    <w:div w:id="116447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7116">
              <w:marLeft w:val="0"/>
              <w:marRight w:val="0"/>
              <w:marTop w:val="195"/>
              <w:marBottom w:val="0"/>
              <w:divBdr>
                <w:top w:val="none" w:sz="0" w:space="0" w:color="auto"/>
                <w:left w:val="none" w:sz="0" w:space="0" w:color="auto"/>
                <w:bottom w:val="none" w:sz="0" w:space="0" w:color="auto"/>
                <w:right w:val="none" w:sz="0" w:space="0" w:color="auto"/>
              </w:divBdr>
              <w:divsChild>
                <w:div w:id="651980782">
                  <w:marLeft w:val="0"/>
                  <w:marRight w:val="0"/>
                  <w:marTop w:val="0"/>
                  <w:marBottom w:val="0"/>
                  <w:divBdr>
                    <w:top w:val="none" w:sz="0" w:space="0" w:color="auto"/>
                    <w:left w:val="none" w:sz="0" w:space="0" w:color="auto"/>
                    <w:bottom w:val="none" w:sz="0" w:space="0" w:color="auto"/>
                    <w:right w:val="none" w:sz="0" w:space="0" w:color="auto"/>
                  </w:divBdr>
                  <w:divsChild>
                    <w:div w:id="2079277418">
                      <w:marLeft w:val="0"/>
                      <w:marRight w:val="0"/>
                      <w:marTop w:val="0"/>
                      <w:marBottom w:val="0"/>
                      <w:divBdr>
                        <w:top w:val="none" w:sz="0" w:space="0" w:color="auto"/>
                        <w:left w:val="none" w:sz="0" w:space="0" w:color="auto"/>
                        <w:bottom w:val="none" w:sz="0" w:space="0" w:color="auto"/>
                        <w:right w:val="none" w:sz="0" w:space="0" w:color="auto"/>
                      </w:divBdr>
                      <w:divsChild>
                        <w:div w:id="1511215223">
                          <w:marLeft w:val="0"/>
                          <w:marRight w:val="0"/>
                          <w:marTop w:val="0"/>
                          <w:marBottom w:val="0"/>
                          <w:divBdr>
                            <w:top w:val="none" w:sz="0" w:space="0" w:color="auto"/>
                            <w:left w:val="none" w:sz="0" w:space="0" w:color="auto"/>
                            <w:bottom w:val="none" w:sz="0" w:space="0" w:color="auto"/>
                            <w:right w:val="none" w:sz="0" w:space="0" w:color="auto"/>
                          </w:divBdr>
                          <w:divsChild>
                            <w:div w:id="1080568016">
                              <w:marLeft w:val="0"/>
                              <w:marRight w:val="0"/>
                              <w:marTop w:val="0"/>
                              <w:marBottom w:val="0"/>
                              <w:divBdr>
                                <w:top w:val="none" w:sz="0" w:space="0" w:color="auto"/>
                                <w:left w:val="none" w:sz="0" w:space="0" w:color="auto"/>
                                <w:bottom w:val="none" w:sz="0" w:space="0" w:color="auto"/>
                                <w:right w:val="none" w:sz="0" w:space="0" w:color="auto"/>
                              </w:divBdr>
                              <w:divsChild>
                                <w:div w:id="294988711">
                                  <w:marLeft w:val="0"/>
                                  <w:marRight w:val="0"/>
                                  <w:marTop w:val="0"/>
                                  <w:marBottom w:val="0"/>
                                  <w:divBdr>
                                    <w:top w:val="none" w:sz="0" w:space="0" w:color="auto"/>
                                    <w:left w:val="none" w:sz="0" w:space="0" w:color="auto"/>
                                    <w:bottom w:val="none" w:sz="0" w:space="0" w:color="auto"/>
                                    <w:right w:val="none" w:sz="0" w:space="0" w:color="auto"/>
                                  </w:divBdr>
                                  <w:divsChild>
                                    <w:div w:id="692270581">
                                      <w:marLeft w:val="0"/>
                                      <w:marRight w:val="0"/>
                                      <w:marTop w:val="0"/>
                                      <w:marBottom w:val="0"/>
                                      <w:divBdr>
                                        <w:top w:val="none" w:sz="0" w:space="0" w:color="auto"/>
                                        <w:left w:val="none" w:sz="0" w:space="0" w:color="auto"/>
                                        <w:bottom w:val="none" w:sz="0" w:space="0" w:color="auto"/>
                                        <w:right w:val="none" w:sz="0" w:space="0" w:color="auto"/>
                                      </w:divBdr>
                                      <w:divsChild>
                                        <w:div w:id="41336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065931">
                          <w:marLeft w:val="0"/>
                          <w:marRight w:val="0"/>
                          <w:marTop w:val="0"/>
                          <w:marBottom w:val="0"/>
                          <w:divBdr>
                            <w:top w:val="none" w:sz="0" w:space="0" w:color="auto"/>
                            <w:left w:val="none" w:sz="0" w:space="0" w:color="auto"/>
                            <w:bottom w:val="none" w:sz="0" w:space="0" w:color="auto"/>
                            <w:right w:val="none" w:sz="0" w:space="0" w:color="auto"/>
                          </w:divBdr>
                          <w:divsChild>
                            <w:div w:id="1818493583">
                              <w:marLeft w:val="0"/>
                              <w:marRight w:val="0"/>
                              <w:marTop w:val="0"/>
                              <w:marBottom w:val="0"/>
                              <w:divBdr>
                                <w:top w:val="none" w:sz="0" w:space="0" w:color="auto"/>
                                <w:left w:val="none" w:sz="0" w:space="0" w:color="auto"/>
                                <w:bottom w:val="none" w:sz="0" w:space="0" w:color="auto"/>
                                <w:right w:val="none" w:sz="0" w:space="0" w:color="auto"/>
                              </w:divBdr>
                              <w:divsChild>
                                <w:div w:id="110591054">
                                  <w:marLeft w:val="0"/>
                                  <w:marRight w:val="0"/>
                                  <w:marTop w:val="0"/>
                                  <w:marBottom w:val="0"/>
                                  <w:divBdr>
                                    <w:top w:val="none" w:sz="0" w:space="0" w:color="auto"/>
                                    <w:left w:val="none" w:sz="0" w:space="0" w:color="auto"/>
                                    <w:bottom w:val="none" w:sz="0" w:space="0" w:color="auto"/>
                                    <w:right w:val="none" w:sz="0" w:space="0" w:color="auto"/>
                                  </w:divBdr>
                                  <w:divsChild>
                                    <w:div w:id="783842483">
                                      <w:marLeft w:val="0"/>
                                      <w:marRight w:val="0"/>
                                      <w:marTop w:val="0"/>
                                      <w:marBottom w:val="0"/>
                                      <w:divBdr>
                                        <w:top w:val="none" w:sz="0" w:space="0" w:color="auto"/>
                                        <w:left w:val="none" w:sz="0" w:space="0" w:color="auto"/>
                                        <w:bottom w:val="none" w:sz="0" w:space="0" w:color="auto"/>
                                        <w:right w:val="none" w:sz="0" w:space="0" w:color="auto"/>
                                      </w:divBdr>
                                      <w:divsChild>
                                        <w:div w:id="32967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82120">
                          <w:marLeft w:val="0"/>
                          <w:marRight w:val="0"/>
                          <w:marTop w:val="0"/>
                          <w:marBottom w:val="0"/>
                          <w:divBdr>
                            <w:top w:val="none" w:sz="0" w:space="0" w:color="auto"/>
                            <w:left w:val="none" w:sz="0" w:space="0" w:color="auto"/>
                            <w:bottom w:val="none" w:sz="0" w:space="0" w:color="auto"/>
                            <w:right w:val="none" w:sz="0" w:space="0" w:color="auto"/>
                          </w:divBdr>
                          <w:divsChild>
                            <w:div w:id="1776905852">
                              <w:marLeft w:val="0"/>
                              <w:marRight w:val="0"/>
                              <w:marTop w:val="0"/>
                              <w:marBottom w:val="0"/>
                              <w:divBdr>
                                <w:top w:val="none" w:sz="0" w:space="0" w:color="auto"/>
                                <w:left w:val="none" w:sz="0" w:space="0" w:color="auto"/>
                                <w:bottom w:val="none" w:sz="0" w:space="0" w:color="auto"/>
                                <w:right w:val="none" w:sz="0" w:space="0" w:color="auto"/>
                              </w:divBdr>
                              <w:divsChild>
                                <w:div w:id="1577783887">
                                  <w:marLeft w:val="0"/>
                                  <w:marRight w:val="0"/>
                                  <w:marTop w:val="0"/>
                                  <w:marBottom w:val="0"/>
                                  <w:divBdr>
                                    <w:top w:val="none" w:sz="0" w:space="0" w:color="auto"/>
                                    <w:left w:val="none" w:sz="0" w:space="0" w:color="auto"/>
                                    <w:bottom w:val="none" w:sz="0" w:space="0" w:color="auto"/>
                                    <w:right w:val="none" w:sz="0" w:space="0" w:color="auto"/>
                                  </w:divBdr>
                                  <w:divsChild>
                                    <w:div w:id="1656226929">
                                      <w:marLeft w:val="0"/>
                                      <w:marRight w:val="0"/>
                                      <w:marTop w:val="0"/>
                                      <w:marBottom w:val="0"/>
                                      <w:divBdr>
                                        <w:top w:val="none" w:sz="0" w:space="0" w:color="auto"/>
                                        <w:left w:val="none" w:sz="0" w:space="0" w:color="auto"/>
                                        <w:bottom w:val="none" w:sz="0" w:space="0" w:color="auto"/>
                                        <w:right w:val="none" w:sz="0" w:space="0" w:color="auto"/>
                                      </w:divBdr>
                                      <w:divsChild>
                                        <w:div w:id="106610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288573">
                          <w:marLeft w:val="0"/>
                          <w:marRight w:val="0"/>
                          <w:marTop w:val="0"/>
                          <w:marBottom w:val="0"/>
                          <w:divBdr>
                            <w:top w:val="none" w:sz="0" w:space="0" w:color="auto"/>
                            <w:left w:val="none" w:sz="0" w:space="0" w:color="auto"/>
                            <w:bottom w:val="none" w:sz="0" w:space="0" w:color="auto"/>
                            <w:right w:val="none" w:sz="0" w:space="0" w:color="auto"/>
                          </w:divBdr>
                          <w:divsChild>
                            <w:div w:id="1357387798">
                              <w:marLeft w:val="0"/>
                              <w:marRight w:val="0"/>
                              <w:marTop w:val="0"/>
                              <w:marBottom w:val="0"/>
                              <w:divBdr>
                                <w:top w:val="none" w:sz="0" w:space="0" w:color="auto"/>
                                <w:left w:val="none" w:sz="0" w:space="0" w:color="auto"/>
                                <w:bottom w:val="none" w:sz="0" w:space="0" w:color="auto"/>
                                <w:right w:val="none" w:sz="0" w:space="0" w:color="auto"/>
                              </w:divBdr>
                              <w:divsChild>
                                <w:div w:id="16198347">
                                  <w:marLeft w:val="0"/>
                                  <w:marRight w:val="0"/>
                                  <w:marTop w:val="0"/>
                                  <w:marBottom w:val="0"/>
                                  <w:divBdr>
                                    <w:top w:val="none" w:sz="0" w:space="0" w:color="auto"/>
                                    <w:left w:val="none" w:sz="0" w:space="0" w:color="auto"/>
                                    <w:bottom w:val="none" w:sz="0" w:space="0" w:color="auto"/>
                                    <w:right w:val="none" w:sz="0" w:space="0" w:color="auto"/>
                                  </w:divBdr>
                                  <w:divsChild>
                                    <w:div w:id="1689403043">
                                      <w:marLeft w:val="0"/>
                                      <w:marRight w:val="0"/>
                                      <w:marTop w:val="0"/>
                                      <w:marBottom w:val="0"/>
                                      <w:divBdr>
                                        <w:top w:val="none" w:sz="0" w:space="0" w:color="auto"/>
                                        <w:left w:val="none" w:sz="0" w:space="0" w:color="auto"/>
                                        <w:bottom w:val="none" w:sz="0" w:space="0" w:color="auto"/>
                                        <w:right w:val="none" w:sz="0" w:space="0" w:color="auto"/>
                                      </w:divBdr>
                                      <w:divsChild>
                                        <w:div w:id="17103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06771">
                          <w:marLeft w:val="0"/>
                          <w:marRight w:val="0"/>
                          <w:marTop w:val="240"/>
                          <w:marBottom w:val="0"/>
                          <w:divBdr>
                            <w:top w:val="none" w:sz="0" w:space="0" w:color="auto"/>
                            <w:left w:val="none" w:sz="0" w:space="0" w:color="auto"/>
                            <w:bottom w:val="none" w:sz="0" w:space="0" w:color="auto"/>
                            <w:right w:val="none" w:sz="0" w:space="0" w:color="auto"/>
                          </w:divBdr>
                          <w:divsChild>
                            <w:div w:id="1426345695">
                              <w:marLeft w:val="0"/>
                              <w:marRight w:val="0"/>
                              <w:marTop w:val="0"/>
                              <w:marBottom w:val="0"/>
                              <w:divBdr>
                                <w:top w:val="none" w:sz="0" w:space="0" w:color="auto"/>
                                <w:left w:val="none" w:sz="0" w:space="0" w:color="auto"/>
                                <w:bottom w:val="none" w:sz="0" w:space="0" w:color="auto"/>
                                <w:right w:val="none" w:sz="0" w:space="0" w:color="auto"/>
                              </w:divBdr>
                              <w:divsChild>
                                <w:div w:id="373239693">
                                  <w:marLeft w:val="0"/>
                                  <w:marRight w:val="0"/>
                                  <w:marTop w:val="0"/>
                                  <w:marBottom w:val="0"/>
                                  <w:divBdr>
                                    <w:top w:val="none" w:sz="0" w:space="0" w:color="auto"/>
                                    <w:left w:val="none" w:sz="0" w:space="0" w:color="auto"/>
                                    <w:bottom w:val="none" w:sz="0" w:space="0" w:color="auto"/>
                                    <w:right w:val="none" w:sz="0" w:space="0" w:color="auto"/>
                                  </w:divBdr>
                                  <w:divsChild>
                                    <w:div w:id="225799430">
                                      <w:marLeft w:val="0"/>
                                      <w:marRight w:val="0"/>
                                      <w:marTop w:val="0"/>
                                      <w:marBottom w:val="0"/>
                                      <w:divBdr>
                                        <w:top w:val="none" w:sz="0" w:space="0" w:color="auto"/>
                                        <w:left w:val="none" w:sz="0" w:space="0" w:color="auto"/>
                                        <w:bottom w:val="none" w:sz="0" w:space="0" w:color="auto"/>
                                        <w:right w:val="none" w:sz="0" w:space="0" w:color="auto"/>
                                      </w:divBdr>
                                    </w:div>
                                    <w:div w:id="1493832449">
                                      <w:marLeft w:val="0"/>
                                      <w:marRight w:val="0"/>
                                      <w:marTop w:val="0"/>
                                      <w:marBottom w:val="0"/>
                                      <w:divBdr>
                                        <w:top w:val="none" w:sz="0" w:space="0" w:color="auto"/>
                                        <w:left w:val="none" w:sz="0" w:space="0" w:color="auto"/>
                                        <w:bottom w:val="none" w:sz="0" w:space="0" w:color="auto"/>
                                        <w:right w:val="none" w:sz="0" w:space="0" w:color="auto"/>
                                      </w:divBdr>
                                      <w:divsChild>
                                        <w:div w:id="1546335698">
                                          <w:marLeft w:val="0"/>
                                          <w:marRight w:val="0"/>
                                          <w:marTop w:val="0"/>
                                          <w:marBottom w:val="0"/>
                                          <w:divBdr>
                                            <w:top w:val="none" w:sz="0" w:space="0" w:color="auto"/>
                                            <w:left w:val="none" w:sz="0" w:space="0" w:color="auto"/>
                                            <w:bottom w:val="none" w:sz="0" w:space="0" w:color="auto"/>
                                            <w:right w:val="none" w:sz="0" w:space="0" w:color="auto"/>
                                          </w:divBdr>
                                          <w:divsChild>
                                            <w:div w:id="65392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1405753">
          <w:marLeft w:val="0"/>
          <w:marRight w:val="0"/>
          <w:marTop w:val="990"/>
          <w:marBottom w:val="720"/>
          <w:divBdr>
            <w:top w:val="none" w:sz="0" w:space="0" w:color="auto"/>
            <w:left w:val="none" w:sz="0" w:space="0" w:color="auto"/>
            <w:bottom w:val="none" w:sz="0" w:space="0" w:color="auto"/>
            <w:right w:val="none" w:sz="0" w:space="0" w:color="auto"/>
          </w:divBdr>
          <w:divsChild>
            <w:div w:id="165437942">
              <w:marLeft w:val="0"/>
              <w:marRight w:val="0"/>
              <w:marTop w:val="0"/>
              <w:marBottom w:val="0"/>
              <w:divBdr>
                <w:top w:val="none" w:sz="0" w:space="0" w:color="auto"/>
                <w:left w:val="none" w:sz="0" w:space="0" w:color="auto"/>
                <w:bottom w:val="none" w:sz="0" w:space="0" w:color="auto"/>
                <w:right w:val="none" w:sz="0" w:space="0" w:color="auto"/>
              </w:divBdr>
              <w:divsChild>
                <w:div w:id="1150900712">
                  <w:marLeft w:val="0"/>
                  <w:marRight w:val="0"/>
                  <w:marTop w:val="0"/>
                  <w:marBottom w:val="0"/>
                  <w:divBdr>
                    <w:top w:val="none" w:sz="0" w:space="0" w:color="auto"/>
                    <w:left w:val="none" w:sz="0" w:space="0" w:color="auto"/>
                    <w:bottom w:val="none" w:sz="0" w:space="0" w:color="auto"/>
                    <w:right w:val="none" w:sz="0" w:space="0" w:color="auto"/>
                  </w:divBdr>
                </w:div>
                <w:div w:id="1080250867">
                  <w:marLeft w:val="0"/>
                  <w:marRight w:val="0"/>
                  <w:marTop w:val="0"/>
                  <w:marBottom w:val="0"/>
                  <w:divBdr>
                    <w:top w:val="none" w:sz="0" w:space="0" w:color="auto"/>
                    <w:left w:val="none" w:sz="0" w:space="0" w:color="auto"/>
                    <w:bottom w:val="none" w:sz="0" w:space="0" w:color="auto"/>
                    <w:right w:val="none" w:sz="0" w:space="0" w:color="auto"/>
                  </w:divBdr>
                  <w:divsChild>
                    <w:div w:id="1876766728">
                      <w:marLeft w:val="0"/>
                      <w:marRight w:val="0"/>
                      <w:marTop w:val="0"/>
                      <w:marBottom w:val="0"/>
                      <w:divBdr>
                        <w:top w:val="none" w:sz="0" w:space="0" w:color="auto"/>
                        <w:left w:val="none" w:sz="0" w:space="0" w:color="auto"/>
                        <w:bottom w:val="none" w:sz="0" w:space="0" w:color="auto"/>
                        <w:right w:val="none" w:sz="0" w:space="0" w:color="auto"/>
                      </w:divBdr>
                      <w:divsChild>
                        <w:div w:id="277181781">
                          <w:marLeft w:val="0"/>
                          <w:marRight w:val="0"/>
                          <w:marTop w:val="0"/>
                          <w:marBottom w:val="0"/>
                          <w:divBdr>
                            <w:top w:val="none" w:sz="0" w:space="0" w:color="auto"/>
                            <w:left w:val="none" w:sz="0" w:space="0" w:color="auto"/>
                            <w:bottom w:val="none" w:sz="0" w:space="0" w:color="auto"/>
                            <w:right w:val="none" w:sz="0" w:space="0" w:color="auto"/>
                          </w:divBdr>
                          <w:divsChild>
                            <w:div w:id="92118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17418">
                  <w:marLeft w:val="0"/>
                  <w:marRight w:val="0"/>
                  <w:marTop w:val="0"/>
                  <w:marBottom w:val="0"/>
                  <w:divBdr>
                    <w:top w:val="none" w:sz="0" w:space="0" w:color="auto"/>
                    <w:left w:val="none" w:sz="0" w:space="0" w:color="auto"/>
                    <w:bottom w:val="none" w:sz="0" w:space="0" w:color="auto"/>
                    <w:right w:val="none" w:sz="0" w:space="0" w:color="auto"/>
                  </w:divBdr>
                  <w:divsChild>
                    <w:div w:id="1323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4389">
              <w:marLeft w:val="0"/>
              <w:marRight w:val="0"/>
              <w:marTop w:val="195"/>
              <w:marBottom w:val="0"/>
              <w:divBdr>
                <w:top w:val="none" w:sz="0" w:space="0" w:color="auto"/>
                <w:left w:val="none" w:sz="0" w:space="0" w:color="auto"/>
                <w:bottom w:val="none" w:sz="0" w:space="0" w:color="auto"/>
                <w:right w:val="none" w:sz="0" w:space="0" w:color="auto"/>
              </w:divBdr>
              <w:divsChild>
                <w:div w:id="975064018">
                  <w:marLeft w:val="0"/>
                  <w:marRight w:val="0"/>
                  <w:marTop w:val="0"/>
                  <w:marBottom w:val="0"/>
                  <w:divBdr>
                    <w:top w:val="none" w:sz="0" w:space="0" w:color="auto"/>
                    <w:left w:val="none" w:sz="0" w:space="0" w:color="auto"/>
                    <w:bottom w:val="none" w:sz="0" w:space="0" w:color="auto"/>
                    <w:right w:val="none" w:sz="0" w:space="0" w:color="auto"/>
                  </w:divBdr>
                  <w:divsChild>
                    <w:div w:id="416482129">
                      <w:marLeft w:val="0"/>
                      <w:marRight w:val="0"/>
                      <w:marTop w:val="0"/>
                      <w:marBottom w:val="0"/>
                      <w:divBdr>
                        <w:top w:val="none" w:sz="0" w:space="0" w:color="auto"/>
                        <w:left w:val="none" w:sz="0" w:space="0" w:color="auto"/>
                        <w:bottom w:val="none" w:sz="0" w:space="0" w:color="auto"/>
                        <w:right w:val="none" w:sz="0" w:space="0" w:color="auto"/>
                      </w:divBdr>
                      <w:divsChild>
                        <w:div w:id="558325050">
                          <w:marLeft w:val="0"/>
                          <w:marRight w:val="0"/>
                          <w:marTop w:val="0"/>
                          <w:marBottom w:val="0"/>
                          <w:divBdr>
                            <w:top w:val="none" w:sz="0" w:space="0" w:color="auto"/>
                            <w:left w:val="none" w:sz="0" w:space="0" w:color="auto"/>
                            <w:bottom w:val="none" w:sz="0" w:space="0" w:color="auto"/>
                            <w:right w:val="none" w:sz="0" w:space="0" w:color="auto"/>
                          </w:divBdr>
                          <w:divsChild>
                            <w:div w:id="1354771106">
                              <w:marLeft w:val="0"/>
                              <w:marRight w:val="0"/>
                              <w:marTop w:val="0"/>
                              <w:marBottom w:val="0"/>
                              <w:divBdr>
                                <w:top w:val="none" w:sz="0" w:space="0" w:color="auto"/>
                                <w:left w:val="none" w:sz="0" w:space="0" w:color="auto"/>
                                <w:bottom w:val="none" w:sz="0" w:space="0" w:color="auto"/>
                                <w:right w:val="none" w:sz="0" w:space="0" w:color="auto"/>
                              </w:divBdr>
                              <w:divsChild>
                                <w:div w:id="567809558">
                                  <w:marLeft w:val="0"/>
                                  <w:marRight w:val="0"/>
                                  <w:marTop w:val="0"/>
                                  <w:marBottom w:val="0"/>
                                  <w:divBdr>
                                    <w:top w:val="none" w:sz="0" w:space="0" w:color="auto"/>
                                    <w:left w:val="none" w:sz="0" w:space="0" w:color="auto"/>
                                    <w:bottom w:val="none" w:sz="0" w:space="0" w:color="auto"/>
                                    <w:right w:val="none" w:sz="0" w:space="0" w:color="auto"/>
                                  </w:divBdr>
                                  <w:divsChild>
                                    <w:div w:id="2130932882">
                                      <w:marLeft w:val="0"/>
                                      <w:marRight w:val="0"/>
                                      <w:marTop w:val="0"/>
                                      <w:marBottom w:val="0"/>
                                      <w:divBdr>
                                        <w:top w:val="none" w:sz="0" w:space="0" w:color="auto"/>
                                        <w:left w:val="none" w:sz="0" w:space="0" w:color="auto"/>
                                        <w:bottom w:val="none" w:sz="0" w:space="0" w:color="auto"/>
                                        <w:right w:val="none" w:sz="0" w:space="0" w:color="auto"/>
                                      </w:divBdr>
                                      <w:divsChild>
                                        <w:div w:id="11305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757702">
                          <w:marLeft w:val="0"/>
                          <w:marRight w:val="0"/>
                          <w:marTop w:val="0"/>
                          <w:marBottom w:val="0"/>
                          <w:divBdr>
                            <w:top w:val="none" w:sz="0" w:space="0" w:color="auto"/>
                            <w:left w:val="none" w:sz="0" w:space="0" w:color="auto"/>
                            <w:bottom w:val="none" w:sz="0" w:space="0" w:color="auto"/>
                            <w:right w:val="none" w:sz="0" w:space="0" w:color="auto"/>
                          </w:divBdr>
                          <w:divsChild>
                            <w:div w:id="546919490">
                              <w:marLeft w:val="0"/>
                              <w:marRight w:val="0"/>
                              <w:marTop w:val="0"/>
                              <w:marBottom w:val="0"/>
                              <w:divBdr>
                                <w:top w:val="none" w:sz="0" w:space="0" w:color="auto"/>
                                <w:left w:val="none" w:sz="0" w:space="0" w:color="auto"/>
                                <w:bottom w:val="none" w:sz="0" w:space="0" w:color="auto"/>
                                <w:right w:val="none" w:sz="0" w:space="0" w:color="auto"/>
                              </w:divBdr>
                              <w:divsChild>
                                <w:div w:id="1056512793">
                                  <w:marLeft w:val="0"/>
                                  <w:marRight w:val="0"/>
                                  <w:marTop w:val="0"/>
                                  <w:marBottom w:val="0"/>
                                  <w:divBdr>
                                    <w:top w:val="none" w:sz="0" w:space="0" w:color="auto"/>
                                    <w:left w:val="none" w:sz="0" w:space="0" w:color="auto"/>
                                    <w:bottom w:val="none" w:sz="0" w:space="0" w:color="auto"/>
                                    <w:right w:val="none" w:sz="0" w:space="0" w:color="auto"/>
                                  </w:divBdr>
                                  <w:divsChild>
                                    <w:div w:id="8527248">
                                      <w:marLeft w:val="0"/>
                                      <w:marRight w:val="0"/>
                                      <w:marTop w:val="0"/>
                                      <w:marBottom w:val="0"/>
                                      <w:divBdr>
                                        <w:top w:val="none" w:sz="0" w:space="0" w:color="auto"/>
                                        <w:left w:val="none" w:sz="0" w:space="0" w:color="auto"/>
                                        <w:bottom w:val="none" w:sz="0" w:space="0" w:color="auto"/>
                                        <w:right w:val="none" w:sz="0" w:space="0" w:color="auto"/>
                                      </w:divBdr>
                                      <w:divsChild>
                                        <w:div w:id="4217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158615">
                          <w:marLeft w:val="0"/>
                          <w:marRight w:val="0"/>
                          <w:marTop w:val="0"/>
                          <w:marBottom w:val="0"/>
                          <w:divBdr>
                            <w:top w:val="none" w:sz="0" w:space="0" w:color="auto"/>
                            <w:left w:val="none" w:sz="0" w:space="0" w:color="auto"/>
                            <w:bottom w:val="none" w:sz="0" w:space="0" w:color="auto"/>
                            <w:right w:val="none" w:sz="0" w:space="0" w:color="auto"/>
                          </w:divBdr>
                          <w:divsChild>
                            <w:div w:id="1267542452">
                              <w:marLeft w:val="0"/>
                              <w:marRight w:val="0"/>
                              <w:marTop w:val="0"/>
                              <w:marBottom w:val="0"/>
                              <w:divBdr>
                                <w:top w:val="none" w:sz="0" w:space="0" w:color="auto"/>
                                <w:left w:val="none" w:sz="0" w:space="0" w:color="auto"/>
                                <w:bottom w:val="none" w:sz="0" w:space="0" w:color="auto"/>
                                <w:right w:val="none" w:sz="0" w:space="0" w:color="auto"/>
                              </w:divBdr>
                              <w:divsChild>
                                <w:div w:id="320696593">
                                  <w:marLeft w:val="0"/>
                                  <w:marRight w:val="0"/>
                                  <w:marTop w:val="0"/>
                                  <w:marBottom w:val="0"/>
                                  <w:divBdr>
                                    <w:top w:val="none" w:sz="0" w:space="0" w:color="auto"/>
                                    <w:left w:val="none" w:sz="0" w:space="0" w:color="auto"/>
                                    <w:bottom w:val="none" w:sz="0" w:space="0" w:color="auto"/>
                                    <w:right w:val="none" w:sz="0" w:space="0" w:color="auto"/>
                                  </w:divBdr>
                                  <w:divsChild>
                                    <w:div w:id="506407022">
                                      <w:marLeft w:val="0"/>
                                      <w:marRight w:val="0"/>
                                      <w:marTop w:val="0"/>
                                      <w:marBottom w:val="0"/>
                                      <w:divBdr>
                                        <w:top w:val="none" w:sz="0" w:space="0" w:color="auto"/>
                                        <w:left w:val="none" w:sz="0" w:space="0" w:color="auto"/>
                                        <w:bottom w:val="none" w:sz="0" w:space="0" w:color="auto"/>
                                        <w:right w:val="none" w:sz="0" w:space="0" w:color="auto"/>
                                      </w:divBdr>
                                      <w:divsChild>
                                        <w:div w:id="906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251952">
                          <w:marLeft w:val="0"/>
                          <w:marRight w:val="0"/>
                          <w:marTop w:val="0"/>
                          <w:marBottom w:val="0"/>
                          <w:divBdr>
                            <w:top w:val="none" w:sz="0" w:space="0" w:color="auto"/>
                            <w:left w:val="none" w:sz="0" w:space="0" w:color="auto"/>
                            <w:bottom w:val="none" w:sz="0" w:space="0" w:color="auto"/>
                            <w:right w:val="none" w:sz="0" w:space="0" w:color="auto"/>
                          </w:divBdr>
                          <w:divsChild>
                            <w:div w:id="1569074966">
                              <w:marLeft w:val="0"/>
                              <w:marRight w:val="0"/>
                              <w:marTop w:val="0"/>
                              <w:marBottom w:val="0"/>
                              <w:divBdr>
                                <w:top w:val="none" w:sz="0" w:space="0" w:color="auto"/>
                                <w:left w:val="none" w:sz="0" w:space="0" w:color="auto"/>
                                <w:bottom w:val="none" w:sz="0" w:space="0" w:color="auto"/>
                                <w:right w:val="none" w:sz="0" w:space="0" w:color="auto"/>
                              </w:divBdr>
                              <w:divsChild>
                                <w:div w:id="209533004">
                                  <w:marLeft w:val="0"/>
                                  <w:marRight w:val="0"/>
                                  <w:marTop w:val="0"/>
                                  <w:marBottom w:val="0"/>
                                  <w:divBdr>
                                    <w:top w:val="none" w:sz="0" w:space="0" w:color="auto"/>
                                    <w:left w:val="none" w:sz="0" w:space="0" w:color="auto"/>
                                    <w:bottom w:val="none" w:sz="0" w:space="0" w:color="auto"/>
                                    <w:right w:val="none" w:sz="0" w:space="0" w:color="auto"/>
                                  </w:divBdr>
                                  <w:divsChild>
                                    <w:div w:id="852568097">
                                      <w:marLeft w:val="0"/>
                                      <w:marRight w:val="0"/>
                                      <w:marTop w:val="0"/>
                                      <w:marBottom w:val="0"/>
                                      <w:divBdr>
                                        <w:top w:val="none" w:sz="0" w:space="0" w:color="auto"/>
                                        <w:left w:val="none" w:sz="0" w:space="0" w:color="auto"/>
                                        <w:bottom w:val="none" w:sz="0" w:space="0" w:color="auto"/>
                                        <w:right w:val="none" w:sz="0" w:space="0" w:color="auto"/>
                                      </w:divBdr>
                                      <w:divsChild>
                                        <w:div w:id="5970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56191">
                          <w:marLeft w:val="0"/>
                          <w:marRight w:val="0"/>
                          <w:marTop w:val="240"/>
                          <w:marBottom w:val="0"/>
                          <w:divBdr>
                            <w:top w:val="none" w:sz="0" w:space="0" w:color="auto"/>
                            <w:left w:val="none" w:sz="0" w:space="0" w:color="auto"/>
                            <w:bottom w:val="none" w:sz="0" w:space="0" w:color="auto"/>
                            <w:right w:val="none" w:sz="0" w:space="0" w:color="auto"/>
                          </w:divBdr>
                          <w:divsChild>
                            <w:div w:id="52657434">
                              <w:marLeft w:val="0"/>
                              <w:marRight w:val="0"/>
                              <w:marTop w:val="0"/>
                              <w:marBottom w:val="0"/>
                              <w:divBdr>
                                <w:top w:val="none" w:sz="0" w:space="0" w:color="auto"/>
                                <w:left w:val="none" w:sz="0" w:space="0" w:color="auto"/>
                                <w:bottom w:val="none" w:sz="0" w:space="0" w:color="auto"/>
                                <w:right w:val="none" w:sz="0" w:space="0" w:color="auto"/>
                              </w:divBdr>
                              <w:divsChild>
                                <w:div w:id="1389298571">
                                  <w:marLeft w:val="0"/>
                                  <w:marRight w:val="0"/>
                                  <w:marTop w:val="0"/>
                                  <w:marBottom w:val="0"/>
                                  <w:divBdr>
                                    <w:top w:val="none" w:sz="0" w:space="0" w:color="auto"/>
                                    <w:left w:val="none" w:sz="0" w:space="0" w:color="auto"/>
                                    <w:bottom w:val="none" w:sz="0" w:space="0" w:color="auto"/>
                                    <w:right w:val="none" w:sz="0" w:space="0" w:color="auto"/>
                                  </w:divBdr>
                                  <w:divsChild>
                                    <w:div w:id="1799761808">
                                      <w:marLeft w:val="0"/>
                                      <w:marRight w:val="0"/>
                                      <w:marTop w:val="0"/>
                                      <w:marBottom w:val="0"/>
                                      <w:divBdr>
                                        <w:top w:val="none" w:sz="0" w:space="0" w:color="auto"/>
                                        <w:left w:val="none" w:sz="0" w:space="0" w:color="auto"/>
                                        <w:bottom w:val="none" w:sz="0" w:space="0" w:color="auto"/>
                                        <w:right w:val="none" w:sz="0" w:space="0" w:color="auto"/>
                                      </w:divBdr>
                                    </w:div>
                                    <w:div w:id="1188828937">
                                      <w:marLeft w:val="0"/>
                                      <w:marRight w:val="0"/>
                                      <w:marTop w:val="0"/>
                                      <w:marBottom w:val="0"/>
                                      <w:divBdr>
                                        <w:top w:val="none" w:sz="0" w:space="0" w:color="auto"/>
                                        <w:left w:val="none" w:sz="0" w:space="0" w:color="auto"/>
                                        <w:bottom w:val="none" w:sz="0" w:space="0" w:color="auto"/>
                                        <w:right w:val="none" w:sz="0" w:space="0" w:color="auto"/>
                                      </w:divBdr>
                                      <w:divsChild>
                                        <w:div w:id="1008487798">
                                          <w:marLeft w:val="0"/>
                                          <w:marRight w:val="0"/>
                                          <w:marTop w:val="0"/>
                                          <w:marBottom w:val="0"/>
                                          <w:divBdr>
                                            <w:top w:val="none" w:sz="0" w:space="0" w:color="auto"/>
                                            <w:left w:val="none" w:sz="0" w:space="0" w:color="auto"/>
                                            <w:bottom w:val="none" w:sz="0" w:space="0" w:color="auto"/>
                                            <w:right w:val="none" w:sz="0" w:space="0" w:color="auto"/>
                                          </w:divBdr>
                                          <w:divsChild>
                                            <w:div w:id="9679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2024">
      <w:bodyDiv w:val="1"/>
      <w:marLeft w:val="0"/>
      <w:marRight w:val="0"/>
      <w:marTop w:val="0"/>
      <w:marBottom w:val="0"/>
      <w:divBdr>
        <w:top w:val="none" w:sz="0" w:space="0" w:color="auto"/>
        <w:left w:val="none" w:sz="0" w:space="0" w:color="auto"/>
        <w:bottom w:val="none" w:sz="0" w:space="0" w:color="auto"/>
        <w:right w:val="none" w:sz="0" w:space="0" w:color="auto"/>
      </w:divBdr>
      <w:divsChild>
        <w:div w:id="282688726">
          <w:marLeft w:val="0"/>
          <w:marRight w:val="0"/>
          <w:marTop w:val="720"/>
          <w:marBottom w:val="720"/>
          <w:divBdr>
            <w:top w:val="none" w:sz="0" w:space="0" w:color="auto"/>
            <w:left w:val="none" w:sz="0" w:space="0" w:color="auto"/>
            <w:bottom w:val="none" w:sz="0" w:space="0" w:color="auto"/>
            <w:right w:val="none" w:sz="0" w:space="0" w:color="auto"/>
          </w:divBdr>
          <w:divsChild>
            <w:div w:id="888877954">
              <w:marLeft w:val="0"/>
              <w:marRight w:val="0"/>
              <w:marTop w:val="0"/>
              <w:marBottom w:val="0"/>
              <w:divBdr>
                <w:top w:val="none" w:sz="0" w:space="0" w:color="auto"/>
                <w:left w:val="none" w:sz="0" w:space="0" w:color="auto"/>
                <w:bottom w:val="none" w:sz="0" w:space="0" w:color="auto"/>
                <w:right w:val="none" w:sz="0" w:space="0" w:color="auto"/>
              </w:divBdr>
              <w:divsChild>
                <w:div w:id="344022798">
                  <w:marLeft w:val="0"/>
                  <w:marRight w:val="0"/>
                  <w:marTop w:val="0"/>
                  <w:marBottom w:val="0"/>
                  <w:divBdr>
                    <w:top w:val="none" w:sz="0" w:space="0" w:color="auto"/>
                    <w:left w:val="none" w:sz="0" w:space="0" w:color="auto"/>
                    <w:bottom w:val="none" w:sz="0" w:space="0" w:color="auto"/>
                    <w:right w:val="none" w:sz="0" w:space="0" w:color="auto"/>
                  </w:divBdr>
                </w:div>
                <w:div w:id="204295351">
                  <w:marLeft w:val="0"/>
                  <w:marRight w:val="0"/>
                  <w:marTop w:val="0"/>
                  <w:marBottom w:val="0"/>
                  <w:divBdr>
                    <w:top w:val="none" w:sz="0" w:space="0" w:color="auto"/>
                    <w:left w:val="none" w:sz="0" w:space="0" w:color="auto"/>
                    <w:bottom w:val="none" w:sz="0" w:space="0" w:color="auto"/>
                    <w:right w:val="none" w:sz="0" w:space="0" w:color="auto"/>
                  </w:divBdr>
                  <w:divsChild>
                    <w:div w:id="1162164168">
                      <w:marLeft w:val="0"/>
                      <w:marRight w:val="0"/>
                      <w:marTop w:val="0"/>
                      <w:marBottom w:val="0"/>
                      <w:divBdr>
                        <w:top w:val="none" w:sz="0" w:space="0" w:color="auto"/>
                        <w:left w:val="none" w:sz="0" w:space="0" w:color="auto"/>
                        <w:bottom w:val="none" w:sz="0" w:space="0" w:color="auto"/>
                        <w:right w:val="none" w:sz="0" w:space="0" w:color="auto"/>
                      </w:divBdr>
                      <w:divsChild>
                        <w:div w:id="125589445">
                          <w:marLeft w:val="0"/>
                          <w:marRight w:val="0"/>
                          <w:marTop w:val="0"/>
                          <w:marBottom w:val="0"/>
                          <w:divBdr>
                            <w:top w:val="none" w:sz="0" w:space="0" w:color="auto"/>
                            <w:left w:val="none" w:sz="0" w:space="0" w:color="auto"/>
                            <w:bottom w:val="none" w:sz="0" w:space="0" w:color="auto"/>
                            <w:right w:val="none" w:sz="0" w:space="0" w:color="auto"/>
                          </w:divBdr>
                          <w:divsChild>
                            <w:div w:id="88725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453350">
                  <w:marLeft w:val="0"/>
                  <w:marRight w:val="0"/>
                  <w:marTop w:val="0"/>
                  <w:marBottom w:val="0"/>
                  <w:divBdr>
                    <w:top w:val="none" w:sz="0" w:space="0" w:color="auto"/>
                    <w:left w:val="none" w:sz="0" w:space="0" w:color="auto"/>
                    <w:bottom w:val="none" w:sz="0" w:space="0" w:color="auto"/>
                    <w:right w:val="none" w:sz="0" w:space="0" w:color="auto"/>
                  </w:divBdr>
                  <w:divsChild>
                    <w:div w:id="84305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7710">
              <w:marLeft w:val="0"/>
              <w:marRight w:val="0"/>
              <w:marTop w:val="195"/>
              <w:marBottom w:val="0"/>
              <w:divBdr>
                <w:top w:val="none" w:sz="0" w:space="0" w:color="auto"/>
                <w:left w:val="none" w:sz="0" w:space="0" w:color="auto"/>
                <w:bottom w:val="none" w:sz="0" w:space="0" w:color="auto"/>
                <w:right w:val="none" w:sz="0" w:space="0" w:color="auto"/>
              </w:divBdr>
              <w:divsChild>
                <w:div w:id="429741616">
                  <w:marLeft w:val="0"/>
                  <w:marRight w:val="0"/>
                  <w:marTop w:val="0"/>
                  <w:marBottom w:val="0"/>
                  <w:divBdr>
                    <w:top w:val="none" w:sz="0" w:space="0" w:color="auto"/>
                    <w:left w:val="none" w:sz="0" w:space="0" w:color="auto"/>
                    <w:bottom w:val="none" w:sz="0" w:space="0" w:color="auto"/>
                    <w:right w:val="none" w:sz="0" w:space="0" w:color="auto"/>
                  </w:divBdr>
                  <w:divsChild>
                    <w:div w:id="554582471">
                      <w:marLeft w:val="0"/>
                      <w:marRight w:val="0"/>
                      <w:marTop w:val="0"/>
                      <w:marBottom w:val="0"/>
                      <w:divBdr>
                        <w:top w:val="none" w:sz="0" w:space="0" w:color="auto"/>
                        <w:left w:val="none" w:sz="0" w:space="0" w:color="auto"/>
                        <w:bottom w:val="none" w:sz="0" w:space="0" w:color="auto"/>
                        <w:right w:val="none" w:sz="0" w:space="0" w:color="auto"/>
                      </w:divBdr>
                      <w:divsChild>
                        <w:div w:id="1307081150">
                          <w:marLeft w:val="0"/>
                          <w:marRight w:val="0"/>
                          <w:marTop w:val="0"/>
                          <w:marBottom w:val="0"/>
                          <w:divBdr>
                            <w:top w:val="none" w:sz="0" w:space="0" w:color="auto"/>
                            <w:left w:val="none" w:sz="0" w:space="0" w:color="auto"/>
                            <w:bottom w:val="none" w:sz="0" w:space="0" w:color="auto"/>
                            <w:right w:val="none" w:sz="0" w:space="0" w:color="auto"/>
                          </w:divBdr>
                          <w:divsChild>
                            <w:div w:id="1321933004">
                              <w:marLeft w:val="0"/>
                              <w:marRight w:val="0"/>
                              <w:marTop w:val="0"/>
                              <w:marBottom w:val="0"/>
                              <w:divBdr>
                                <w:top w:val="none" w:sz="0" w:space="0" w:color="auto"/>
                                <w:left w:val="none" w:sz="0" w:space="0" w:color="auto"/>
                                <w:bottom w:val="none" w:sz="0" w:space="0" w:color="auto"/>
                                <w:right w:val="none" w:sz="0" w:space="0" w:color="auto"/>
                              </w:divBdr>
                              <w:divsChild>
                                <w:div w:id="269582293">
                                  <w:marLeft w:val="0"/>
                                  <w:marRight w:val="0"/>
                                  <w:marTop w:val="0"/>
                                  <w:marBottom w:val="0"/>
                                  <w:divBdr>
                                    <w:top w:val="none" w:sz="0" w:space="0" w:color="auto"/>
                                    <w:left w:val="none" w:sz="0" w:space="0" w:color="auto"/>
                                    <w:bottom w:val="none" w:sz="0" w:space="0" w:color="auto"/>
                                    <w:right w:val="none" w:sz="0" w:space="0" w:color="auto"/>
                                  </w:divBdr>
                                  <w:divsChild>
                                    <w:div w:id="1614703554">
                                      <w:marLeft w:val="0"/>
                                      <w:marRight w:val="0"/>
                                      <w:marTop w:val="0"/>
                                      <w:marBottom w:val="0"/>
                                      <w:divBdr>
                                        <w:top w:val="none" w:sz="0" w:space="0" w:color="auto"/>
                                        <w:left w:val="none" w:sz="0" w:space="0" w:color="auto"/>
                                        <w:bottom w:val="none" w:sz="0" w:space="0" w:color="auto"/>
                                        <w:right w:val="none" w:sz="0" w:space="0" w:color="auto"/>
                                      </w:divBdr>
                                      <w:divsChild>
                                        <w:div w:id="5248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576757">
                          <w:marLeft w:val="0"/>
                          <w:marRight w:val="0"/>
                          <w:marTop w:val="0"/>
                          <w:marBottom w:val="0"/>
                          <w:divBdr>
                            <w:top w:val="none" w:sz="0" w:space="0" w:color="auto"/>
                            <w:left w:val="none" w:sz="0" w:space="0" w:color="auto"/>
                            <w:bottom w:val="none" w:sz="0" w:space="0" w:color="auto"/>
                            <w:right w:val="none" w:sz="0" w:space="0" w:color="auto"/>
                          </w:divBdr>
                          <w:divsChild>
                            <w:div w:id="1655449841">
                              <w:marLeft w:val="0"/>
                              <w:marRight w:val="0"/>
                              <w:marTop w:val="0"/>
                              <w:marBottom w:val="0"/>
                              <w:divBdr>
                                <w:top w:val="none" w:sz="0" w:space="0" w:color="auto"/>
                                <w:left w:val="none" w:sz="0" w:space="0" w:color="auto"/>
                                <w:bottom w:val="none" w:sz="0" w:space="0" w:color="auto"/>
                                <w:right w:val="none" w:sz="0" w:space="0" w:color="auto"/>
                              </w:divBdr>
                              <w:divsChild>
                                <w:div w:id="1627076701">
                                  <w:marLeft w:val="0"/>
                                  <w:marRight w:val="0"/>
                                  <w:marTop w:val="0"/>
                                  <w:marBottom w:val="0"/>
                                  <w:divBdr>
                                    <w:top w:val="none" w:sz="0" w:space="0" w:color="auto"/>
                                    <w:left w:val="none" w:sz="0" w:space="0" w:color="auto"/>
                                    <w:bottom w:val="none" w:sz="0" w:space="0" w:color="auto"/>
                                    <w:right w:val="none" w:sz="0" w:space="0" w:color="auto"/>
                                  </w:divBdr>
                                  <w:divsChild>
                                    <w:div w:id="1946231292">
                                      <w:marLeft w:val="0"/>
                                      <w:marRight w:val="0"/>
                                      <w:marTop w:val="0"/>
                                      <w:marBottom w:val="0"/>
                                      <w:divBdr>
                                        <w:top w:val="none" w:sz="0" w:space="0" w:color="auto"/>
                                        <w:left w:val="none" w:sz="0" w:space="0" w:color="auto"/>
                                        <w:bottom w:val="none" w:sz="0" w:space="0" w:color="auto"/>
                                        <w:right w:val="none" w:sz="0" w:space="0" w:color="auto"/>
                                      </w:divBdr>
                                      <w:divsChild>
                                        <w:div w:id="2068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831511">
                          <w:marLeft w:val="0"/>
                          <w:marRight w:val="0"/>
                          <w:marTop w:val="0"/>
                          <w:marBottom w:val="0"/>
                          <w:divBdr>
                            <w:top w:val="none" w:sz="0" w:space="0" w:color="auto"/>
                            <w:left w:val="none" w:sz="0" w:space="0" w:color="auto"/>
                            <w:bottom w:val="none" w:sz="0" w:space="0" w:color="auto"/>
                            <w:right w:val="none" w:sz="0" w:space="0" w:color="auto"/>
                          </w:divBdr>
                          <w:divsChild>
                            <w:div w:id="406464173">
                              <w:marLeft w:val="0"/>
                              <w:marRight w:val="0"/>
                              <w:marTop w:val="0"/>
                              <w:marBottom w:val="0"/>
                              <w:divBdr>
                                <w:top w:val="none" w:sz="0" w:space="0" w:color="auto"/>
                                <w:left w:val="none" w:sz="0" w:space="0" w:color="auto"/>
                                <w:bottom w:val="none" w:sz="0" w:space="0" w:color="auto"/>
                                <w:right w:val="none" w:sz="0" w:space="0" w:color="auto"/>
                              </w:divBdr>
                              <w:divsChild>
                                <w:div w:id="1512983868">
                                  <w:marLeft w:val="0"/>
                                  <w:marRight w:val="0"/>
                                  <w:marTop w:val="0"/>
                                  <w:marBottom w:val="0"/>
                                  <w:divBdr>
                                    <w:top w:val="none" w:sz="0" w:space="0" w:color="auto"/>
                                    <w:left w:val="none" w:sz="0" w:space="0" w:color="auto"/>
                                    <w:bottom w:val="none" w:sz="0" w:space="0" w:color="auto"/>
                                    <w:right w:val="none" w:sz="0" w:space="0" w:color="auto"/>
                                  </w:divBdr>
                                  <w:divsChild>
                                    <w:div w:id="1443184797">
                                      <w:marLeft w:val="0"/>
                                      <w:marRight w:val="0"/>
                                      <w:marTop w:val="0"/>
                                      <w:marBottom w:val="0"/>
                                      <w:divBdr>
                                        <w:top w:val="none" w:sz="0" w:space="0" w:color="auto"/>
                                        <w:left w:val="none" w:sz="0" w:space="0" w:color="auto"/>
                                        <w:bottom w:val="none" w:sz="0" w:space="0" w:color="auto"/>
                                        <w:right w:val="none" w:sz="0" w:space="0" w:color="auto"/>
                                      </w:divBdr>
                                      <w:divsChild>
                                        <w:div w:id="69338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25732">
                          <w:marLeft w:val="0"/>
                          <w:marRight w:val="0"/>
                          <w:marTop w:val="0"/>
                          <w:marBottom w:val="0"/>
                          <w:divBdr>
                            <w:top w:val="none" w:sz="0" w:space="0" w:color="auto"/>
                            <w:left w:val="none" w:sz="0" w:space="0" w:color="auto"/>
                            <w:bottom w:val="none" w:sz="0" w:space="0" w:color="auto"/>
                            <w:right w:val="none" w:sz="0" w:space="0" w:color="auto"/>
                          </w:divBdr>
                          <w:divsChild>
                            <w:div w:id="1856378819">
                              <w:marLeft w:val="0"/>
                              <w:marRight w:val="0"/>
                              <w:marTop w:val="0"/>
                              <w:marBottom w:val="0"/>
                              <w:divBdr>
                                <w:top w:val="none" w:sz="0" w:space="0" w:color="auto"/>
                                <w:left w:val="none" w:sz="0" w:space="0" w:color="auto"/>
                                <w:bottom w:val="none" w:sz="0" w:space="0" w:color="auto"/>
                                <w:right w:val="none" w:sz="0" w:space="0" w:color="auto"/>
                              </w:divBdr>
                              <w:divsChild>
                                <w:div w:id="351105775">
                                  <w:marLeft w:val="0"/>
                                  <w:marRight w:val="0"/>
                                  <w:marTop w:val="0"/>
                                  <w:marBottom w:val="0"/>
                                  <w:divBdr>
                                    <w:top w:val="none" w:sz="0" w:space="0" w:color="auto"/>
                                    <w:left w:val="none" w:sz="0" w:space="0" w:color="auto"/>
                                    <w:bottom w:val="none" w:sz="0" w:space="0" w:color="auto"/>
                                    <w:right w:val="none" w:sz="0" w:space="0" w:color="auto"/>
                                  </w:divBdr>
                                  <w:divsChild>
                                    <w:div w:id="1705523511">
                                      <w:marLeft w:val="0"/>
                                      <w:marRight w:val="0"/>
                                      <w:marTop w:val="0"/>
                                      <w:marBottom w:val="0"/>
                                      <w:divBdr>
                                        <w:top w:val="none" w:sz="0" w:space="0" w:color="auto"/>
                                        <w:left w:val="none" w:sz="0" w:space="0" w:color="auto"/>
                                        <w:bottom w:val="none" w:sz="0" w:space="0" w:color="auto"/>
                                        <w:right w:val="none" w:sz="0" w:space="0" w:color="auto"/>
                                      </w:divBdr>
                                      <w:divsChild>
                                        <w:div w:id="58153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2204">
                          <w:marLeft w:val="0"/>
                          <w:marRight w:val="0"/>
                          <w:marTop w:val="240"/>
                          <w:marBottom w:val="0"/>
                          <w:divBdr>
                            <w:top w:val="none" w:sz="0" w:space="0" w:color="auto"/>
                            <w:left w:val="none" w:sz="0" w:space="0" w:color="auto"/>
                            <w:bottom w:val="none" w:sz="0" w:space="0" w:color="auto"/>
                            <w:right w:val="none" w:sz="0" w:space="0" w:color="auto"/>
                          </w:divBdr>
                          <w:divsChild>
                            <w:div w:id="282226098">
                              <w:marLeft w:val="0"/>
                              <w:marRight w:val="0"/>
                              <w:marTop w:val="0"/>
                              <w:marBottom w:val="0"/>
                              <w:divBdr>
                                <w:top w:val="none" w:sz="0" w:space="0" w:color="auto"/>
                                <w:left w:val="none" w:sz="0" w:space="0" w:color="auto"/>
                                <w:bottom w:val="none" w:sz="0" w:space="0" w:color="auto"/>
                                <w:right w:val="none" w:sz="0" w:space="0" w:color="auto"/>
                              </w:divBdr>
                              <w:divsChild>
                                <w:div w:id="2024479299">
                                  <w:marLeft w:val="0"/>
                                  <w:marRight w:val="0"/>
                                  <w:marTop w:val="0"/>
                                  <w:marBottom w:val="0"/>
                                  <w:divBdr>
                                    <w:top w:val="none" w:sz="0" w:space="0" w:color="auto"/>
                                    <w:left w:val="none" w:sz="0" w:space="0" w:color="auto"/>
                                    <w:bottom w:val="none" w:sz="0" w:space="0" w:color="auto"/>
                                    <w:right w:val="none" w:sz="0" w:space="0" w:color="auto"/>
                                  </w:divBdr>
                                  <w:divsChild>
                                    <w:div w:id="554901066">
                                      <w:marLeft w:val="0"/>
                                      <w:marRight w:val="0"/>
                                      <w:marTop w:val="0"/>
                                      <w:marBottom w:val="0"/>
                                      <w:divBdr>
                                        <w:top w:val="none" w:sz="0" w:space="0" w:color="auto"/>
                                        <w:left w:val="none" w:sz="0" w:space="0" w:color="auto"/>
                                        <w:bottom w:val="none" w:sz="0" w:space="0" w:color="auto"/>
                                        <w:right w:val="none" w:sz="0" w:space="0" w:color="auto"/>
                                      </w:divBdr>
                                    </w:div>
                                    <w:div w:id="1763405701">
                                      <w:marLeft w:val="0"/>
                                      <w:marRight w:val="0"/>
                                      <w:marTop w:val="0"/>
                                      <w:marBottom w:val="0"/>
                                      <w:divBdr>
                                        <w:top w:val="none" w:sz="0" w:space="0" w:color="auto"/>
                                        <w:left w:val="none" w:sz="0" w:space="0" w:color="auto"/>
                                        <w:bottom w:val="none" w:sz="0" w:space="0" w:color="auto"/>
                                        <w:right w:val="none" w:sz="0" w:space="0" w:color="auto"/>
                                      </w:divBdr>
                                      <w:divsChild>
                                        <w:div w:id="422991987">
                                          <w:marLeft w:val="0"/>
                                          <w:marRight w:val="0"/>
                                          <w:marTop w:val="0"/>
                                          <w:marBottom w:val="0"/>
                                          <w:divBdr>
                                            <w:top w:val="none" w:sz="0" w:space="0" w:color="auto"/>
                                            <w:left w:val="none" w:sz="0" w:space="0" w:color="auto"/>
                                            <w:bottom w:val="none" w:sz="0" w:space="0" w:color="auto"/>
                                            <w:right w:val="none" w:sz="0" w:space="0" w:color="auto"/>
                                          </w:divBdr>
                                          <w:divsChild>
                                            <w:div w:id="11745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6778953">
          <w:marLeft w:val="0"/>
          <w:marRight w:val="0"/>
          <w:marTop w:val="990"/>
          <w:marBottom w:val="720"/>
          <w:divBdr>
            <w:top w:val="none" w:sz="0" w:space="0" w:color="auto"/>
            <w:left w:val="none" w:sz="0" w:space="0" w:color="auto"/>
            <w:bottom w:val="none" w:sz="0" w:space="0" w:color="auto"/>
            <w:right w:val="none" w:sz="0" w:space="0" w:color="auto"/>
          </w:divBdr>
          <w:divsChild>
            <w:div w:id="1396393595">
              <w:marLeft w:val="0"/>
              <w:marRight w:val="0"/>
              <w:marTop w:val="0"/>
              <w:marBottom w:val="0"/>
              <w:divBdr>
                <w:top w:val="none" w:sz="0" w:space="0" w:color="auto"/>
                <w:left w:val="none" w:sz="0" w:space="0" w:color="auto"/>
                <w:bottom w:val="none" w:sz="0" w:space="0" w:color="auto"/>
                <w:right w:val="none" w:sz="0" w:space="0" w:color="auto"/>
              </w:divBdr>
              <w:divsChild>
                <w:div w:id="1552155389">
                  <w:marLeft w:val="0"/>
                  <w:marRight w:val="0"/>
                  <w:marTop w:val="0"/>
                  <w:marBottom w:val="0"/>
                  <w:divBdr>
                    <w:top w:val="none" w:sz="0" w:space="0" w:color="auto"/>
                    <w:left w:val="none" w:sz="0" w:space="0" w:color="auto"/>
                    <w:bottom w:val="none" w:sz="0" w:space="0" w:color="auto"/>
                    <w:right w:val="none" w:sz="0" w:space="0" w:color="auto"/>
                  </w:divBdr>
                </w:div>
                <w:div w:id="929974465">
                  <w:marLeft w:val="0"/>
                  <w:marRight w:val="0"/>
                  <w:marTop w:val="0"/>
                  <w:marBottom w:val="0"/>
                  <w:divBdr>
                    <w:top w:val="none" w:sz="0" w:space="0" w:color="auto"/>
                    <w:left w:val="none" w:sz="0" w:space="0" w:color="auto"/>
                    <w:bottom w:val="none" w:sz="0" w:space="0" w:color="auto"/>
                    <w:right w:val="none" w:sz="0" w:space="0" w:color="auto"/>
                  </w:divBdr>
                  <w:divsChild>
                    <w:div w:id="1531186572">
                      <w:marLeft w:val="0"/>
                      <w:marRight w:val="0"/>
                      <w:marTop w:val="0"/>
                      <w:marBottom w:val="0"/>
                      <w:divBdr>
                        <w:top w:val="none" w:sz="0" w:space="0" w:color="auto"/>
                        <w:left w:val="none" w:sz="0" w:space="0" w:color="auto"/>
                        <w:bottom w:val="none" w:sz="0" w:space="0" w:color="auto"/>
                        <w:right w:val="none" w:sz="0" w:space="0" w:color="auto"/>
                      </w:divBdr>
                      <w:divsChild>
                        <w:div w:id="299575985">
                          <w:marLeft w:val="0"/>
                          <w:marRight w:val="0"/>
                          <w:marTop w:val="0"/>
                          <w:marBottom w:val="0"/>
                          <w:divBdr>
                            <w:top w:val="none" w:sz="0" w:space="0" w:color="auto"/>
                            <w:left w:val="none" w:sz="0" w:space="0" w:color="auto"/>
                            <w:bottom w:val="none" w:sz="0" w:space="0" w:color="auto"/>
                            <w:right w:val="none" w:sz="0" w:space="0" w:color="auto"/>
                          </w:divBdr>
                          <w:divsChild>
                            <w:div w:id="68428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439316">
                  <w:marLeft w:val="0"/>
                  <w:marRight w:val="0"/>
                  <w:marTop w:val="0"/>
                  <w:marBottom w:val="0"/>
                  <w:divBdr>
                    <w:top w:val="none" w:sz="0" w:space="0" w:color="auto"/>
                    <w:left w:val="none" w:sz="0" w:space="0" w:color="auto"/>
                    <w:bottom w:val="none" w:sz="0" w:space="0" w:color="auto"/>
                    <w:right w:val="none" w:sz="0" w:space="0" w:color="auto"/>
                  </w:divBdr>
                  <w:divsChild>
                    <w:div w:id="8606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32506">
              <w:marLeft w:val="0"/>
              <w:marRight w:val="0"/>
              <w:marTop w:val="195"/>
              <w:marBottom w:val="0"/>
              <w:divBdr>
                <w:top w:val="none" w:sz="0" w:space="0" w:color="auto"/>
                <w:left w:val="none" w:sz="0" w:space="0" w:color="auto"/>
                <w:bottom w:val="none" w:sz="0" w:space="0" w:color="auto"/>
                <w:right w:val="none" w:sz="0" w:space="0" w:color="auto"/>
              </w:divBdr>
              <w:divsChild>
                <w:div w:id="988707183">
                  <w:marLeft w:val="0"/>
                  <w:marRight w:val="0"/>
                  <w:marTop w:val="0"/>
                  <w:marBottom w:val="0"/>
                  <w:divBdr>
                    <w:top w:val="none" w:sz="0" w:space="0" w:color="auto"/>
                    <w:left w:val="none" w:sz="0" w:space="0" w:color="auto"/>
                    <w:bottom w:val="none" w:sz="0" w:space="0" w:color="auto"/>
                    <w:right w:val="none" w:sz="0" w:space="0" w:color="auto"/>
                  </w:divBdr>
                  <w:divsChild>
                    <w:div w:id="1422676405">
                      <w:marLeft w:val="0"/>
                      <w:marRight w:val="0"/>
                      <w:marTop w:val="0"/>
                      <w:marBottom w:val="0"/>
                      <w:divBdr>
                        <w:top w:val="none" w:sz="0" w:space="0" w:color="auto"/>
                        <w:left w:val="none" w:sz="0" w:space="0" w:color="auto"/>
                        <w:bottom w:val="none" w:sz="0" w:space="0" w:color="auto"/>
                        <w:right w:val="none" w:sz="0" w:space="0" w:color="auto"/>
                      </w:divBdr>
                      <w:divsChild>
                        <w:div w:id="791285658">
                          <w:marLeft w:val="0"/>
                          <w:marRight w:val="0"/>
                          <w:marTop w:val="0"/>
                          <w:marBottom w:val="0"/>
                          <w:divBdr>
                            <w:top w:val="none" w:sz="0" w:space="0" w:color="auto"/>
                            <w:left w:val="none" w:sz="0" w:space="0" w:color="auto"/>
                            <w:bottom w:val="none" w:sz="0" w:space="0" w:color="auto"/>
                            <w:right w:val="none" w:sz="0" w:space="0" w:color="auto"/>
                          </w:divBdr>
                          <w:divsChild>
                            <w:div w:id="1585146565">
                              <w:marLeft w:val="0"/>
                              <w:marRight w:val="0"/>
                              <w:marTop w:val="0"/>
                              <w:marBottom w:val="0"/>
                              <w:divBdr>
                                <w:top w:val="none" w:sz="0" w:space="0" w:color="auto"/>
                                <w:left w:val="none" w:sz="0" w:space="0" w:color="auto"/>
                                <w:bottom w:val="none" w:sz="0" w:space="0" w:color="auto"/>
                                <w:right w:val="none" w:sz="0" w:space="0" w:color="auto"/>
                              </w:divBdr>
                              <w:divsChild>
                                <w:div w:id="2094429798">
                                  <w:marLeft w:val="0"/>
                                  <w:marRight w:val="0"/>
                                  <w:marTop w:val="0"/>
                                  <w:marBottom w:val="0"/>
                                  <w:divBdr>
                                    <w:top w:val="none" w:sz="0" w:space="0" w:color="auto"/>
                                    <w:left w:val="none" w:sz="0" w:space="0" w:color="auto"/>
                                    <w:bottom w:val="none" w:sz="0" w:space="0" w:color="auto"/>
                                    <w:right w:val="none" w:sz="0" w:space="0" w:color="auto"/>
                                  </w:divBdr>
                                  <w:divsChild>
                                    <w:div w:id="847720321">
                                      <w:marLeft w:val="0"/>
                                      <w:marRight w:val="0"/>
                                      <w:marTop w:val="0"/>
                                      <w:marBottom w:val="0"/>
                                      <w:divBdr>
                                        <w:top w:val="none" w:sz="0" w:space="0" w:color="auto"/>
                                        <w:left w:val="none" w:sz="0" w:space="0" w:color="auto"/>
                                        <w:bottom w:val="none" w:sz="0" w:space="0" w:color="auto"/>
                                        <w:right w:val="none" w:sz="0" w:space="0" w:color="auto"/>
                                      </w:divBdr>
                                      <w:divsChild>
                                        <w:div w:id="19880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19033">
                          <w:marLeft w:val="0"/>
                          <w:marRight w:val="0"/>
                          <w:marTop w:val="0"/>
                          <w:marBottom w:val="0"/>
                          <w:divBdr>
                            <w:top w:val="none" w:sz="0" w:space="0" w:color="auto"/>
                            <w:left w:val="none" w:sz="0" w:space="0" w:color="auto"/>
                            <w:bottom w:val="none" w:sz="0" w:space="0" w:color="auto"/>
                            <w:right w:val="none" w:sz="0" w:space="0" w:color="auto"/>
                          </w:divBdr>
                          <w:divsChild>
                            <w:div w:id="1041515192">
                              <w:marLeft w:val="0"/>
                              <w:marRight w:val="0"/>
                              <w:marTop w:val="0"/>
                              <w:marBottom w:val="0"/>
                              <w:divBdr>
                                <w:top w:val="none" w:sz="0" w:space="0" w:color="auto"/>
                                <w:left w:val="none" w:sz="0" w:space="0" w:color="auto"/>
                                <w:bottom w:val="none" w:sz="0" w:space="0" w:color="auto"/>
                                <w:right w:val="none" w:sz="0" w:space="0" w:color="auto"/>
                              </w:divBdr>
                              <w:divsChild>
                                <w:div w:id="1622302895">
                                  <w:marLeft w:val="0"/>
                                  <w:marRight w:val="0"/>
                                  <w:marTop w:val="0"/>
                                  <w:marBottom w:val="0"/>
                                  <w:divBdr>
                                    <w:top w:val="none" w:sz="0" w:space="0" w:color="auto"/>
                                    <w:left w:val="none" w:sz="0" w:space="0" w:color="auto"/>
                                    <w:bottom w:val="none" w:sz="0" w:space="0" w:color="auto"/>
                                    <w:right w:val="none" w:sz="0" w:space="0" w:color="auto"/>
                                  </w:divBdr>
                                  <w:divsChild>
                                    <w:div w:id="1833910029">
                                      <w:marLeft w:val="0"/>
                                      <w:marRight w:val="0"/>
                                      <w:marTop w:val="0"/>
                                      <w:marBottom w:val="0"/>
                                      <w:divBdr>
                                        <w:top w:val="none" w:sz="0" w:space="0" w:color="auto"/>
                                        <w:left w:val="none" w:sz="0" w:space="0" w:color="auto"/>
                                        <w:bottom w:val="none" w:sz="0" w:space="0" w:color="auto"/>
                                        <w:right w:val="none" w:sz="0" w:space="0" w:color="auto"/>
                                      </w:divBdr>
                                      <w:divsChild>
                                        <w:div w:id="46643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135061">
                          <w:marLeft w:val="0"/>
                          <w:marRight w:val="0"/>
                          <w:marTop w:val="0"/>
                          <w:marBottom w:val="0"/>
                          <w:divBdr>
                            <w:top w:val="none" w:sz="0" w:space="0" w:color="auto"/>
                            <w:left w:val="none" w:sz="0" w:space="0" w:color="auto"/>
                            <w:bottom w:val="none" w:sz="0" w:space="0" w:color="auto"/>
                            <w:right w:val="none" w:sz="0" w:space="0" w:color="auto"/>
                          </w:divBdr>
                          <w:divsChild>
                            <w:div w:id="1040277355">
                              <w:marLeft w:val="0"/>
                              <w:marRight w:val="0"/>
                              <w:marTop w:val="0"/>
                              <w:marBottom w:val="0"/>
                              <w:divBdr>
                                <w:top w:val="none" w:sz="0" w:space="0" w:color="auto"/>
                                <w:left w:val="none" w:sz="0" w:space="0" w:color="auto"/>
                                <w:bottom w:val="none" w:sz="0" w:space="0" w:color="auto"/>
                                <w:right w:val="none" w:sz="0" w:space="0" w:color="auto"/>
                              </w:divBdr>
                              <w:divsChild>
                                <w:div w:id="494763796">
                                  <w:marLeft w:val="0"/>
                                  <w:marRight w:val="0"/>
                                  <w:marTop w:val="0"/>
                                  <w:marBottom w:val="0"/>
                                  <w:divBdr>
                                    <w:top w:val="none" w:sz="0" w:space="0" w:color="auto"/>
                                    <w:left w:val="none" w:sz="0" w:space="0" w:color="auto"/>
                                    <w:bottom w:val="none" w:sz="0" w:space="0" w:color="auto"/>
                                    <w:right w:val="none" w:sz="0" w:space="0" w:color="auto"/>
                                  </w:divBdr>
                                  <w:divsChild>
                                    <w:div w:id="980115577">
                                      <w:marLeft w:val="0"/>
                                      <w:marRight w:val="0"/>
                                      <w:marTop w:val="0"/>
                                      <w:marBottom w:val="0"/>
                                      <w:divBdr>
                                        <w:top w:val="none" w:sz="0" w:space="0" w:color="auto"/>
                                        <w:left w:val="none" w:sz="0" w:space="0" w:color="auto"/>
                                        <w:bottom w:val="none" w:sz="0" w:space="0" w:color="auto"/>
                                        <w:right w:val="none" w:sz="0" w:space="0" w:color="auto"/>
                                      </w:divBdr>
                                      <w:divsChild>
                                        <w:div w:id="5753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49496">
                          <w:marLeft w:val="0"/>
                          <w:marRight w:val="0"/>
                          <w:marTop w:val="0"/>
                          <w:marBottom w:val="0"/>
                          <w:divBdr>
                            <w:top w:val="none" w:sz="0" w:space="0" w:color="auto"/>
                            <w:left w:val="none" w:sz="0" w:space="0" w:color="auto"/>
                            <w:bottom w:val="none" w:sz="0" w:space="0" w:color="auto"/>
                            <w:right w:val="none" w:sz="0" w:space="0" w:color="auto"/>
                          </w:divBdr>
                          <w:divsChild>
                            <w:div w:id="1735539339">
                              <w:marLeft w:val="0"/>
                              <w:marRight w:val="0"/>
                              <w:marTop w:val="0"/>
                              <w:marBottom w:val="0"/>
                              <w:divBdr>
                                <w:top w:val="none" w:sz="0" w:space="0" w:color="auto"/>
                                <w:left w:val="none" w:sz="0" w:space="0" w:color="auto"/>
                                <w:bottom w:val="none" w:sz="0" w:space="0" w:color="auto"/>
                                <w:right w:val="none" w:sz="0" w:space="0" w:color="auto"/>
                              </w:divBdr>
                              <w:divsChild>
                                <w:div w:id="865288306">
                                  <w:marLeft w:val="0"/>
                                  <w:marRight w:val="0"/>
                                  <w:marTop w:val="0"/>
                                  <w:marBottom w:val="0"/>
                                  <w:divBdr>
                                    <w:top w:val="none" w:sz="0" w:space="0" w:color="auto"/>
                                    <w:left w:val="none" w:sz="0" w:space="0" w:color="auto"/>
                                    <w:bottom w:val="none" w:sz="0" w:space="0" w:color="auto"/>
                                    <w:right w:val="none" w:sz="0" w:space="0" w:color="auto"/>
                                  </w:divBdr>
                                  <w:divsChild>
                                    <w:div w:id="1364865212">
                                      <w:marLeft w:val="0"/>
                                      <w:marRight w:val="0"/>
                                      <w:marTop w:val="0"/>
                                      <w:marBottom w:val="0"/>
                                      <w:divBdr>
                                        <w:top w:val="none" w:sz="0" w:space="0" w:color="auto"/>
                                        <w:left w:val="none" w:sz="0" w:space="0" w:color="auto"/>
                                        <w:bottom w:val="none" w:sz="0" w:space="0" w:color="auto"/>
                                        <w:right w:val="none" w:sz="0" w:space="0" w:color="auto"/>
                                      </w:divBdr>
                                      <w:divsChild>
                                        <w:div w:id="142248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43473">
                          <w:marLeft w:val="0"/>
                          <w:marRight w:val="0"/>
                          <w:marTop w:val="240"/>
                          <w:marBottom w:val="0"/>
                          <w:divBdr>
                            <w:top w:val="none" w:sz="0" w:space="0" w:color="auto"/>
                            <w:left w:val="none" w:sz="0" w:space="0" w:color="auto"/>
                            <w:bottom w:val="none" w:sz="0" w:space="0" w:color="auto"/>
                            <w:right w:val="none" w:sz="0" w:space="0" w:color="auto"/>
                          </w:divBdr>
                          <w:divsChild>
                            <w:div w:id="366102880">
                              <w:marLeft w:val="0"/>
                              <w:marRight w:val="0"/>
                              <w:marTop w:val="0"/>
                              <w:marBottom w:val="0"/>
                              <w:divBdr>
                                <w:top w:val="none" w:sz="0" w:space="0" w:color="auto"/>
                                <w:left w:val="none" w:sz="0" w:space="0" w:color="auto"/>
                                <w:bottom w:val="none" w:sz="0" w:space="0" w:color="auto"/>
                                <w:right w:val="none" w:sz="0" w:space="0" w:color="auto"/>
                              </w:divBdr>
                              <w:divsChild>
                                <w:div w:id="137655501">
                                  <w:marLeft w:val="0"/>
                                  <w:marRight w:val="0"/>
                                  <w:marTop w:val="0"/>
                                  <w:marBottom w:val="0"/>
                                  <w:divBdr>
                                    <w:top w:val="none" w:sz="0" w:space="0" w:color="auto"/>
                                    <w:left w:val="none" w:sz="0" w:space="0" w:color="auto"/>
                                    <w:bottom w:val="none" w:sz="0" w:space="0" w:color="auto"/>
                                    <w:right w:val="none" w:sz="0" w:space="0" w:color="auto"/>
                                  </w:divBdr>
                                  <w:divsChild>
                                    <w:div w:id="1138646036">
                                      <w:marLeft w:val="0"/>
                                      <w:marRight w:val="0"/>
                                      <w:marTop w:val="0"/>
                                      <w:marBottom w:val="0"/>
                                      <w:divBdr>
                                        <w:top w:val="none" w:sz="0" w:space="0" w:color="auto"/>
                                        <w:left w:val="none" w:sz="0" w:space="0" w:color="auto"/>
                                        <w:bottom w:val="none" w:sz="0" w:space="0" w:color="auto"/>
                                        <w:right w:val="none" w:sz="0" w:space="0" w:color="auto"/>
                                      </w:divBdr>
                                    </w:div>
                                    <w:div w:id="1949072626">
                                      <w:marLeft w:val="0"/>
                                      <w:marRight w:val="0"/>
                                      <w:marTop w:val="0"/>
                                      <w:marBottom w:val="0"/>
                                      <w:divBdr>
                                        <w:top w:val="none" w:sz="0" w:space="0" w:color="auto"/>
                                        <w:left w:val="none" w:sz="0" w:space="0" w:color="auto"/>
                                        <w:bottom w:val="none" w:sz="0" w:space="0" w:color="auto"/>
                                        <w:right w:val="none" w:sz="0" w:space="0" w:color="auto"/>
                                      </w:divBdr>
                                      <w:divsChild>
                                        <w:div w:id="1212039592">
                                          <w:marLeft w:val="0"/>
                                          <w:marRight w:val="0"/>
                                          <w:marTop w:val="0"/>
                                          <w:marBottom w:val="0"/>
                                          <w:divBdr>
                                            <w:top w:val="none" w:sz="0" w:space="0" w:color="auto"/>
                                            <w:left w:val="none" w:sz="0" w:space="0" w:color="auto"/>
                                            <w:bottom w:val="none" w:sz="0" w:space="0" w:color="auto"/>
                                            <w:right w:val="none" w:sz="0" w:space="0" w:color="auto"/>
                                          </w:divBdr>
                                          <w:divsChild>
                                            <w:div w:id="2415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7184683">
          <w:marLeft w:val="0"/>
          <w:marRight w:val="0"/>
          <w:marTop w:val="990"/>
          <w:marBottom w:val="720"/>
          <w:divBdr>
            <w:top w:val="none" w:sz="0" w:space="0" w:color="auto"/>
            <w:left w:val="none" w:sz="0" w:space="0" w:color="auto"/>
            <w:bottom w:val="none" w:sz="0" w:space="0" w:color="auto"/>
            <w:right w:val="none" w:sz="0" w:space="0" w:color="auto"/>
          </w:divBdr>
          <w:divsChild>
            <w:div w:id="717700896">
              <w:marLeft w:val="0"/>
              <w:marRight w:val="0"/>
              <w:marTop w:val="0"/>
              <w:marBottom w:val="0"/>
              <w:divBdr>
                <w:top w:val="none" w:sz="0" w:space="0" w:color="auto"/>
                <w:left w:val="none" w:sz="0" w:space="0" w:color="auto"/>
                <w:bottom w:val="none" w:sz="0" w:space="0" w:color="auto"/>
                <w:right w:val="none" w:sz="0" w:space="0" w:color="auto"/>
              </w:divBdr>
              <w:divsChild>
                <w:div w:id="201749923">
                  <w:marLeft w:val="0"/>
                  <w:marRight w:val="0"/>
                  <w:marTop w:val="0"/>
                  <w:marBottom w:val="0"/>
                  <w:divBdr>
                    <w:top w:val="none" w:sz="0" w:space="0" w:color="auto"/>
                    <w:left w:val="none" w:sz="0" w:space="0" w:color="auto"/>
                    <w:bottom w:val="none" w:sz="0" w:space="0" w:color="auto"/>
                    <w:right w:val="none" w:sz="0" w:space="0" w:color="auto"/>
                  </w:divBdr>
                </w:div>
                <w:div w:id="898176702">
                  <w:marLeft w:val="0"/>
                  <w:marRight w:val="0"/>
                  <w:marTop w:val="0"/>
                  <w:marBottom w:val="0"/>
                  <w:divBdr>
                    <w:top w:val="none" w:sz="0" w:space="0" w:color="auto"/>
                    <w:left w:val="none" w:sz="0" w:space="0" w:color="auto"/>
                    <w:bottom w:val="none" w:sz="0" w:space="0" w:color="auto"/>
                    <w:right w:val="none" w:sz="0" w:space="0" w:color="auto"/>
                  </w:divBdr>
                  <w:divsChild>
                    <w:div w:id="1018504960">
                      <w:marLeft w:val="0"/>
                      <w:marRight w:val="0"/>
                      <w:marTop w:val="0"/>
                      <w:marBottom w:val="0"/>
                      <w:divBdr>
                        <w:top w:val="none" w:sz="0" w:space="0" w:color="auto"/>
                        <w:left w:val="none" w:sz="0" w:space="0" w:color="auto"/>
                        <w:bottom w:val="none" w:sz="0" w:space="0" w:color="auto"/>
                        <w:right w:val="none" w:sz="0" w:space="0" w:color="auto"/>
                      </w:divBdr>
                      <w:divsChild>
                        <w:div w:id="2071728174">
                          <w:marLeft w:val="0"/>
                          <w:marRight w:val="0"/>
                          <w:marTop w:val="0"/>
                          <w:marBottom w:val="0"/>
                          <w:divBdr>
                            <w:top w:val="none" w:sz="0" w:space="0" w:color="auto"/>
                            <w:left w:val="none" w:sz="0" w:space="0" w:color="auto"/>
                            <w:bottom w:val="none" w:sz="0" w:space="0" w:color="auto"/>
                            <w:right w:val="none" w:sz="0" w:space="0" w:color="auto"/>
                          </w:divBdr>
                          <w:divsChild>
                            <w:div w:id="3683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452939">
                  <w:marLeft w:val="0"/>
                  <w:marRight w:val="0"/>
                  <w:marTop w:val="0"/>
                  <w:marBottom w:val="0"/>
                  <w:divBdr>
                    <w:top w:val="none" w:sz="0" w:space="0" w:color="auto"/>
                    <w:left w:val="none" w:sz="0" w:space="0" w:color="auto"/>
                    <w:bottom w:val="none" w:sz="0" w:space="0" w:color="auto"/>
                    <w:right w:val="none" w:sz="0" w:space="0" w:color="auto"/>
                  </w:divBdr>
                  <w:divsChild>
                    <w:div w:id="329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5761">
              <w:marLeft w:val="0"/>
              <w:marRight w:val="0"/>
              <w:marTop w:val="195"/>
              <w:marBottom w:val="0"/>
              <w:divBdr>
                <w:top w:val="none" w:sz="0" w:space="0" w:color="auto"/>
                <w:left w:val="none" w:sz="0" w:space="0" w:color="auto"/>
                <w:bottom w:val="none" w:sz="0" w:space="0" w:color="auto"/>
                <w:right w:val="none" w:sz="0" w:space="0" w:color="auto"/>
              </w:divBdr>
              <w:divsChild>
                <w:div w:id="719355782">
                  <w:marLeft w:val="0"/>
                  <w:marRight w:val="0"/>
                  <w:marTop w:val="0"/>
                  <w:marBottom w:val="0"/>
                  <w:divBdr>
                    <w:top w:val="none" w:sz="0" w:space="0" w:color="auto"/>
                    <w:left w:val="none" w:sz="0" w:space="0" w:color="auto"/>
                    <w:bottom w:val="none" w:sz="0" w:space="0" w:color="auto"/>
                    <w:right w:val="none" w:sz="0" w:space="0" w:color="auto"/>
                  </w:divBdr>
                  <w:divsChild>
                    <w:div w:id="574048959">
                      <w:marLeft w:val="0"/>
                      <w:marRight w:val="0"/>
                      <w:marTop w:val="0"/>
                      <w:marBottom w:val="0"/>
                      <w:divBdr>
                        <w:top w:val="none" w:sz="0" w:space="0" w:color="auto"/>
                        <w:left w:val="none" w:sz="0" w:space="0" w:color="auto"/>
                        <w:bottom w:val="none" w:sz="0" w:space="0" w:color="auto"/>
                        <w:right w:val="none" w:sz="0" w:space="0" w:color="auto"/>
                      </w:divBdr>
                      <w:divsChild>
                        <w:div w:id="234826907">
                          <w:marLeft w:val="0"/>
                          <w:marRight w:val="0"/>
                          <w:marTop w:val="0"/>
                          <w:marBottom w:val="0"/>
                          <w:divBdr>
                            <w:top w:val="none" w:sz="0" w:space="0" w:color="auto"/>
                            <w:left w:val="none" w:sz="0" w:space="0" w:color="auto"/>
                            <w:bottom w:val="none" w:sz="0" w:space="0" w:color="auto"/>
                            <w:right w:val="none" w:sz="0" w:space="0" w:color="auto"/>
                          </w:divBdr>
                          <w:divsChild>
                            <w:div w:id="335034225">
                              <w:marLeft w:val="0"/>
                              <w:marRight w:val="0"/>
                              <w:marTop w:val="0"/>
                              <w:marBottom w:val="0"/>
                              <w:divBdr>
                                <w:top w:val="none" w:sz="0" w:space="0" w:color="auto"/>
                                <w:left w:val="none" w:sz="0" w:space="0" w:color="auto"/>
                                <w:bottom w:val="none" w:sz="0" w:space="0" w:color="auto"/>
                                <w:right w:val="none" w:sz="0" w:space="0" w:color="auto"/>
                              </w:divBdr>
                              <w:divsChild>
                                <w:div w:id="579339441">
                                  <w:marLeft w:val="0"/>
                                  <w:marRight w:val="0"/>
                                  <w:marTop w:val="0"/>
                                  <w:marBottom w:val="0"/>
                                  <w:divBdr>
                                    <w:top w:val="none" w:sz="0" w:space="0" w:color="auto"/>
                                    <w:left w:val="none" w:sz="0" w:space="0" w:color="auto"/>
                                    <w:bottom w:val="none" w:sz="0" w:space="0" w:color="auto"/>
                                    <w:right w:val="none" w:sz="0" w:space="0" w:color="auto"/>
                                  </w:divBdr>
                                  <w:divsChild>
                                    <w:div w:id="1028221250">
                                      <w:marLeft w:val="0"/>
                                      <w:marRight w:val="0"/>
                                      <w:marTop w:val="0"/>
                                      <w:marBottom w:val="0"/>
                                      <w:divBdr>
                                        <w:top w:val="none" w:sz="0" w:space="0" w:color="auto"/>
                                        <w:left w:val="none" w:sz="0" w:space="0" w:color="auto"/>
                                        <w:bottom w:val="none" w:sz="0" w:space="0" w:color="auto"/>
                                        <w:right w:val="none" w:sz="0" w:space="0" w:color="auto"/>
                                      </w:divBdr>
                                      <w:divsChild>
                                        <w:div w:id="9586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021284">
                          <w:marLeft w:val="0"/>
                          <w:marRight w:val="0"/>
                          <w:marTop w:val="0"/>
                          <w:marBottom w:val="0"/>
                          <w:divBdr>
                            <w:top w:val="none" w:sz="0" w:space="0" w:color="auto"/>
                            <w:left w:val="none" w:sz="0" w:space="0" w:color="auto"/>
                            <w:bottom w:val="none" w:sz="0" w:space="0" w:color="auto"/>
                            <w:right w:val="none" w:sz="0" w:space="0" w:color="auto"/>
                          </w:divBdr>
                          <w:divsChild>
                            <w:div w:id="820393085">
                              <w:marLeft w:val="0"/>
                              <w:marRight w:val="0"/>
                              <w:marTop w:val="0"/>
                              <w:marBottom w:val="0"/>
                              <w:divBdr>
                                <w:top w:val="none" w:sz="0" w:space="0" w:color="auto"/>
                                <w:left w:val="none" w:sz="0" w:space="0" w:color="auto"/>
                                <w:bottom w:val="none" w:sz="0" w:space="0" w:color="auto"/>
                                <w:right w:val="none" w:sz="0" w:space="0" w:color="auto"/>
                              </w:divBdr>
                              <w:divsChild>
                                <w:div w:id="1299795978">
                                  <w:marLeft w:val="0"/>
                                  <w:marRight w:val="0"/>
                                  <w:marTop w:val="0"/>
                                  <w:marBottom w:val="0"/>
                                  <w:divBdr>
                                    <w:top w:val="none" w:sz="0" w:space="0" w:color="auto"/>
                                    <w:left w:val="none" w:sz="0" w:space="0" w:color="auto"/>
                                    <w:bottom w:val="none" w:sz="0" w:space="0" w:color="auto"/>
                                    <w:right w:val="none" w:sz="0" w:space="0" w:color="auto"/>
                                  </w:divBdr>
                                  <w:divsChild>
                                    <w:div w:id="1183477182">
                                      <w:marLeft w:val="0"/>
                                      <w:marRight w:val="0"/>
                                      <w:marTop w:val="0"/>
                                      <w:marBottom w:val="0"/>
                                      <w:divBdr>
                                        <w:top w:val="none" w:sz="0" w:space="0" w:color="auto"/>
                                        <w:left w:val="none" w:sz="0" w:space="0" w:color="auto"/>
                                        <w:bottom w:val="none" w:sz="0" w:space="0" w:color="auto"/>
                                        <w:right w:val="none" w:sz="0" w:space="0" w:color="auto"/>
                                      </w:divBdr>
                                      <w:divsChild>
                                        <w:div w:id="128164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399739">
                          <w:marLeft w:val="0"/>
                          <w:marRight w:val="0"/>
                          <w:marTop w:val="0"/>
                          <w:marBottom w:val="0"/>
                          <w:divBdr>
                            <w:top w:val="none" w:sz="0" w:space="0" w:color="auto"/>
                            <w:left w:val="none" w:sz="0" w:space="0" w:color="auto"/>
                            <w:bottom w:val="none" w:sz="0" w:space="0" w:color="auto"/>
                            <w:right w:val="none" w:sz="0" w:space="0" w:color="auto"/>
                          </w:divBdr>
                          <w:divsChild>
                            <w:div w:id="2124956170">
                              <w:marLeft w:val="0"/>
                              <w:marRight w:val="0"/>
                              <w:marTop w:val="0"/>
                              <w:marBottom w:val="0"/>
                              <w:divBdr>
                                <w:top w:val="none" w:sz="0" w:space="0" w:color="auto"/>
                                <w:left w:val="none" w:sz="0" w:space="0" w:color="auto"/>
                                <w:bottom w:val="none" w:sz="0" w:space="0" w:color="auto"/>
                                <w:right w:val="none" w:sz="0" w:space="0" w:color="auto"/>
                              </w:divBdr>
                              <w:divsChild>
                                <w:div w:id="1488476616">
                                  <w:marLeft w:val="0"/>
                                  <w:marRight w:val="0"/>
                                  <w:marTop w:val="0"/>
                                  <w:marBottom w:val="0"/>
                                  <w:divBdr>
                                    <w:top w:val="none" w:sz="0" w:space="0" w:color="auto"/>
                                    <w:left w:val="none" w:sz="0" w:space="0" w:color="auto"/>
                                    <w:bottom w:val="none" w:sz="0" w:space="0" w:color="auto"/>
                                    <w:right w:val="none" w:sz="0" w:space="0" w:color="auto"/>
                                  </w:divBdr>
                                  <w:divsChild>
                                    <w:div w:id="901910965">
                                      <w:marLeft w:val="0"/>
                                      <w:marRight w:val="0"/>
                                      <w:marTop w:val="0"/>
                                      <w:marBottom w:val="0"/>
                                      <w:divBdr>
                                        <w:top w:val="none" w:sz="0" w:space="0" w:color="auto"/>
                                        <w:left w:val="none" w:sz="0" w:space="0" w:color="auto"/>
                                        <w:bottom w:val="none" w:sz="0" w:space="0" w:color="auto"/>
                                        <w:right w:val="none" w:sz="0" w:space="0" w:color="auto"/>
                                      </w:divBdr>
                                      <w:divsChild>
                                        <w:div w:id="20096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77608">
                          <w:marLeft w:val="0"/>
                          <w:marRight w:val="0"/>
                          <w:marTop w:val="0"/>
                          <w:marBottom w:val="0"/>
                          <w:divBdr>
                            <w:top w:val="none" w:sz="0" w:space="0" w:color="auto"/>
                            <w:left w:val="none" w:sz="0" w:space="0" w:color="auto"/>
                            <w:bottom w:val="none" w:sz="0" w:space="0" w:color="auto"/>
                            <w:right w:val="none" w:sz="0" w:space="0" w:color="auto"/>
                          </w:divBdr>
                          <w:divsChild>
                            <w:div w:id="1288511410">
                              <w:marLeft w:val="0"/>
                              <w:marRight w:val="0"/>
                              <w:marTop w:val="0"/>
                              <w:marBottom w:val="0"/>
                              <w:divBdr>
                                <w:top w:val="none" w:sz="0" w:space="0" w:color="auto"/>
                                <w:left w:val="none" w:sz="0" w:space="0" w:color="auto"/>
                                <w:bottom w:val="none" w:sz="0" w:space="0" w:color="auto"/>
                                <w:right w:val="none" w:sz="0" w:space="0" w:color="auto"/>
                              </w:divBdr>
                              <w:divsChild>
                                <w:div w:id="362947315">
                                  <w:marLeft w:val="0"/>
                                  <w:marRight w:val="0"/>
                                  <w:marTop w:val="0"/>
                                  <w:marBottom w:val="0"/>
                                  <w:divBdr>
                                    <w:top w:val="none" w:sz="0" w:space="0" w:color="auto"/>
                                    <w:left w:val="none" w:sz="0" w:space="0" w:color="auto"/>
                                    <w:bottom w:val="none" w:sz="0" w:space="0" w:color="auto"/>
                                    <w:right w:val="none" w:sz="0" w:space="0" w:color="auto"/>
                                  </w:divBdr>
                                  <w:divsChild>
                                    <w:div w:id="884752926">
                                      <w:marLeft w:val="0"/>
                                      <w:marRight w:val="0"/>
                                      <w:marTop w:val="0"/>
                                      <w:marBottom w:val="0"/>
                                      <w:divBdr>
                                        <w:top w:val="none" w:sz="0" w:space="0" w:color="auto"/>
                                        <w:left w:val="none" w:sz="0" w:space="0" w:color="auto"/>
                                        <w:bottom w:val="none" w:sz="0" w:space="0" w:color="auto"/>
                                        <w:right w:val="none" w:sz="0" w:space="0" w:color="auto"/>
                                      </w:divBdr>
                                      <w:divsChild>
                                        <w:div w:id="8058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29915">
                          <w:marLeft w:val="0"/>
                          <w:marRight w:val="0"/>
                          <w:marTop w:val="240"/>
                          <w:marBottom w:val="0"/>
                          <w:divBdr>
                            <w:top w:val="none" w:sz="0" w:space="0" w:color="auto"/>
                            <w:left w:val="none" w:sz="0" w:space="0" w:color="auto"/>
                            <w:bottom w:val="none" w:sz="0" w:space="0" w:color="auto"/>
                            <w:right w:val="none" w:sz="0" w:space="0" w:color="auto"/>
                          </w:divBdr>
                          <w:divsChild>
                            <w:div w:id="944847115">
                              <w:marLeft w:val="0"/>
                              <w:marRight w:val="0"/>
                              <w:marTop w:val="0"/>
                              <w:marBottom w:val="0"/>
                              <w:divBdr>
                                <w:top w:val="none" w:sz="0" w:space="0" w:color="auto"/>
                                <w:left w:val="none" w:sz="0" w:space="0" w:color="auto"/>
                                <w:bottom w:val="none" w:sz="0" w:space="0" w:color="auto"/>
                                <w:right w:val="none" w:sz="0" w:space="0" w:color="auto"/>
                              </w:divBdr>
                              <w:divsChild>
                                <w:div w:id="1813133284">
                                  <w:marLeft w:val="0"/>
                                  <w:marRight w:val="0"/>
                                  <w:marTop w:val="0"/>
                                  <w:marBottom w:val="0"/>
                                  <w:divBdr>
                                    <w:top w:val="none" w:sz="0" w:space="0" w:color="auto"/>
                                    <w:left w:val="none" w:sz="0" w:space="0" w:color="auto"/>
                                    <w:bottom w:val="none" w:sz="0" w:space="0" w:color="auto"/>
                                    <w:right w:val="none" w:sz="0" w:space="0" w:color="auto"/>
                                  </w:divBdr>
                                  <w:divsChild>
                                    <w:div w:id="1002973314">
                                      <w:marLeft w:val="0"/>
                                      <w:marRight w:val="0"/>
                                      <w:marTop w:val="0"/>
                                      <w:marBottom w:val="0"/>
                                      <w:divBdr>
                                        <w:top w:val="none" w:sz="0" w:space="0" w:color="auto"/>
                                        <w:left w:val="none" w:sz="0" w:space="0" w:color="auto"/>
                                        <w:bottom w:val="none" w:sz="0" w:space="0" w:color="auto"/>
                                        <w:right w:val="none" w:sz="0" w:space="0" w:color="auto"/>
                                      </w:divBdr>
                                    </w:div>
                                    <w:div w:id="1103837277">
                                      <w:marLeft w:val="0"/>
                                      <w:marRight w:val="0"/>
                                      <w:marTop w:val="0"/>
                                      <w:marBottom w:val="0"/>
                                      <w:divBdr>
                                        <w:top w:val="none" w:sz="0" w:space="0" w:color="auto"/>
                                        <w:left w:val="none" w:sz="0" w:space="0" w:color="auto"/>
                                        <w:bottom w:val="none" w:sz="0" w:space="0" w:color="auto"/>
                                        <w:right w:val="none" w:sz="0" w:space="0" w:color="auto"/>
                                      </w:divBdr>
                                      <w:divsChild>
                                        <w:div w:id="1571963036">
                                          <w:marLeft w:val="0"/>
                                          <w:marRight w:val="0"/>
                                          <w:marTop w:val="0"/>
                                          <w:marBottom w:val="0"/>
                                          <w:divBdr>
                                            <w:top w:val="none" w:sz="0" w:space="0" w:color="auto"/>
                                            <w:left w:val="none" w:sz="0" w:space="0" w:color="auto"/>
                                            <w:bottom w:val="none" w:sz="0" w:space="0" w:color="auto"/>
                                            <w:right w:val="none" w:sz="0" w:space="0" w:color="auto"/>
                                          </w:divBdr>
                                          <w:divsChild>
                                            <w:div w:id="3617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7904744">
          <w:marLeft w:val="0"/>
          <w:marRight w:val="0"/>
          <w:marTop w:val="990"/>
          <w:marBottom w:val="720"/>
          <w:divBdr>
            <w:top w:val="none" w:sz="0" w:space="0" w:color="auto"/>
            <w:left w:val="none" w:sz="0" w:space="0" w:color="auto"/>
            <w:bottom w:val="none" w:sz="0" w:space="0" w:color="auto"/>
            <w:right w:val="none" w:sz="0" w:space="0" w:color="auto"/>
          </w:divBdr>
          <w:divsChild>
            <w:div w:id="777481117">
              <w:marLeft w:val="0"/>
              <w:marRight w:val="0"/>
              <w:marTop w:val="0"/>
              <w:marBottom w:val="0"/>
              <w:divBdr>
                <w:top w:val="none" w:sz="0" w:space="0" w:color="auto"/>
                <w:left w:val="none" w:sz="0" w:space="0" w:color="auto"/>
                <w:bottom w:val="none" w:sz="0" w:space="0" w:color="auto"/>
                <w:right w:val="none" w:sz="0" w:space="0" w:color="auto"/>
              </w:divBdr>
              <w:divsChild>
                <w:div w:id="1118452452">
                  <w:marLeft w:val="0"/>
                  <w:marRight w:val="0"/>
                  <w:marTop w:val="0"/>
                  <w:marBottom w:val="0"/>
                  <w:divBdr>
                    <w:top w:val="none" w:sz="0" w:space="0" w:color="auto"/>
                    <w:left w:val="none" w:sz="0" w:space="0" w:color="auto"/>
                    <w:bottom w:val="none" w:sz="0" w:space="0" w:color="auto"/>
                    <w:right w:val="none" w:sz="0" w:space="0" w:color="auto"/>
                  </w:divBdr>
                </w:div>
                <w:div w:id="51781555">
                  <w:marLeft w:val="0"/>
                  <w:marRight w:val="0"/>
                  <w:marTop w:val="0"/>
                  <w:marBottom w:val="0"/>
                  <w:divBdr>
                    <w:top w:val="none" w:sz="0" w:space="0" w:color="auto"/>
                    <w:left w:val="none" w:sz="0" w:space="0" w:color="auto"/>
                    <w:bottom w:val="none" w:sz="0" w:space="0" w:color="auto"/>
                    <w:right w:val="none" w:sz="0" w:space="0" w:color="auto"/>
                  </w:divBdr>
                  <w:divsChild>
                    <w:div w:id="1846287328">
                      <w:marLeft w:val="0"/>
                      <w:marRight w:val="0"/>
                      <w:marTop w:val="0"/>
                      <w:marBottom w:val="0"/>
                      <w:divBdr>
                        <w:top w:val="none" w:sz="0" w:space="0" w:color="auto"/>
                        <w:left w:val="none" w:sz="0" w:space="0" w:color="auto"/>
                        <w:bottom w:val="none" w:sz="0" w:space="0" w:color="auto"/>
                        <w:right w:val="none" w:sz="0" w:space="0" w:color="auto"/>
                      </w:divBdr>
                      <w:divsChild>
                        <w:div w:id="1677078020">
                          <w:marLeft w:val="0"/>
                          <w:marRight w:val="0"/>
                          <w:marTop w:val="0"/>
                          <w:marBottom w:val="0"/>
                          <w:divBdr>
                            <w:top w:val="none" w:sz="0" w:space="0" w:color="auto"/>
                            <w:left w:val="none" w:sz="0" w:space="0" w:color="auto"/>
                            <w:bottom w:val="none" w:sz="0" w:space="0" w:color="auto"/>
                            <w:right w:val="none" w:sz="0" w:space="0" w:color="auto"/>
                          </w:divBdr>
                          <w:divsChild>
                            <w:div w:id="13216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676010">
                  <w:marLeft w:val="0"/>
                  <w:marRight w:val="0"/>
                  <w:marTop w:val="0"/>
                  <w:marBottom w:val="0"/>
                  <w:divBdr>
                    <w:top w:val="none" w:sz="0" w:space="0" w:color="auto"/>
                    <w:left w:val="none" w:sz="0" w:space="0" w:color="auto"/>
                    <w:bottom w:val="none" w:sz="0" w:space="0" w:color="auto"/>
                    <w:right w:val="none" w:sz="0" w:space="0" w:color="auto"/>
                  </w:divBdr>
                  <w:divsChild>
                    <w:div w:id="7730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0001">
              <w:marLeft w:val="0"/>
              <w:marRight w:val="0"/>
              <w:marTop w:val="195"/>
              <w:marBottom w:val="0"/>
              <w:divBdr>
                <w:top w:val="none" w:sz="0" w:space="0" w:color="auto"/>
                <w:left w:val="none" w:sz="0" w:space="0" w:color="auto"/>
                <w:bottom w:val="none" w:sz="0" w:space="0" w:color="auto"/>
                <w:right w:val="none" w:sz="0" w:space="0" w:color="auto"/>
              </w:divBdr>
              <w:divsChild>
                <w:div w:id="29763394">
                  <w:marLeft w:val="0"/>
                  <w:marRight w:val="0"/>
                  <w:marTop w:val="0"/>
                  <w:marBottom w:val="0"/>
                  <w:divBdr>
                    <w:top w:val="none" w:sz="0" w:space="0" w:color="auto"/>
                    <w:left w:val="none" w:sz="0" w:space="0" w:color="auto"/>
                    <w:bottom w:val="none" w:sz="0" w:space="0" w:color="auto"/>
                    <w:right w:val="none" w:sz="0" w:space="0" w:color="auto"/>
                  </w:divBdr>
                  <w:divsChild>
                    <w:div w:id="358165894">
                      <w:marLeft w:val="0"/>
                      <w:marRight w:val="0"/>
                      <w:marTop w:val="0"/>
                      <w:marBottom w:val="0"/>
                      <w:divBdr>
                        <w:top w:val="none" w:sz="0" w:space="0" w:color="auto"/>
                        <w:left w:val="none" w:sz="0" w:space="0" w:color="auto"/>
                        <w:bottom w:val="none" w:sz="0" w:space="0" w:color="auto"/>
                        <w:right w:val="none" w:sz="0" w:space="0" w:color="auto"/>
                      </w:divBdr>
                      <w:divsChild>
                        <w:div w:id="497044709">
                          <w:marLeft w:val="0"/>
                          <w:marRight w:val="0"/>
                          <w:marTop w:val="0"/>
                          <w:marBottom w:val="0"/>
                          <w:divBdr>
                            <w:top w:val="none" w:sz="0" w:space="0" w:color="auto"/>
                            <w:left w:val="none" w:sz="0" w:space="0" w:color="auto"/>
                            <w:bottom w:val="none" w:sz="0" w:space="0" w:color="auto"/>
                            <w:right w:val="none" w:sz="0" w:space="0" w:color="auto"/>
                          </w:divBdr>
                          <w:divsChild>
                            <w:div w:id="2066443532">
                              <w:marLeft w:val="0"/>
                              <w:marRight w:val="0"/>
                              <w:marTop w:val="0"/>
                              <w:marBottom w:val="0"/>
                              <w:divBdr>
                                <w:top w:val="none" w:sz="0" w:space="0" w:color="auto"/>
                                <w:left w:val="none" w:sz="0" w:space="0" w:color="auto"/>
                                <w:bottom w:val="none" w:sz="0" w:space="0" w:color="auto"/>
                                <w:right w:val="none" w:sz="0" w:space="0" w:color="auto"/>
                              </w:divBdr>
                              <w:divsChild>
                                <w:div w:id="189882925">
                                  <w:marLeft w:val="0"/>
                                  <w:marRight w:val="0"/>
                                  <w:marTop w:val="0"/>
                                  <w:marBottom w:val="0"/>
                                  <w:divBdr>
                                    <w:top w:val="none" w:sz="0" w:space="0" w:color="auto"/>
                                    <w:left w:val="none" w:sz="0" w:space="0" w:color="auto"/>
                                    <w:bottom w:val="none" w:sz="0" w:space="0" w:color="auto"/>
                                    <w:right w:val="none" w:sz="0" w:space="0" w:color="auto"/>
                                  </w:divBdr>
                                  <w:divsChild>
                                    <w:div w:id="1465927468">
                                      <w:marLeft w:val="0"/>
                                      <w:marRight w:val="0"/>
                                      <w:marTop w:val="0"/>
                                      <w:marBottom w:val="0"/>
                                      <w:divBdr>
                                        <w:top w:val="none" w:sz="0" w:space="0" w:color="auto"/>
                                        <w:left w:val="none" w:sz="0" w:space="0" w:color="auto"/>
                                        <w:bottom w:val="none" w:sz="0" w:space="0" w:color="auto"/>
                                        <w:right w:val="none" w:sz="0" w:space="0" w:color="auto"/>
                                      </w:divBdr>
                                      <w:divsChild>
                                        <w:div w:id="3434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029717">
                          <w:marLeft w:val="0"/>
                          <w:marRight w:val="0"/>
                          <w:marTop w:val="0"/>
                          <w:marBottom w:val="0"/>
                          <w:divBdr>
                            <w:top w:val="none" w:sz="0" w:space="0" w:color="auto"/>
                            <w:left w:val="none" w:sz="0" w:space="0" w:color="auto"/>
                            <w:bottom w:val="none" w:sz="0" w:space="0" w:color="auto"/>
                            <w:right w:val="none" w:sz="0" w:space="0" w:color="auto"/>
                          </w:divBdr>
                          <w:divsChild>
                            <w:div w:id="2072999444">
                              <w:marLeft w:val="0"/>
                              <w:marRight w:val="0"/>
                              <w:marTop w:val="0"/>
                              <w:marBottom w:val="0"/>
                              <w:divBdr>
                                <w:top w:val="none" w:sz="0" w:space="0" w:color="auto"/>
                                <w:left w:val="none" w:sz="0" w:space="0" w:color="auto"/>
                                <w:bottom w:val="none" w:sz="0" w:space="0" w:color="auto"/>
                                <w:right w:val="none" w:sz="0" w:space="0" w:color="auto"/>
                              </w:divBdr>
                              <w:divsChild>
                                <w:div w:id="2072995126">
                                  <w:marLeft w:val="0"/>
                                  <w:marRight w:val="0"/>
                                  <w:marTop w:val="0"/>
                                  <w:marBottom w:val="0"/>
                                  <w:divBdr>
                                    <w:top w:val="none" w:sz="0" w:space="0" w:color="auto"/>
                                    <w:left w:val="none" w:sz="0" w:space="0" w:color="auto"/>
                                    <w:bottom w:val="none" w:sz="0" w:space="0" w:color="auto"/>
                                    <w:right w:val="none" w:sz="0" w:space="0" w:color="auto"/>
                                  </w:divBdr>
                                  <w:divsChild>
                                    <w:div w:id="970478631">
                                      <w:marLeft w:val="0"/>
                                      <w:marRight w:val="0"/>
                                      <w:marTop w:val="0"/>
                                      <w:marBottom w:val="0"/>
                                      <w:divBdr>
                                        <w:top w:val="none" w:sz="0" w:space="0" w:color="auto"/>
                                        <w:left w:val="none" w:sz="0" w:space="0" w:color="auto"/>
                                        <w:bottom w:val="none" w:sz="0" w:space="0" w:color="auto"/>
                                        <w:right w:val="none" w:sz="0" w:space="0" w:color="auto"/>
                                      </w:divBdr>
                                      <w:divsChild>
                                        <w:div w:id="459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80348">
                          <w:marLeft w:val="0"/>
                          <w:marRight w:val="0"/>
                          <w:marTop w:val="0"/>
                          <w:marBottom w:val="0"/>
                          <w:divBdr>
                            <w:top w:val="none" w:sz="0" w:space="0" w:color="auto"/>
                            <w:left w:val="none" w:sz="0" w:space="0" w:color="auto"/>
                            <w:bottom w:val="none" w:sz="0" w:space="0" w:color="auto"/>
                            <w:right w:val="none" w:sz="0" w:space="0" w:color="auto"/>
                          </w:divBdr>
                          <w:divsChild>
                            <w:div w:id="1665402053">
                              <w:marLeft w:val="0"/>
                              <w:marRight w:val="0"/>
                              <w:marTop w:val="0"/>
                              <w:marBottom w:val="0"/>
                              <w:divBdr>
                                <w:top w:val="none" w:sz="0" w:space="0" w:color="auto"/>
                                <w:left w:val="none" w:sz="0" w:space="0" w:color="auto"/>
                                <w:bottom w:val="none" w:sz="0" w:space="0" w:color="auto"/>
                                <w:right w:val="none" w:sz="0" w:space="0" w:color="auto"/>
                              </w:divBdr>
                              <w:divsChild>
                                <w:div w:id="1222794572">
                                  <w:marLeft w:val="0"/>
                                  <w:marRight w:val="0"/>
                                  <w:marTop w:val="0"/>
                                  <w:marBottom w:val="0"/>
                                  <w:divBdr>
                                    <w:top w:val="none" w:sz="0" w:space="0" w:color="auto"/>
                                    <w:left w:val="none" w:sz="0" w:space="0" w:color="auto"/>
                                    <w:bottom w:val="none" w:sz="0" w:space="0" w:color="auto"/>
                                    <w:right w:val="none" w:sz="0" w:space="0" w:color="auto"/>
                                  </w:divBdr>
                                  <w:divsChild>
                                    <w:div w:id="1645576126">
                                      <w:marLeft w:val="0"/>
                                      <w:marRight w:val="0"/>
                                      <w:marTop w:val="0"/>
                                      <w:marBottom w:val="0"/>
                                      <w:divBdr>
                                        <w:top w:val="none" w:sz="0" w:space="0" w:color="auto"/>
                                        <w:left w:val="none" w:sz="0" w:space="0" w:color="auto"/>
                                        <w:bottom w:val="none" w:sz="0" w:space="0" w:color="auto"/>
                                        <w:right w:val="none" w:sz="0" w:space="0" w:color="auto"/>
                                      </w:divBdr>
                                      <w:divsChild>
                                        <w:div w:id="16290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504885">
                          <w:marLeft w:val="0"/>
                          <w:marRight w:val="0"/>
                          <w:marTop w:val="0"/>
                          <w:marBottom w:val="0"/>
                          <w:divBdr>
                            <w:top w:val="none" w:sz="0" w:space="0" w:color="auto"/>
                            <w:left w:val="none" w:sz="0" w:space="0" w:color="auto"/>
                            <w:bottom w:val="none" w:sz="0" w:space="0" w:color="auto"/>
                            <w:right w:val="none" w:sz="0" w:space="0" w:color="auto"/>
                          </w:divBdr>
                          <w:divsChild>
                            <w:div w:id="1567447654">
                              <w:marLeft w:val="0"/>
                              <w:marRight w:val="0"/>
                              <w:marTop w:val="0"/>
                              <w:marBottom w:val="0"/>
                              <w:divBdr>
                                <w:top w:val="none" w:sz="0" w:space="0" w:color="auto"/>
                                <w:left w:val="none" w:sz="0" w:space="0" w:color="auto"/>
                                <w:bottom w:val="none" w:sz="0" w:space="0" w:color="auto"/>
                                <w:right w:val="none" w:sz="0" w:space="0" w:color="auto"/>
                              </w:divBdr>
                              <w:divsChild>
                                <w:div w:id="243495092">
                                  <w:marLeft w:val="0"/>
                                  <w:marRight w:val="0"/>
                                  <w:marTop w:val="0"/>
                                  <w:marBottom w:val="0"/>
                                  <w:divBdr>
                                    <w:top w:val="none" w:sz="0" w:space="0" w:color="auto"/>
                                    <w:left w:val="none" w:sz="0" w:space="0" w:color="auto"/>
                                    <w:bottom w:val="none" w:sz="0" w:space="0" w:color="auto"/>
                                    <w:right w:val="none" w:sz="0" w:space="0" w:color="auto"/>
                                  </w:divBdr>
                                  <w:divsChild>
                                    <w:div w:id="1371151879">
                                      <w:marLeft w:val="0"/>
                                      <w:marRight w:val="0"/>
                                      <w:marTop w:val="0"/>
                                      <w:marBottom w:val="0"/>
                                      <w:divBdr>
                                        <w:top w:val="none" w:sz="0" w:space="0" w:color="auto"/>
                                        <w:left w:val="none" w:sz="0" w:space="0" w:color="auto"/>
                                        <w:bottom w:val="none" w:sz="0" w:space="0" w:color="auto"/>
                                        <w:right w:val="none" w:sz="0" w:space="0" w:color="auto"/>
                                      </w:divBdr>
                                      <w:divsChild>
                                        <w:div w:id="16598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772503">
                          <w:marLeft w:val="0"/>
                          <w:marRight w:val="0"/>
                          <w:marTop w:val="240"/>
                          <w:marBottom w:val="0"/>
                          <w:divBdr>
                            <w:top w:val="none" w:sz="0" w:space="0" w:color="auto"/>
                            <w:left w:val="none" w:sz="0" w:space="0" w:color="auto"/>
                            <w:bottom w:val="none" w:sz="0" w:space="0" w:color="auto"/>
                            <w:right w:val="none" w:sz="0" w:space="0" w:color="auto"/>
                          </w:divBdr>
                          <w:divsChild>
                            <w:div w:id="1691645623">
                              <w:marLeft w:val="0"/>
                              <w:marRight w:val="0"/>
                              <w:marTop w:val="0"/>
                              <w:marBottom w:val="0"/>
                              <w:divBdr>
                                <w:top w:val="none" w:sz="0" w:space="0" w:color="auto"/>
                                <w:left w:val="none" w:sz="0" w:space="0" w:color="auto"/>
                                <w:bottom w:val="none" w:sz="0" w:space="0" w:color="auto"/>
                                <w:right w:val="none" w:sz="0" w:space="0" w:color="auto"/>
                              </w:divBdr>
                              <w:divsChild>
                                <w:div w:id="1358653109">
                                  <w:marLeft w:val="0"/>
                                  <w:marRight w:val="0"/>
                                  <w:marTop w:val="0"/>
                                  <w:marBottom w:val="0"/>
                                  <w:divBdr>
                                    <w:top w:val="none" w:sz="0" w:space="0" w:color="auto"/>
                                    <w:left w:val="none" w:sz="0" w:space="0" w:color="auto"/>
                                    <w:bottom w:val="none" w:sz="0" w:space="0" w:color="auto"/>
                                    <w:right w:val="none" w:sz="0" w:space="0" w:color="auto"/>
                                  </w:divBdr>
                                  <w:divsChild>
                                    <w:div w:id="935402345">
                                      <w:marLeft w:val="0"/>
                                      <w:marRight w:val="0"/>
                                      <w:marTop w:val="0"/>
                                      <w:marBottom w:val="0"/>
                                      <w:divBdr>
                                        <w:top w:val="none" w:sz="0" w:space="0" w:color="auto"/>
                                        <w:left w:val="none" w:sz="0" w:space="0" w:color="auto"/>
                                        <w:bottom w:val="none" w:sz="0" w:space="0" w:color="auto"/>
                                        <w:right w:val="none" w:sz="0" w:space="0" w:color="auto"/>
                                      </w:divBdr>
                                    </w:div>
                                    <w:div w:id="1221986066">
                                      <w:marLeft w:val="0"/>
                                      <w:marRight w:val="0"/>
                                      <w:marTop w:val="0"/>
                                      <w:marBottom w:val="0"/>
                                      <w:divBdr>
                                        <w:top w:val="none" w:sz="0" w:space="0" w:color="auto"/>
                                        <w:left w:val="none" w:sz="0" w:space="0" w:color="auto"/>
                                        <w:bottom w:val="none" w:sz="0" w:space="0" w:color="auto"/>
                                        <w:right w:val="none" w:sz="0" w:space="0" w:color="auto"/>
                                      </w:divBdr>
                                      <w:divsChild>
                                        <w:div w:id="1913002978">
                                          <w:marLeft w:val="0"/>
                                          <w:marRight w:val="0"/>
                                          <w:marTop w:val="0"/>
                                          <w:marBottom w:val="0"/>
                                          <w:divBdr>
                                            <w:top w:val="none" w:sz="0" w:space="0" w:color="auto"/>
                                            <w:left w:val="none" w:sz="0" w:space="0" w:color="auto"/>
                                            <w:bottom w:val="none" w:sz="0" w:space="0" w:color="auto"/>
                                            <w:right w:val="none" w:sz="0" w:space="0" w:color="auto"/>
                                          </w:divBdr>
                                          <w:divsChild>
                                            <w:div w:id="1654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3980386">
          <w:marLeft w:val="0"/>
          <w:marRight w:val="0"/>
          <w:marTop w:val="990"/>
          <w:marBottom w:val="720"/>
          <w:divBdr>
            <w:top w:val="none" w:sz="0" w:space="0" w:color="auto"/>
            <w:left w:val="none" w:sz="0" w:space="0" w:color="auto"/>
            <w:bottom w:val="none" w:sz="0" w:space="0" w:color="auto"/>
            <w:right w:val="none" w:sz="0" w:space="0" w:color="auto"/>
          </w:divBdr>
          <w:divsChild>
            <w:div w:id="1404059958">
              <w:marLeft w:val="0"/>
              <w:marRight w:val="0"/>
              <w:marTop w:val="0"/>
              <w:marBottom w:val="0"/>
              <w:divBdr>
                <w:top w:val="none" w:sz="0" w:space="0" w:color="auto"/>
                <w:left w:val="none" w:sz="0" w:space="0" w:color="auto"/>
                <w:bottom w:val="none" w:sz="0" w:space="0" w:color="auto"/>
                <w:right w:val="none" w:sz="0" w:space="0" w:color="auto"/>
              </w:divBdr>
              <w:divsChild>
                <w:div w:id="871192635">
                  <w:marLeft w:val="0"/>
                  <w:marRight w:val="0"/>
                  <w:marTop w:val="0"/>
                  <w:marBottom w:val="0"/>
                  <w:divBdr>
                    <w:top w:val="none" w:sz="0" w:space="0" w:color="auto"/>
                    <w:left w:val="none" w:sz="0" w:space="0" w:color="auto"/>
                    <w:bottom w:val="none" w:sz="0" w:space="0" w:color="auto"/>
                    <w:right w:val="none" w:sz="0" w:space="0" w:color="auto"/>
                  </w:divBdr>
                </w:div>
                <w:div w:id="1955358308">
                  <w:marLeft w:val="0"/>
                  <w:marRight w:val="0"/>
                  <w:marTop w:val="0"/>
                  <w:marBottom w:val="0"/>
                  <w:divBdr>
                    <w:top w:val="none" w:sz="0" w:space="0" w:color="auto"/>
                    <w:left w:val="none" w:sz="0" w:space="0" w:color="auto"/>
                    <w:bottom w:val="none" w:sz="0" w:space="0" w:color="auto"/>
                    <w:right w:val="none" w:sz="0" w:space="0" w:color="auto"/>
                  </w:divBdr>
                  <w:divsChild>
                    <w:div w:id="1931699767">
                      <w:marLeft w:val="0"/>
                      <w:marRight w:val="0"/>
                      <w:marTop w:val="0"/>
                      <w:marBottom w:val="0"/>
                      <w:divBdr>
                        <w:top w:val="none" w:sz="0" w:space="0" w:color="auto"/>
                        <w:left w:val="none" w:sz="0" w:space="0" w:color="auto"/>
                        <w:bottom w:val="none" w:sz="0" w:space="0" w:color="auto"/>
                        <w:right w:val="none" w:sz="0" w:space="0" w:color="auto"/>
                      </w:divBdr>
                      <w:divsChild>
                        <w:div w:id="132526190">
                          <w:marLeft w:val="0"/>
                          <w:marRight w:val="0"/>
                          <w:marTop w:val="0"/>
                          <w:marBottom w:val="0"/>
                          <w:divBdr>
                            <w:top w:val="none" w:sz="0" w:space="0" w:color="auto"/>
                            <w:left w:val="none" w:sz="0" w:space="0" w:color="auto"/>
                            <w:bottom w:val="none" w:sz="0" w:space="0" w:color="auto"/>
                            <w:right w:val="none" w:sz="0" w:space="0" w:color="auto"/>
                          </w:divBdr>
                          <w:divsChild>
                            <w:div w:id="195555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729665">
                  <w:marLeft w:val="0"/>
                  <w:marRight w:val="0"/>
                  <w:marTop w:val="0"/>
                  <w:marBottom w:val="0"/>
                  <w:divBdr>
                    <w:top w:val="none" w:sz="0" w:space="0" w:color="auto"/>
                    <w:left w:val="none" w:sz="0" w:space="0" w:color="auto"/>
                    <w:bottom w:val="none" w:sz="0" w:space="0" w:color="auto"/>
                    <w:right w:val="none" w:sz="0" w:space="0" w:color="auto"/>
                  </w:divBdr>
                  <w:divsChild>
                    <w:div w:id="73512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4681">
              <w:marLeft w:val="0"/>
              <w:marRight w:val="0"/>
              <w:marTop w:val="195"/>
              <w:marBottom w:val="0"/>
              <w:divBdr>
                <w:top w:val="none" w:sz="0" w:space="0" w:color="auto"/>
                <w:left w:val="none" w:sz="0" w:space="0" w:color="auto"/>
                <w:bottom w:val="none" w:sz="0" w:space="0" w:color="auto"/>
                <w:right w:val="none" w:sz="0" w:space="0" w:color="auto"/>
              </w:divBdr>
              <w:divsChild>
                <w:div w:id="182675418">
                  <w:marLeft w:val="0"/>
                  <w:marRight w:val="0"/>
                  <w:marTop w:val="0"/>
                  <w:marBottom w:val="0"/>
                  <w:divBdr>
                    <w:top w:val="none" w:sz="0" w:space="0" w:color="auto"/>
                    <w:left w:val="none" w:sz="0" w:space="0" w:color="auto"/>
                    <w:bottom w:val="none" w:sz="0" w:space="0" w:color="auto"/>
                    <w:right w:val="none" w:sz="0" w:space="0" w:color="auto"/>
                  </w:divBdr>
                  <w:divsChild>
                    <w:div w:id="883176128">
                      <w:marLeft w:val="0"/>
                      <w:marRight w:val="0"/>
                      <w:marTop w:val="0"/>
                      <w:marBottom w:val="0"/>
                      <w:divBdr>
                        <w:top w:val="none" w:sz="0" w:space="0" w:color="auto"/>
                        <w:left w:val="none" w:sz="0" w:space="0" w:color="auto"/>
                        <w:bottom w:val="none" w:sz="0" w:space="0" w:color="auto"/>
                        <w:right w:val="none" w:sz="0" w:space="0" w:color="auto"/>
                      </w:divBdr>
                      <w:divsChild>
                        <w:div w:id="861436185">
                          <w:marLeft w:val="0"/>
                          <w:marRight w:val="0"/>
                          <w:marTop w:val="0"/>
                          <w:marBottom w:val="0"/>
                          <w:divBdr>
                            <w:top w:val="none" w:sz="0" w:space="0" w:color="auto"/>
                            <w:left w:val="none" w:sz="0" w:space="0" w:color="auto"/>
                            <w:bottom w:val="none" w:sz="0" w:space="0" w:color="auto"/>
                            <w:right w:val="none" w:sz="0" w:space="0" w:color="auto"/>
                          </w:divBdr>
                          <w:divsChild>
                            <w:div w:id="48117348">
                              <w:marLeft w:val="0"/>
                              <w:marRight w:val="0"/>
                              <w:marTop w:val="0"/>
                              <w:marBottom w:val="0"/>
                              <w:divBdr>
                                <w:top w:val="none" w:sz="0" w:space="0" w:color="auto"/>
                                <w:left w:val="none" w:sz="0" w:space="0" w:color="auto"/>
                                <w:bottom w:val="none" w:sz="0" w:space="0" w:color="auto"/>
                                <w:right w:val="none" w:sz="0" w:space="0" w:color="auto"/>
                              </w:divBdr>
                              <w:divsChild>
                                <w:div w:id="11499535">
                                  <w:marLeft w:val="0"/>
                                  <w:marRight w:val="0"/>
                                  <w:marTop w:val="0"/>
                                  <w:marBottom w:val="0"/>
                                  <w:divBdr>
                                    <w:top w:val="none" w:sz="0" w:space="0" w:color="auto"/>
                                    <w:left w:val="none" w:sz="0" w:space="0" w:color="auto"/>
                                    <w:bottom w:val="none" w:sz="0" w:space="0" w:color="auto"/>
                                    <w:right w:val="none" w:sz="0" w:space="0" w:color="auto"/>
                                  </w:divBdr>
                                  <w:divsChild>
                                    <w:div w:id="464666465">
                                      <w:marLeft w:val="0"/>
                                      <w:marRight w:val="0"/>
                                      <w:marTop w:val="0"/>
                                      <w:marBottom w:val="0"/>
                                      <w:divBdr>
                                        <w:top w:val="none" w:sz="0" w:space="0" w:color="auto"/>
                                        <w:left w:val="none" w:sz="0" w:space="0" w:color="auto"/>
                                        <w:bottom w:val="none" w:sz="0" w:space="0" w:color="auto"/>
                                        <w:right w:val="none" w:sz="0" w:space="0" w:color="auto"/>
                                      </w:divBdr>
                                      <w:divsChild>
                                        <w:div w:id="10598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159846">
                          <w:marLeft w:val="0"/>
                          <w:marRight w:val="0"/>
                          <w:marTop w:val="0"/>
                          <w:marBottom w:val="0"/>
                          <w:divBdr>
                            <w:top w:val="none" w:sz="0" w:space="0" w:color="auto"/>
                            <w:left w:val="none" w:sz="0" w:space="0" w:color="auto"/>
                            <w:bottom w:val="none" w:sz="0" w:space="0" w:color="auto"/>
                            <w:right w:val="none" w:sz="0" w:space="0" w:color="auto"/>
                          </w:divBdr>
                          <w:divsChild>
                            <w:div w:id="769349840">
                              <w:marLeft w:val="0"/>
                              <w:marRight w:val="0"/>
                              <w:marTop w:val="0"/>
                              <w:marBottom w:val="0"/>
                              <w:divBdr>
                                <w:top w:val="none" w:sz="0" w:space="0" w:color="auto"/>
                                <w:left w:val="none" w:sz="0" w:space="0" w:color="auto"/>
                                <w:bottom w:val="none" w:sz="0" w:space="0" w:color="auto"/>
                                <w:right w:val="none" w:sz="0" w:space="0" w:color="auto"/>
                              </w:divBdr>
                              <w:divsChild>
                                <w:div w:id="919633883">
                                  <w:marLeft w:val="0"/>
                                  <w:marRight w:val="0"/>
                                  <w:marTop w:val="0"/>
                                  <w:marBottom w:val="0"/>
                                  <w:divBdr>
                                    <w:top w:val="none" w:sz="0" w:space="0" w:color="auto"/>
                                    <w:left w:val="none" w:sz="0" w:space="0" w:color="auto"/>
                                    <w:bottom w:val="none" w:sz="0" w:space="0" w:color="auto"/>
                                    <w:right w:val="none" w:sz="0" w:space="0" w:color="auto"/>
                                  </w:divBdr>
                                  <w:divsChild>
                                    <w:div w:id="729154198">
                                      <w:marLeft w:val="0"/>
                                      <w:marRight w:val="0"/>
                                      <w:marTop w:val="0"/>
                                      <w:marBottom w:val="0"/>
                                      <w:divBdr>
                                        <w:top w:val="none" w:sz="0" w:space="0" w:color="auto"/>
                                        <w:left w:val="none" w:sz="0" w:space="0" w:color="auto"/>
                                        <w:bottom w:val="none" w:sz="0" w:space="0" w:color="auto"/>
                                        <w:right w:val="none" w:sz="0" w:space="0" w:color="auto"/>
                                      </w:divBdr>
                                      <w:divsChild>
                                        <w:div w:id="16899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373650">
                          <w:marLeft w:val="0"/>
                          <w:marRight w:val="0"/>
                          <w:marTop w:val="0"/>
                          <w:marBottom w:val="0"/>
                          <w:divBdr>
                            <w:top w:val="none" w:sz="0" w:space="0" w:color="auto"/>
                            <w:left w:val="none" w:sz="0" w:space="0" w:color="auto"/>
                            <w:bottom w:val="none" w:sz="0" w:space="0" w:color="auto"/>
                            <w:right w:val="none" w:sz="0" w:space="0" w:color="auto"/>
                          </w:divBdr>
                          <w:divsChild>
                            <w:div w:id="1634600971">
                              <w:marLeft w:val="0"/>
                              <w:marRight w:val="0"/>
                              <w:marTop w:val="0"/>
                              <w:marBottom w:val="0"/>
                              <w:divBdr>
                                <w:top w:val="none" w:sz="0" w:space="0" w:color="auto"/>
                                <w:left w:val="none" w:sz="0" w:space="0" w:color="auto"/>
                                <w:bottom w:val="none" w:sz="0" w:space="0" w:color="auto"/>
                                <w:right w:val="none" w:sz="0" w:space="0" w:color="auto"/>
                              </w:divBdr>
                              <w:divsChild>
                                <w:div w:id="1356692848">
                                  <w:marLeft w:val="0"/>
                                  <w:marRight w:val="0"/>
                                  <w:marTop w:val="0"/>
                                  <w:marBottom w:val="0"/>
                                  <w:divBdr>
                                    <w:top w:val="none" w:sz="0" w:space="0" w:color="auto"/>
                                    <w:left w:val="none" w:sz="0" w:space="0" w:color="auto"/>
                                    <w:bottom w:val="none" w:sz="0" w:space="0" w:color="auto"/>
                                    <w:right w:val="none" w:sz="0" w:space="0" w:color="auto"/>
                                  </w:divBdr>
                                  <w:divsChild>
                                    <w:div w:id="986323211">
                                      <w:marLeft w:val="0"/>
                                      <w:marRight w:val="0"/>
                                      <w:marTop w:val="0"/>
                                      <w:marBottom w:val="0"/>
                                      <w:divBdr>
                                        <w:top w:val="none" w:sz="0" w:space="0" w:color="auto"/>
                                        <w:left w:val="none" w:sz="0" w:space="0" w:color="auto"/>
                                        <w:bottom w:val="none" w:sz="0" w:space="0" w:color="auto"/>
                                        <w:right w:val="none" w:sz="0" w:space="0" w:color="auto"/>
                                      </w:divBdr>
                                      <w:divsChild>
                                        <w:div w:id="45444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265131">
                          <w:marLeft w:val="0"/>
                          <w:marRight w:val="0"/>
                          <w:marTop w:val="0"/>
                          <w:marBottom w:val="0"/>
                          <w:divBdr>
                            <w:top w:val="none" w:sz="0" w:space="0" w:color="auto"/>
                            <w:left w:val="none" w:sz="0" w:space="0" w:color="auto"/>
                            <w:bottom w:val="none" w:sz="0" w:space="0" w:color="auto"/>
                            <w:right w:val="none" w:sz="0" w:space="0" w:color="auto"/>
                          </w:divBdr>
                          <w:divsChild>
                            <w:div w:id="1885019769">
                              <w:marLeft w:val="0"/>
                              <w:marRight w:val="0"/>
                              <w:marTop w:val="0"/>
                              <w:marBottom w:val="0"/>
                              <w:divBdr>
                                <w:top w:val="none" w:sz="0" w:space="0" w:color="auto"/>
                                <w:left w:val="none" w:sz="0" w:space="0" w:color="auto"/>
                                <w:bottom w:val="none" w:sz="0" w:space="0" w:color="auto"/>
                                <w:right w:val="none" w:sz="0" w:space="0" w:color="auto"/>
                              </w:divBdr>
                              <w:divsChild>
                                <w:div w:id="1489245071">
                                  <w:marLeft w:val="0"/>
                                  <w:marRight w:val="0"/>
                                  <w:marTop w:val="0"/>
                                  <w:marBottom w:val="0"/>
                                  <w:divBdr>
                                    <w:top w:val="none" w:sz="0" w:space="0" w:color="auto"/>
                                    <w:left w:val="none" w:sz="0" w:space="0" w:color="auto"/>
                                    <w:bottom w:val="none" w:sz="0" w:space="0" w:color="auto"/>
                                    <w:right w:val="none" w:sz="0" w:space="0" w:color="auto"/>
                                  </w:divBdr>
                                  <w:divsChild>
                                    <w:div w:id="1263298519">
                                      <w:marLeft w:val="0"/>
                                      <w:marRight w:val="0"/>
                                      <w:marTop w:val="0"/>
                                      <w:marBottom w:val="0"/>
                                      <w:divBdr>
                                        <w:top w:val="none" w:sz="0" w:space="0" w:color="auto"/>
                                        <w:left w:val="none" w:sz="0" w:space="0" w:color="auto"/>
                                        <w:bottom w:val="none" w:sz="0" w:space="0" w:color="auto"/>
                                        <w:right w:val="none" w:sz="0" w:space="0" w:color="auto"/>
                                      </w:divBdr>
                                      <w:divsChild>
                                        <w:div w:id="3512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265809">
                          <w:marLeft w:val="0"/>
                          <w:marRight w:val="0"/>
                          <w:marTop w:val="240"/>
                          <w:marBottom w:val="0"/>
                          <w:divBdr>
                            <w:top w:val="none" w:sz="0" w:space="0" w:color="auto"/>
                            <w:left w:val="none" w:sz="0" w:space="0" w:color="auto"/>
                            <w:bottom w:val="none" w:sz="0" w:space="0" w:color="auto"/>
                            <w:right w:val="none" w:sz="0" w:space="0" w:color="auto"/>
                          </w:divBdr>
                          <w:divsChild>
                            <w:div w:id="1499660392">
                              <w:marLeft w:val="0"/>
                              <w:marRight w:val="0"/>
                              <w:marTop w:val="0"/>
                              <w:marBottom w:val="0"/>
                              <w:divBdr>
                                <w:top w:val="none" w:sz="0" w:space="0" w:color="auto"/>
                                <w:left w:val="none" w:sz="0" w:space="0" w:color="auto"/>
                                <w:bottom w:val="none" w:sz="0" w:space="0" w:color="auto"/>
                                <w:right w:val="none" w:sz="0" w:space="0" w:color="auto"/>
                              </w:divBdr>
                              <w:divsChild>
                                <w:div w:id="508448015">
                                  <w:marLeft w:val="0"/>
                                  <w:marRight w:val="0"/>
                                  <w:marTop w:val="0"/>
                                  <w:marBottom w:val="0"/>
                                  <w:divBdr>
                                    <w:top w:val="none" w:sz="0" w:space="0" w:color="auto"/>
                                    <w:left w:val="none" w:sz="0" w:space="0" w:color="auto"/>
                                    <w:bottom w:val="none" w:sz="0" w:space="0" w:color="auto"/>
                                    <w:right w:val="none" w:sz="0" w:space="0" w:color="auto"/>
                                  </w:divBdr>
                                  <w:divsChild>
                                    <w:div w:id="1987083119">
                                      <w:marLeft w:val="0"/>
                                      <w:marRight w:val="0"/>
                                      <w:marTop w:val="0"/>
                                      <w:marBottom w:val="0"/>
                                      <w:divBdr>
                                        <w:top w:val="none" w:sz="0" w:space="0" w:color="auto"/>
                                        <w:left w:val="none" w:sz="0" w:space="0" w:color="auto"/>
                                        <w:bottom w:val="none" w:sz="0" w:space="0" w:color="auto"/>
                                        <w:right w:val="none" w:sz="0" w:space="0" w:color="auto"/>
                                      </w:divBdr>
                                    </w:div>
                                    <w:div w:id="817651806">
                                      <w:marLeft w:val="0"/>
                                      <w:marRight w:val="0"/>
                                      <w:marTop w:val="0"/>
                                      <w:marBottom w:val="0"/>
                                      <w:divBdr>
                                        <w:top w:val="none" w:sz="0" w:space="0" w:color="auto"/>
                                        <w:left w:val="none" w:sz="0" w:space="0" w:color="auto"/>
                                        <w:bottom w:val="none" w:sz="0" w:space="0" w:color="auto"/>
                                        <w:right w:val="none" w:sz="0" w:space="0" w:color="auto"/>
                                      </w:divBdr>
                                      <w:divsChild>
                                        <w:div w:id="1301960828">
                                          <w:marLeft w:val="0"/>
                                          <w:marRight w:val="0"/>
                                          <w:marTop w:val="0"/>
                                          <w:marBottom w:val="0"/>
                                          <w:divBdr>
                                            <w:top w:val="none" w:sz="0" w:space="0" w:color="auto"/>
                                            <w:left w:val="none" w:sz="0" w:space="0" w:color="auto"/>
                                            <w:bottom w:val="none" w:sz="0" w:space="0" w:color="auto"/>
                                            <w:right w:val="none" w:sz="0" w:space="0" w:color="auto"/>
                                          </w:divBdr>
                                          <w:divsChild>
                                            <w:div w:id="189623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11456">
      <w:bodyDiv w:val="1"/>
      <w:marLeft w:val="0"/>
      <w:marRight w:val="0"/>
      <w:marTop w:val="0"/>
      <w:marBottom w:val="0"/>
      <w:divBdr>
        <w:top w:val="none" w:sz="0" w:space="0" w:color="auto"/>
        <w:left w:val="none" w:sz="0" w:space="0" w:color="auto"/>
        <w:bottom w:val="none" w:sz="0" w:space="0" w:color="auto"/>
        <w:right w:val="none" w:sz="0" w:space="0" w:color="auto"/>
      </w:divBdr>
      <w:divsChild>
        <w:div w:id="853495406">
          <w:marLeft w:val="0"/>
          <w:marRight w:val="0"/>
          <w:marTop w:val="0"/>
          <w:marBottom w:val="0"/>
          <w:divBdr>
            <w:top w:val="none" w:sz="0" w:space="0" w:color="auto"/>
            <w:left w:val="none" w:sz="0" w:space="0" w:color="auto"/>
            <w:bottom w:val="none" w:sz="0" w:space="0" w:color="auto"/>
            <w:right w:val="none" w:sz="0" w:space="0" w:color="auto"/>
          </w:divBdr>
          <w:divsChild>
            <w:div w:id="685640577">
              <w:marLeft w:val="0"/>
              <w:marRight w:val="0"/>
              <w:marTop w:val="0"/>
              <w:marBottom w:val="0"/>
              <w:divBdr>
                <w:top w:val="none" w:sz="0" w:space="0" w:color="auto"/>
                <w:left w:val="none" w:sz="0" w:space="0" w:color="auto"/>
                <w:bottom w:val="none" w:sz="0" w:space="0" w:color="auto"/>
                <w:right w:val="none" w:sz="0" w:space="0" w:color="auto"/>
              </w:divBdr>
            </w:div>
            <w:div w:id="628819616">
              <w:marLeft w:val="0"/>
              <w:marRight w:val="0"/>
              <w:marTop w:val="0"/>
              <w:marBottom w:val="0"/>
              <w:divBdr>
                <w:top w:val="none" w:sz="0" w:space="0" w:color="auto"/>
                <w:left w:val="none" w:sz="0" w:space="0" w:color="auto"/>
                <w:bottom w:val="none" w:sz="0" w:space="0" w:color="auto"/>
                <w:right w:val="none" w:sz="0" w:space="0" w:color="auto"/>
              </w:divBdr>
              <w:divsChild>
                <w:div w:id="13040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7846">
      <w:bodyDiv w:val="1"/>
      <w:marLeft w:val="0"/>
      <w:marRight w:val="0"/>
      <w:marTop w:val="0"/>
      <w:marBottom w:val="0"/>
      <w:divBdr>
        <w:top w:val="none" w:sz="0" w:space="0" w:color="auto"/>
        <w:left w:val="none" w:sz="0" w:space="0" w:color="auto"/>
        <w:bottom w:val="none" w:sz="0" w:space="0" w:color="auto"/>
        <w:right w:val="none" w:sz="0" w:space="0" w:color="auto"/>
      </w:divBdr>
      <w:divsChild>
        <w:div w:id="19744264">
          <w:marLeft w:val="0"/>
          <w:marRight w:val="0"/>
          <w:marTop w:val="0"/>
          <w:marBottom w:val="0"/>
          <w:divBdr>
            <w:top w:val="none" w:sz="0" w:space="0" w:color="auto"/>
            <w:left w:val="none" w:sz="0" w:space="0" w:color="auto"/>
            <w:bottom w:val="none" w:sz="0" w:space="0" w:color="auto"/>
            <w:right w:val="none" w:sz="0" w:space="0" w:color="auto"/>
          </w:divBdr>
        </w:div>
        <w:div w:id="1278833791">
          <w:marLeft w:val="0"/>
          <w:marRight w:val="0"/>
          <w:marTop w:val="0"/>
          <w:marBottom w:val="0"/>
          <w:divBdr>
            <w:top w:val="none" w:sz="0" w:space="0" w:color="auto"/>
            <w:left w:val="none" w:sz="0" w:space="0" w:color="auto"/>
            <w:bottom w:val="none" w:sz="0" w:space="0" w:color="auto"/>
            <w:right w:val="none" w:sz="0" w:space="0" w:color="auto"/>
          </w:divBdr>
        </w:div>
        <w:div w:id="1406881942">
          <w:marLeft w:val="0"/>
          <w:marRight w:val="0"/>
          <w:marTop w:val="0"/>
          <w:marBottom w:val="0"/>
          <w:divBdr>
            <w:top w:val="none" w:sz="0" w:space="0" w:color="auto"/>
            <w:left w:val="none" w:sz="0" w:space="0" w:color="auto"/>
            <w:bottom w:val="none" w:sz="0" w:space="0" w:color="auto"/>
            <w:right w:val="none" w:sz="0" w:space="0" w:color="auto"/>
          </w:divBdr>
        </w:div>
        <w:div w:id="1010985438">
          <w:marLeft w:val="0"/>
          <w:marRight w:val="0"/>
          <w:marTop w:val="0"/>
          <w:marBottom w:val="0"/>
          <w:divBdr>
            <w:top w:val="none" w:sz="0" w:space="0" w:color="auto"/>
            <w:left w:val="none" w:sz="0" w:space="0" w:color="auto"/>
            <w:bottom w:val="none" w:sz="0" w:space="0" w:color="auto"/>
            <w:right w:val="none" w:sz="0" w:space="0" w:color="auto"/>
          </w:divBdr>
        </w:div>
        <w:div w:id="199587580">
          <w:marLeft w:val="0"/>
          <w:marRight w:val="0"/>
          <w:marTop w:val="0"/>
          <w:marBottom w:val="0"/>
          <w:divBdr>
            <w:top w:val="none" w:sz="0" w:space="0" w:color="auto"/>
            <w:left w:val="none" w:sz="0" w:space="0" w:color="auto"/>
            <w:bottom w:val="none" w:sz="0" w:space="0" w:color="auto"/>
            <w:right w:val="none" w:sz="0" w:space="0" w:color="auto"/>
          </w:divBdr>
        </w:div>
        <w:div w:id="1129981701">
          <w:marLeft w:val="0"/>
          <w:marRight w:val="0"/>
          <w:marTop w:val="0"/>
          <w:marBottom w:val="0"/>
          <w:divBdr>
            <w:top w:val="none" w:sz="0" w:space="0" w:color="auto"/>
            <w:left w:val="none" w:sz="0" w:space="0" w:color="auto"/>
            <w:bottom w:val="none" w:sz="0" w:space="0" w:color="auto"/>
            <w:right w:val="none" w:sz="0" w:space="0" w:color="auto"/>
          </w:divBdr>
        </w:div>
        <w:div w:id="73170567">
          <w:marLeft w:val="0"/>
          <w:marRight w:val="0"/>
          <w:marTop w:val="0"/>
          <w:marBottom w:val="0"/>
          <w:divBdr>
            <w:top w:val="none" w:sz="0" w:space="0" w:color="auto"/>
            <w:left w:val="none" w:sz="0" w:space="0" w:color="auto"/>
            <w:bottom w:val="none" w:sz="0" w:space="0" w:color="auto"/>
            <w:right w:val="none" w:sz="0" w:space="0" w:color="auto"/>
          </w:divBdr>
        </w:div>
        <w:div w:id="960309789">
          <w:marLeft w:val="0"/>
          <w:marRight w:val="0"/>
          <w:marTop w:val="0"/>
          <w:marBottom w:val="0"/>
          <w:divBdr>
            <w:top w:val="none" w:sz="0" w:space="0" w:color="auto"/>
            <w:left w:val="none" w:sz="0" w:space="0" w:color="auto"/>
            <w:bottom w:val="none" w:sz="0" w:space="0" w:color="auto"/>
            <w:right w:val="none" w:sz="0" w:space="0" w:color="auto"/>
          </w:divBdr>
        </w:div>
        <w:div w:id="842167140">
          <w:marLeft w:val="0"/>
          <w:marRight w:val="0"/>
          <w:marTop w:val="0"/>
          <w:marBottom w:val="0"/>
          <w:divBdr>
            <w:top w:val="none" w:sz="0" w:space="0" w:color="auto"/>
            <w:left w:val="none" w:sz="0" w:space="0" w:color="auto"/>
            <w:bottom w:val="none" w:sz="0" w:space="0" w:color="auto"/>
            <w:right w:val="none" w:sz="0" w:space="0" w:color="auto"/>
          </w:divBdr>
        </w:div>
        <w:div w:id="2055889893">
          <w:marLeft w:val="0"/>
          <w:marRight w:val="0"/>
          <w:marTop w:val="0"/>
          <w:marBottom w:val="0"/>
          <w:divBdr>
            <w:top w:val="none" w:sz="0" w:space="0" w:color="auto"/>
            <w:left w:val="none" w:sz="0" w:space="0" w:color="auto"/>
            <w:bottom w:val="none" w:sz="0" w:space="0" w:color="auto"/>
            <w:right w:val="none" w:sz="0" w:space="0" w:color="auto"/>
          </w:divBdr>
        </w:div>
        <w:div w:id="1997218854">
          <w:marLeft w:val="0"/>
          <w:marRight w:val="0"/>
          <w:marTop w:val="0"/>
          <w:marBottom w:val="0"/>
          <w:divBdr>
            <w:top w:val="none" w:sz="0" w:space="0" w:color="auto"/>
            <w:left w:val="none" w:sz="0" w:space="0" w:color="auto"/>
            <w:bottom w:val="none" w:sz="0" w:space="0" w:color="auto"/>
            <w:right w:val="none" w:sz="0" w:space="0" w:color="auto"/>
          </w:divBdr>
        </w:div>
        <w:div w:id="1778329342">
          <w:marLeft w:val="0"/>
          <w:marRight w:val="0"/>
          <w:marTop w:val="0"/>
          <w:marBottom w:val="0"/>
          <w:divBdr>
            <w:top w:val="none" w:sz="0" w:space="0" w:color="auto"/>
            <w:left w:val="none" w:sz="0" w:space="0" w:color="auto"/>
            <w:bottom w:val="none" w:sz="0" w:space="0" w:color="auto"/>
            <w:right w:val="none" w:sz="0" w:space="0" w:color="auto"/>
          </w:divBdr>
        </w:div>
        <w:div w:id="1784839341">
          <w:marLeft w:val="0"/>
          <w:marRight w:val="0"/>
          <w:marTop w:val="0"/>
          <w:marBottom w:val="0"/>
          <w:divBdr>
            <w:top w:val="none" w:sz="0" w:space="0" w:color="auto"/>
            <w:left w:val="none" w:sz="0" w:space="0" w:color="auto"/>
            <w:bottom w:val="none" w:sz="0" w:space="0" w:color="auto"/>
            <w:right w:val="none" w:sz="0" w:space="0" w:color="auto"/>
          </w:divBdr>
        </w:div>
        <w:div w:id="420294900">
          <w:marLeft w:val="0"/>
          <w:marRight w:val="0"/>
          <w:marTop w:val="0"/>
          <w:marBottom w:val="0"/>
          <w:divBdr>
            <w:top w:val="none" w:sz="0" w:space="0" w:color="auto"/>
            <w:left w:val="none" w:sz="0" w:space="0" w:color="auto"/>
            <w:bottom w:val="none" w:sz="0" w:space="0" w:color="auto"/>
            <w:right w:val="none" w:sz="0" w:space="0" w:color="auto"/>
          </w:divBdr>
        </w:div>
        <w:div w:id="392119194">
          <w:marLeft w:val="0"/>
          <w:marRight w:val="0"/>
          <w:marTop w:val="0"/>
          <w:marBottom w:val="0"/>
          <w:divBdr>
            <w:top w:val="none" w:sz="0" w:space="0" w:color="auto"/>
            <w:left w:val="none" w:sz="0" w:space="0" w:color="auto"/>
            <w:bottom w:val="none" w:sz="0" w:space="0" w:color="auto"/>
            <w:right w:val="none" w:sz="0" w:space="0" w:color="auto"/>
          </w:divBdr>
        </w:div>
        <w:div w:id="372196470">
          <w:marLeft w:val="0"/>
          <w:marRight w:val="0"/>
          <w:marTop w:val="0"/>
          <w:marBottom w:val="0"/>
          <w:divBdr>
            <w:top w:val="none" w:sz="0" w:space="0" w:color="auto"/>
            <w:left w:val="none" w:sz="0" w:space="0" w:color="auto"/>
            <w:bottom w:val="none" w:sz="0" w:space="0" w:color="auto"/>
            <w:right w:val="none" w:sz="0" w:space="0" w:color="auto"/>
          </w:divBdr>
        </w:div>
        <w:div w:id="2117941102">
          <w:marLeft w:val="0"/>
          <w:marRight w:val="0"/>
          <w:marTop w:val="0"/>
          <w:marBottom w:val="0"/>
          <w:divBdr>
            <w:top w:val="none" w:sz="0" w:space="0" w:color="auto"/>
            <w:left w:val="none" w:sz="0" w:space="0" w:color="auto"/>
            <w:bottom w:val="none" w:sz="0" w:space="0" w:color="auto"/>
            <w:right w:val="none" w:sz="0" w:space="0" w:color="auto"/>
          </w:divBdr>
        </w:div>
        <w:div w:id="268006388">
          <w:marLeft w:val="0"/>
          <w:marRight w:val="0"/>
          <w:marTop w:val="0"/>
          <w:marBottom w:val="0"/>
          <w:divBdr>
            <w:top w:val="none" w:sz="0" w:space="0" w:color="auto"/>
            <w:left w:val="none" w:sz="0" w:space="0" w:color="auto"/>
            <w:bottom w:val="none" w:sz="0" w:space="0" w:color="auto"/>
            <w:right w:val="none" w:sz="0" w:space="0" w:color="auto"/>
          </w:divBdr>
        </w:div>
        <w:div w:id="13269236">
          <w:marLeft w:val="0"/>
          <w:marRight w:val="0"/>
          <w:marTop w:val="0"/>
          <w:marBottom w:val="0"/>
          <w:divBdr>
            <w:top w:val="none" w:sz="0" w:space="0" w:color="auto"/>
            <w:left w:val="none" w:sz="0" w:space="0" w:color="auto"/>
            <w:bottom w:val="none" w:sz="0" w:space="0" w:color="auto"/>
            <w:right w:val="none" w:sz="0" w:space="0" w:color="auto"/>
          </w:divBdr>
        </w:div>
        <w:div w:id="1710254483">
          <w:marLeft w:val="0"/>
          <w:marRight w:val="0"/>
          <w:marTop w:val="0"/>
          <w:marBottom w:val="0"/>
          <w:divBdr>
            <w:top w:val="none" w:sz="0" w:space="0" w:color="auto"/>
            <w:left w:val="none" w:sz="0" w:space="0" w:color="auto"/>
            <w:bottom w:val="none" w:sz="0" w:space="0" w:color="auto"/>
            <w:right w:val="none" w:sz="0" w:space="0" w:color="auto"/>
          </w:divBdr>
        </w:div>
        <w:div w:id="1686051138">
          <w:marLeft w:val="0"/>
          <w:marRight w:val="0"/>
          <w:marTop w:val="0"/>
          <w:marBottom w:val="0"/>
          <w:divBdr>
            <w:top w:val="none" w:sz="0" w:space="0" w:color="auto"/>
            <w:left w:val="none" w:sz="0" w:space="0" w:color="auto"/>
            <w:bottom w:val="none" w:sz="0" w:space="0" w:color="auto"/>
            <w:right w:val="none" w:sz="0" w:space="0" w:color="auto"/>
          </w:divBdr>
        </w:div>
        <w:div w:id="2116516617">
          <w:marLeft w:val="0"/>
          <w:marRight w:val="0"/>
          <w:marTop w:val="0"/>
          <w:marBottom w:val="0"/>
          <w:divBdr>
            <w:top w:val="none" w:sz="0" w:space="0" w:color="auto"/>
            <w:left w:val="none" w:sz="0" w:space="0" w:color="auto"/>
            <w:bottom w:val="none" w:sz="0" w:space="0" w:color="auto"/>
            <w:right w:val="none" w:sz="0" w:space="0" w:color="auto"/>
          </w:divBdr>
        </w:div>
        <w:div w:id="657197555">
          <w:marLeft w:val="0"/>
          <w:marRight w:val="0"/>
          <w:marTop w:val="0"/>
          <w:marBottom w:val="0"/>
          <w:divBdr>
            <w:top w:val="none" w:sz="0" w:space="0" w:color="auto"/>
            <w:left w:val="none" w:sz="0" w:space="0" w:color="auto"/>
            <w:bottom w:val="none" w:sz="0" w:space="0" w:color="auto"/>
            <w:right w:val="none" w:sz="0" w:space="0" w:color="auto"/>
          </w:divBdr>
        </w:div>
        <w:div w:id="800422586">
          <w:marLeft w:val="0"/>
          <w:marRight w:val="0"/>
          <w:marTop w:val="0"/>
          <w:marBottom w:val="0"/>
          <w:divBdr>
            <w:top w:val="none" w:sz="0" w:space="0" w:color="auto"/>
            <w:left w:val="none" w:sz="0" w:space="0" w:color="auto"/>
            <w:bottom w:val="none" w:sz="0" w:space="0" w:color="auto"/>
            <w:right w:val="none" w:sz="0" w:space="0" w:color="auto"/>
          </w:divBdr>
        </w:div>
        <w:div w:id="1848472113">
          <w:marLeft w:val="0"/>
          <w:marRight w:val="0"/>
          <w:marTop w:val="0"/>
          <w:marBottom w:val="0"/>
          <w:divBdr>
            <w:top w:val="none" w:sz="0" w:space="0" w:color="auto"/>
            <w:left w:val="none" w:sz="0" w:space="0" w:color="auto"/>
            <w:bottom w:val="none" w:sz="0" w:space="0" w:color="auto"/>
            <w:right w:val="none" w:sz="0" w:space="0" w:color="auto"/>
          </w:divBdr>
        </w:div>
        <w:div w:id="1636718512">
          <w:marLeft w:val="0"/>
          <w:marRight w:val="0"/>
          <w:marTop w:val="0"/>
          <w:marBottom w:val="0"/>
          <w:divBdr>
            <w:top w:val="none" w:sz="0" w:space="0" w:color="auto"/>
            <w:left w:val="none" w:sz="0" w:space="0" w:color="auto"/>
            <w:bottom w:val="none" w:sz="0" w:space="0" w:color="auto"/>
            <w:right w:val="none" w:sz="0" w:space="0" w:color="auto"/>
          </w:divBdr>
        </w:div>
        <w:div w:id="364408391">
          <w:marLeft w:val="0"/>
          <w:marRight w:val="0"/>
          <w:marTop w:val="0"/>
          <w:marBottom w:val="0"/>
          <w:divBdr>
            <w:top w:val="none" w:sz="0" w:space="0" w:color="auto"/>
            <w:left w:val="none" w:sz="0" w:space="0" w:color="auto"/>
            <w:bottom w:val="none" w:sz="0" w:space="0" w:color="auto"/>
            <w:right w:val="none" w:sz="0" w:space="0" w:color="auto"/>
          </w:divBdr>
        </w:div>
        <w:div w:id="1156536608">
          <w:marLeft w:val="0"/>
          <w:marRight w:val="0"/>
          <w:marTop w:val="0"/>
          <w:marBottom w:val="0"/>
          <w:divBdr>
            <w:top w:val="none" w:sz="0" w:space="0" w:color="auto"/>
            <w:left w:val="none" w:sz="0" w:space="0" w:color="auto"/>
            <w:bottom w:val="none" w:sz="0" w:space="0" w:color="auto"/>
            <w:right w:val="none" w:sz="0" w:space="0" w:color="auto"/>
          </w:divBdr>
        </w:div>
        <w:div w:id="1346983178">
          <w:marLeft w:val="0"/>
          <w:marRight w:val="0"/>
          <w:marTop w:val="0"/>
          <w:marBottom w:val="0"/>
          <w:divBdr>
            <w:top w:val="none" w:sz="0" w:space="0" w:color="auto"/>
            <w:left w:val="none" w:sz="0" w:space="0" w:color="auto"/>
            <w:bottom w:val="none" w:sz="0" w:space="0" w:color="auto"/>
            <w:right w:val="none" w:sz="0" w:space="0" w:color="auto"/>
          </w:divBdr>
        </w:div>
        <w:div w:id="121273726">
          <w:marLeft w:val="0"/>
          <w:marRight w:val="0"/>
          <w:marTop w:val="0"/>
          <w:marBottom w:val="0"/>
          <w:divBdr>
            <w:top w:val="none" w:sz="0" w:space="0" w:color="auto"/>
            <w:left w:val="none" w:sz="0" w:space="0" w:color="auto"/>
            <w:bottom w:val="none" w:sz="0" w:space="0" w:color="auto"/>
            <w:right w:val="none" w:sz="0" w:space="0" w:color="auto"/>
          </w:divBdr>
        </w:div>
        <w:div w:id="169151021">
          <w:marLeft w:val="0"/>
          <w:marRight w:val="0"/>
          <w:marTop w:val="0"/>
          <w:marBottom w:val="0"/>
          <w:divBdr>
            <w:top w:val="none" w:sz="0" w:space="0" w:color="auto"/>
            <w:left w:val="none" w:sz="0" w:space="0" w:color="auto"/>
            <w:bottom w:val="none" w:sz="0" w:space="0" w:color="auto"/>
            <w:right w:val="none" w:sz="0" w:space="0" w:color="auto"/>
          </w:divBdr>
        </w:div>
        <w:div w:id="1602374721">
          <w:marLeft w:val="0"/>
          <w:marRight w:val="0"/>
          <w:marTop w:val="0"/>
          <w:marBottom w:val="0"/>
          <w:divBdr>
            <w:top w:val="none" w:sz="0" w:space="0" w:color="auto"/>
            <w:left w:val="none" w:sz="0" w:space="0" w:color="auto"/>
            <w:bottom w:val="none" w:sz="0" w:space="0" w:color="auto"/>
            <w:right w:val="none" w:sz="0" w:space="0" w:color="auto"/>
          </w:divBdr>
        </w:div>
        <w:div w:id="164395214">
          <w:marLeft w:val="0"/>
          <w:marRight w:val="0"/>
          <w:marTop w:val="0"/>
          <w:marBottom w:val="0"/>
          <w:divBdr>
            <w:top w:val="none" w:sz="0" w:space="0" w:color="auto"/>
            <w:left w:val="none" w:sz="0" w:space="0" w:color="auto"/>
            <w:bottom w:val="none" w:sz="0" w:space="0" w:color="auto"/>
            <w:right w:val="none" w:sz="0" w:space="0" w:color="auto"/>
          </w:divBdr>
        </w:div>
        <w:div w:id="334966791">
          <w:marLeft w:val="0"/>
          <w:marRight w:val="0"/>
          <w:marTop w:val="0"/>
          <w:marBottom w:val="0"/>
          <w:divBdr>
            <w:top w:val="none" w:sz="0" w:space="0" w:color="auto"/>
            <w:left w:val="none" w:sz="0" w:space="0" w:color="auto"/>
            <w:bottom w:val="none" w:sz="0" w:space="0" w:color="auto"/>
            <w:right w:val="none" w:sz="0" w:space="0" w:color="auto"/>
          </w:divBdr>
        </w:div>
        <w:div w:id="143742629">
          <w:marLeft w:val="0"/>
          <w:marRight w:val="0"/>
          <w:marTop w:val="0"/>
          <w:marBottom w:val="0"/>
          <w:divBdr>
            <w:top w:val="none" w:sz="0" w:space="0" w:color="auto"/>
            <w:left w:val="none" w:sz="0" w:space="0" w:color="auto"/>
            <w:bottom w:val="none" w:sz="0" w:space="0" w:color="auto"/>
            <w:right w:val="none" w:sz="0" w:space="0" w:color="auto"/>
          </w:divBdr>
        </w:div>
        <w:div w:id="332025655">
          <w:marLeft w:val="0"/>
          <w:marRight w:val="0"/>
          <w:marTop w:val="0"/>
          <w:marBottom w:val="0"/>
          <w:divBdr>
            <w:top w:val="none" w:sz="0" w:space="0" w:color="auto"/>
            <w:left w:val="none" w:sz="0" w:space="0" w:color="auto"/>
            <w:bottom w:val="none" w:sz="0" w:space="0" w:color="auto"/>
            <w:right w:val="none" w:sz="0" w:space="0" w:color="auto"/>
          </w:divBdr>
        </w:div>
        <w:div w:id="545918933">
          <w:marLeft w:val="0"/>
          <w:marRight w:val="0"/>
          <w:marTop w:val="0"/>
          <w:marBottom w:val="0"/>
          <w:divBdr>
            <w:top w:val="none" w:sz="0" w:space="0" w:color="auto"/>
            <w:left w:val="none" w:sz="0" w:space="0" w:color="auto"/>
            <w:bottom w:val="none" w:sz="0" w:space="0" w:color="auto"/>
            <w:right w:val="none" w:sz="0" w:space="0" w:color="auto"/>
          </w:divBdr>
        </w:div>
        <w:div w:id="1730617075">
          <w:marLeft w:val="0"/>
          <w:marRight w:val="0"/>
          <w:marTop w:val="0"/>
          <w:marBottom w:val="0"/>
          <w:divBdr>
            <w:top w:val="none" w:sz="0" w:space="0" w:color="auto"/>
            <w:left w:val="none" w:sz="0" w:space="0" w:color="auto"/>
            <w:bottom w:val="none" w:sz="0" w:space="0" w:color="auto"/>
            <w:right w:val="none" w:sz="0" w:space="0" w:color="auto"/>
          </w:divBdr>
        </w:div>
        <w:div w:id="1483810877">
          <w:marLeft w:val="0"/>
          <w:marRight w:val="0"/>
          <w:marTop w:val="0"/>
          <w:marBottom w:val="0"/>
          <w:divBdr>
            <w:top w:val="none" w:sz="0" w:space="0" w:color="auto"/>
            <w:left w:val="none" w:sz="0" w:space="0" w:color="auto"/>
            <w:bottom w:val="none" w:sz="0" w:space="0" w:color="auto"/>
            <w:right w:val="none" w:sz="0" w:space="0" w:color="auto"/>
          </w:divBdr>
        </w:div>
        <w:div w:id="1007710759">
          <w:marLeft w:val="0"/>
          <w:marRight w:val="0"/>
          <w:marTop w:val="0"/>
          <w:marBottom w:val="0"/>
          <w:divBdr>
            <w:top w:val="none" w:sz="0" w:space="0" w:color="auto"/>
            <w:left w:val="none" w:sz="0" w:space="0" w:color="auto"/>
            <w:bottom w:val="none" w:sz="0" w:space="0" w:color="auto"/>
            <w:right w:val="none" w:sz="0" w:space="0" w:color="auto"/>
          </w:divBdr>
        </w:div>
        <w:div w:id="1757511379">
          <w:marLeft w:val="0"/>
          <w:marRight w:val="0"/>
          <w:marTop w:val="0"/>
          <w:marBottom w:val="0"/>
          <w:divBdr>
            <w:top w:val="none" w:sz="0" w:space="0" w:color="auto"/>
            <w:left w:val="none" w:sz="0" w:space="0" w:color="auto"/>
            <w:bottom w:val="none" w:sz="0" w:space="0" w:color="auto"/>
            <w:right w:val="none" w:sz="0" w:space="0" w:color="auto"/>
          </w:divBdr>
        </w:div>
        <w:div w:id="464811524">
          <w:marLeft w:val="0"/>
          <w:marRight w:val="0"/>
          <w:marTop w:val="0"/>
          <w:marBottom w:val="0"/>
          <w:divBdr>
            <w:top w:val="none" w:sz="0" w:space="0" w:color="auto"/>
            <w:left w:val="none" w:sz="0" w:space="0" w:color="auto"/>
            <w:bottom w:val="none" w:sz="0" w:space="0" w:color="auto"/>
            <w:right w:val="none" w:sz="0" w:space="0" w:color="auto"/>
          </w:divBdr>
        </w:div>
        <w:div w:id="611791411">
          <w:marLeft w:val="0"/>
          <w:marRight w:val="0"/>
          <w:marTop w:val="0"/>
          <w:marBottom w:val="0"/>
          <w:divBdr>
            <w:top w:val="none" w:sz="0" w:space="0" w:color="auto"/>
            <w:left w:val="none" w:sz="0" w:space="0" w:color="auto"/>
            <w:bottom w:val="none" w:sz="0" w:space="0" w:color="auto"/>
            <w:right w:val="none" w:sz="0" w:space="0" w:color="auto"/>
          </w:divBdr>
        </w:div>
        <w:div w:id="1479151871">
          <w:marLeft w:val="0"/>
          <w:marRight w:val="0"/>
          <w:marTop w:val="0"/>
          <w:marBottom w:val="0"/>
          <w:divBdr>
            <w:top w:val="none" w:sz="0" w:space="0" w:color="auto"/>
            <w:left w:val="none" w:sz="0" w:space="0" w:color="auto"/>
            <w:bottom w:val="none" w:sz="0" w:space="0" w:color="auto"/>
            <w:right w:val="none" w:sz="0" w:space="0" w:color="auto"/>
          </w:divBdr>
        </w:div>
        <w:div w:id="207691576">
          <w:marLeft w:val="0"/>
          <w:marRight w:val="0"/>
          <w:marTop w:val="0"/>
          <w:marBottom w:val="0"/>
          <w:divBdr>
            <w:top w:val="none" w:sz="0" w:space="0" w:color="auto"/>
            <w:left w:val="none" w:sz="0" w:space="0" w:color="auto"/>
            <w:bottom w:val="none" w:sz="0" w:space="0" w:color="auto"/>
            <w:right w:val="none" w:sz="0" w:space="0" w:color="auto"/>
          </w:divBdr>
        </w:div>
        <w:div w:id="1050033222">
          <w:marLeft w:val="0"/>
          <w:marRight w:val="0"/>
          <w:marTop w:val="0"/>
          <w:marBottom w:val="0"/>
          <w:divBdr>
            <w:top w:val="none" w:sz="0" w:space="0" w:color="auto"/>
            <w:left w:val="none" w:sz="0" w:space="0" w:color="auto"/>
            <w:bottom w:val="none" w:sz="0" w:space="0" w:color="auto"/>
            <w:right w:val="none" w:sz="0" w:space="0" w:color="auto"/>
          </w:divBdr>
        </w:div>
        <w:div w:id="1756977149">
          <w:marLeft w:val="0"/>
          <w:marRight w:val="0"/>
          <w:marTop w:val="0"/>
          <w:marBottom w:val="0"/>
          <w:divBdr>
            <w:top w:val="none" w:sz="0" w:space="0" w:color="auto"/>
            <w:left w:val="none" w:sz="0" w:space="0" w:color="auto"/>
            <w:bottom w:val="none" w:sz="0" w:space="0" w:color="auto"/>
            <w:right w:val="none" w:sz="0" w:space="0" w:color="auto"/>
          </w:divBdr>
        </w:div>
        <w:div w:id="774057398">
          <w:marLeft w:val="0"/>
          <w:marRight w:val="0"/>
          <w:marTop w:val="0"/>
          <w:marBottom w:val="0"/>
          <w:divBdr>
            <w:top w:val="none" w:sz="0" w:space="0" w:color="auto"/>
            <w:left w:val="none" w:sz="0" w:space="0" w:color="auto"/>
            <w:bottom w:val="none" w:sz="0" w:space="0" w:color="auto"/>
            <w:right w:val="none" w:sz="0" w:space="0" w:color="auto"/>
          </w:divBdr>
        </w:div>
        <w:div w:id="1139037265">
          <w:marLeft w:val="0"/>
          <w:marRight w:val="0"/>
          <w:marTop w:val="0"/>
          <w:marBottom w:val="0"/>
          <w:divBdr>
            <w:top w:val="none" w:sz="0" w:space="0" w:color="auto"/>
            <w:left w:val="none" w:sz="0" w:space="0" w:color="auto"/>
            <w:bottom w:val="none" w:sz="0" w:space="0" w:color="auto"/>
            <w:right w:val="none" w:sz="0" w:space="0" w:color="auto"/>
          </w:divBdr>
        </w:div>
        <w:div w:id="1431464417">
          <w:marLeft w:val="0"/>
          <w:marRight w:val="0"/>
          <w:marTop w:val="0"/>
          <w:marBottom w:val="0"/>
          <w:divBdr>
            <w:top w:val="none" w:sz="0" w:space="0" w:color="auto"/>
            <w:left w:val="none" w:sz="0" w:space="0" w:color="auto"/>
            <w:bottom w:val="none" w:sz="0" w:space="0" w:color="auto"/>
            <w:right w:val="none" w:sz="0" w:space="0" w:color="auto"/>
          </w:divBdr>
        </w:div>
        <w:div w:id="1955012496">
          <w:marLeft w:val="0"/>
          <w:marRight w:val="0"/>
          <w:marTop w:val="0"/>
          <w:marBottom w:val="0"/>
          <w:divBdr>
            <w:top w:val="none" w:sz="0" w:space="0" w:color="auto"/>
            <w:left w:val="none" w:sz="0" w:space="0" w:color="auto"/>
            <w:bottom w:val="none" w:sz="0" w:space="0" w:color="auto"/>
            <w:right w:val="none" w:sz="0" w:space="0" w:color="auto"/>
          </w:divBdr>
        </w:div>
        <w:div w:id="1923879573">
          <w:marLeft w:val="0"/>
          <w:marRight w:val="0"/>
          <w:marTop w:val="0"/>
          <w:marBottom w:val="0"/>
          <w:divBdr>
            <w:top w:val="none" w:sz="0" w:space="0" w:color="auto"/>
            <w:left w:val="none" w:sz="0" w:space="0" w:color="auto"/>
            <w:bottom w:val="none" w:sz="0" w:space="0" w:color="auto"/>
            <w:right w:val="none" w:sz="0" w:space="0" w:color="auto"/>
          </w:divBdr>
        </w:div>
        <w:div w:id="1751655079">
          <w:marLeft w:val="0"/>
          <w:marRight w:val="0"/>
          <w:marTop w:val="0"/>
          <w:marBottom w:val="0"/>
          <w:divBdr>
            <w:top w:val="none" w:sz="0" w:space="0" w:color="auto"/>
            <w:left w:val="none" w:sz="0" w:space="0" w:color="auto"/>
            <w:bottom w:val="none" w:sz="0" w:space="0" w:color="auto"/>
            <w:right w:val="none" w:sz="0" w:space="0" w:color="auto"/>
          </w:divBdr>
        </w:div>
        <w:div w:id="28069975">
          <w:marLeft w:val="0"/>
          <w:marRight w:val="0"/>
          <w:marTop w:val="0"/>
          <w:marBottom w:val="0"/>
          <w:divBdr>
            <w:top w:val="none" w:sz="0" w:space="0" w:color="auto"/>
            <w:left w:val="none" w:sz="0" w:space="0" w:color="auto"/>
            <w:bottom w:val="none" w:sz="0" w:space="0" w:color="auto"/>
            <w:right w:val="none" w:sz="0" w:space="0" w:color="auto"/>
          </w:divBdr>
        </w:div>
        <w:div w:id="976684034">
          <w:marLeft w:val="0"/>
          <w:marRight w:val="0"/>
          <w:marTop w:val="0"/>
          <w:marBottom w:val="0"/>
          <w:divBdr>
            <w:top w:val="none" w:sz="0" w:space="0" w:color="auto"/>
            <w:left w:val="none" w:sz="0" w:space="0" w:color="auto"/>
            <w:bottom w:val="none" w:sz="0" w:space="0" w:color="auto"/>
            <w:right w:val="none" w:sz="0" w:space="0" w:color="auto"/>
          </w:divBdr>
        </w:div>
        <w:div w:id="1531799701">
          <w:marLeft w:val="0"/>
          <w:marRight w:val="0"/>
          <w:marTop w:val="0"/>
          <w:marBottom w:val="0"/>
          <w:divBdr>
            <w:top w:val="none" w:sz="0" w:space="0" w:color="auto"/>
            <w:left w:val="none" w:sz="0" w:space="0" w:color="auto"/>
            <w:bottom w:val="none" w:sz="0" w:space="0" w:color="auto"/>
            <w:right w:val="none" w:sz="0" w:space="0" w:color="auto"/>
          </w:divBdr>
        </w:div>
        <w:div w:id="1051029134">
          <w:marLeft w:val="0"/>
          <w:marRight w:val="0"/>
          <w:marTop w:val="0"/>
          <w:marBottom w:val="0"/>
          <w:divBdr>
            <w:top w:val="none" w:sz="0" w:space="0" w:color="auto"/>
            <w:left w:val="none" w:sz="0" w:space="0" w:color="auto"/>
            <w:bottom w:val="none" w:sz="0" w:space="0" w:color="auto"/>
            <w:right w:val="none" w:sz="0" w:space="0" w:color="auto"/>
          </w:divBdr>
        </w:div>
        <w:div w:id="1796365439">
          <w:marLeft w:val="0"/>
          <w:marRight w:val="0"/>
          <w:marTop w:val="0"/>
          <w:marBottom w:val="0"/>
          <w:divBdr>
            <w:top w:val="none" w:sz="0" w:space="0" w:color="auto"/>
            <w:left w:val="none" w:sz="0" w:space="0" w:color="auto"/>
            <w:bottom w:val="none" w:sz="0" w:space="0" w:color="auto"/>
            <w:right w:val="none" w:sz="0" w:space="0" w:color="auto"/>
          </w:divBdr>
        </w:div>
        <w:div w:id="486896283">
          <w:marLeft w:val="0"/>
          <w:marRight w:val="0"/>
          <w:marTop w:val="0"/>
          <w:marBottom w:val="0"/>
          <w:divBdr>
            <w:top w:val="none" w:sz="0" w:space="0" w:color="auto"/>
            <w:left w:val="none" w:sz="0" w:space="0" w:color="auto"/>
            <w:bottom w:val="none" w:sz="0" w:space="0" w:color="auto"/>
            <w:right w:val="none" w:sz="0" w:space="0" w:color="auto"/>
          </w:divBdr>
        </w:div>
        <w:div w:id="1513645348">
          <w:marLeft w:val="0"/>
          <w:marRight w:val="0"/>
          <w:marTop w:val="0"/>
          <w:marBottom w:val="0"/>
          <w:divBdr>
            <w:top w:val="none" w:sz="0" w:space="0" w:color="auto"/>
            <w:left w:val="none" w:sz="0" w:space="0" w:color="auto"/>
            <w:bottom w:val="none" w:sz="0" w:space="0" w:color="auto"/>
            <w:right w:val="none" w:sz="0" w:space="0" w:color="auto"/>
          </w:divBdr>
        </w:div>
        <w:div w:id="1204711018">
          <w:marLeft w:val="0"/>
          <w:marRight w:val="0"/>
          <w:marTop w:val="0"/>
          <w:marBottom w:val="0"/>
          <w:divBdr>
            <w:top w:val="none" w:sz="0" w:space="0" w:color="auto"/>
            <w:left w:val="none" w:sz="0" w:space="0" w:color="auto"/>
            <w:bottom w:val="none" w:sz="0" w:space="0" w:color="auto"/>
            <w:right w:val="none" w:sz="0" w:space="0" w:color="auto"/>
          </w:divBdr>
        </w:div>
        <w:div w:id="252475868">
          <w:marLeft w:val="0"/>
          <w:marRight w:val="0"/>
          <w:marTop w:val="0"/>
          <w:marBottom w:val="0"/>
          <w:divBdr>
            <w:top w:val="none" w:sz="0" w:space="0" w:color="auto"/>
            <w:left w:val="none" w:sz="0" w:space="0" w:color="auto"/>
            <w:bottom w:val="none" w:sz="0" w:space="0" w:color="auto"/>
            <w:right w:val="none" w:sz="0" w:space="0" w:color="auto"/>
          </w:divBdr>
        </w:div>
        <w:div w:id="451944915">
          <w:marLeft w:val="0"/>
          <w:marRight w:val="0"/>
          <w:marTop w:val="0"/>
          <w:marBottom w:val="0"/>
          <w:divBdr>
            <w:top w:val="none" w:sz="0" w:space="0" w:color="auto"/>
            <w:left w:val="none" w:sz="0" w:space="0" w:color="auto"/>
            <w:bottom w:val="none" w:sz="0" w:space="0" w:color="auto"/>
            <w:right w:val="none" w:sz="0" w:space="0" w:color="auto"/>
          </w:divBdr>
        </w:div>
        <w:div w:id="1046490450">
          <w:marLeft w:val="0"/>
          <w:marRight w:val="0"/>
          <w:marTop w:val="0"/>
          <w:marBottom w:val="0"/>
          <w:divBdr>
            <w:top w:val="none" w:sz="0" w:space="0" w:color="auto"/>
            <w:left w:val="none" w:sz="0" w:space="0" w:color="auto"/>
            <w:bottom w:val="none" w:sz="0" w:space="0" w:color="auto"/>
            <w:right w:val="none" w:sz="0" w:space="0" w:color="auto"/>
          </w:divBdr>
        </w:div>
        <w:div w:id="1050769753">
          <w:marLeft w:val="0"/>
          <w:marRight w:val="0"/>
          <w:marTop w:val="0"/>
          <w:marBottom w:val="0"/>
          <w:divBdr>
            <w:top w:val="none" w:sz="0" w:space="0" w:color="auto"/>
            <w:left w:val="none" w:sz="0" w:space="0" w:color="auto"/>
            <w:bottom w:val="none" w:sz="0" w:space="0" w:color="auto"/>
            <w:right w:val="none" w:sz="0" w:space="0" w:color="auto"/>
          </w:divBdr>
        </w:div>
        <w:div w:id="1927348257">
          <w:marLeft w:val="0"/>
          <w:marRight w:val="0"/>
          <w:marTop w:val="0"/>
          <w:marBottom w:val="0"/>
          <w:divBdr>
            <w:top w:val="none" w:sz="0" w:space="0" w:color="auto"/>
            <w:left w:val="none" w:sz="0" w:space="0" w:color="auto"/>
            <w:bottom w:val="none" w:sz="0" w:space="0" w:color="auto"/>
            <w:right w:val="none" w:sz="0" w:space="0" w:color="auto"/>
          </w:divBdr>
        </w:div>
        <w:div w:id="57746787">
          <w:marLeft w:val="0"/>
          <w:marRight w:val="0"/>
          <w:marTop w:val="0"/>
          <w:marBottom w:val="0"/>
          <w:divBdr>
            <w:top w:val="none" w:sz="0" w:space="0" w:color="auto"/>
            <w:left w:val="none" w:sz="0" w:space="0" w:color="auto"/>
            <w:bottom w:val="none" w:sz="0" w:space="0" w:color="auto"/>
            <w:right w:val="none" w:sz="0" w:space="0" w:color="auto"/>
          </w:divBdr>
        </w:div>
        <w:div w:id="1766999356">
          <w:marLeft w:val="0"/>
          <w:marRight w:val="0"/>
          <w:marTop w:val="0"/>
          <w:marBottom w:val="0"/>
          <w:divBdr>
            <w:top w:val="none" w:sz="0" w:space="0" w:color="auto"/>
            <w:left w:val="none" w:sz="0" w:space="0" w:color="auto"/>
            <w:bottom w:val="none" w:sz="0" w:space="0" w:color="auto"/>
            <w:right w:val="none" w:sz="0" w:space="0" w:color="auto"/>
          </w:divBdr>
        </w:div>
        <w:div w:id="1049765850">
          <w:marLeft w:val="0"/>
          <w:marRight w:val="0"/>
          <w:marTop w:val="0"/>
          <w:marBottom w:val="0"/>
          <w:divBdr>
            <w:top w:val="none" w:sz="0" w:space="0" w:color="auto"/>
            <w:left w:val="none" w:sz="0" w:space="0" w:color="auto"/>
            <w:bottom w:val="none" w:sz="0" w:space="0" w:color="auto"/>
            <w:right w:val="none" w:sz="0" w:space="0" w:color="auto"/>
          </w:divBdr>
        </w:div>
        <w:div w:id="1503355678">
          <w:marLeft w:val="0"/>
          <w:marRight w:val="0"/>
          <w:marTop w:val="0"/>
          <w:marBottom w:val="0"/>
          <w:divBdr>
            <w:top w:val="none" w:sz="0" w:space="0" w:color="auto"/>
            <w:left w:val="none" w:sz="0" w:space="0" w:color="auto"/>
            <w:bottom w:val="none" w:sz="0" w:space="0" w:color="auto"/>
            <w:right w:val="none" w:sz="0" w:space="0" w:color="auto"/>
          </w:divBdr>
        </w:div>
        <w:div w:id="546842265">
          <w:marLeft w:val="0"/>
          <w:marRight w:val="0"/>
          <w:marTop w:val="0"/>
          <w:marBottom w:val="0"/>
          <w:divBdr>
            <w:top w:val="none" w:sz="0" w:space="0" w:color="auto"/>
            <w:left w:val="none" w:sz="0" w:space="0" w:color="auto"/>
            <w:bottom w:val="none" w:sz="0" w:space="0" w:color="auto"/>
            <w:right w:val="none" w:sz="0" w:space="0" w:color="auto"/>
          </w:divBdr>
        </w:div>
        <w:div w:id="1287540432">
          <w:marLeft w:val="0"/>
          <w:marRight w:val="0"/>
          <w:marTop w:val="0"/>
          <w:marBottom w:val="0"/>
          <w:divBdr>
            <w:top w:val="none" w:sz="0" w:space="0" w:color="auto"/>
            <w:left w:val="none" w:sz="0" w:space="0" w:color="auto"/>
            <w:bottom w:val="none" w:sz="0" w:space="0" w:color="auto"/>
            <w:right w:val="none" w:sz="0" w:space="0" w:color="auto"/>
          </w:divBdr>
        </w:div>
        <w:div w:id="850070540">
          <w:marLeft w:val="0"/>
          <w:marRight w:val="0"/>
          <w:marTop w:val="0"/>
          <w:marBottom w:val="0"/>
          <w:divBdr>
            <w:top w:val="none" w:sz="0" w:space="0" w:color="auto"/>
            <w:left w:val="none" w:sz="0" w:space="0" w:color="auto"/>
            <w:bottom w:val="none" w:sz="0" w:space="0" w:color="auto"/>
            <w:right w:val="none" w:sz="0" w:space="0" w:color="auto"/>
          </w:divBdr>
        </w:div>
        <w:div w:id="982465982">
          <w:marLeft w:val="0"/>
          <w:marRight w:val="0"/>
          <w:marTop w:val="0"/>
          <w:marBottom w:val="0"/>
          <w:divBdr>
            <w:top w:val="none" w:sz="0" w:space="0" w:color="auto"/>
            <w:left w:val="none" w:sz="0" w:space="0" w:color="auto"/>
            <w:bottom w:val="none" w:sz="0" w:space="0" w:color="auto"/>
            <w:right w:val="none" w:sz="0" w:space="0" w:color="auto"/>
          </w:divBdr>
        </w:div>
        <w:div w:id="883175171">
          <w:marLeft w:val="0"/>
          <w:marRight w:val="0"/>
          <w:marTop w:val="0"/>
          <w:marBottom w:val="0"/>
          <w:divBdr>
            <w:top w:val="none" w:sz="0" w:space="0" w:color="auto"/>
            <w:left w:val="none" w:sz="0" w:space="0" w:color="auto"/>
            <w:bottom w:val="none" w:sz="0" w:space="0" w:color="auto"/>
            <w:right w:val="none" w:sz="0" w:space="0" w:color="auto"/>
          </w:divBdr>
        </w:div>
        <w:div w:id="642735712">
          <w:marLeft w:val="0"/>
          <w:marRight w:val="0"/>
          <w:marTop w:val="0"/>
          <w:marBottom w:val="0"/>
          <w:divBdr>
            <w:top w:val="none" w:sz="0" w:space="0" w:color="auto"/>
            <w:left w:val="none" w:sz="0" w:space="0" w:color="auto"/>
            <w:bottom w:val="none" w:sz="0" w:space="0" w:color="auto"/>
            <w:right w:val="none" w:sz="0" w:space="0" w:color="auto"/>
          </w:divBdr>
        </w:div>
        <w:div w:id="517961490">
          <w:marLeft w:val="0"/>
          <w:marRight w:val="0"/>
          <w:marTop w:val="0"/>
          <w:marBottom w:val="0"/>
          <w:divBdr>
            <w:top w:val="none" w:sz="0" w:space="0" w:color="auto"/>
            <w:left w:val="none" w:sz="0" w:space="0" w:color="auto"/>
            <w:bottom w:val="none" w:sz="0" w:space="0" w:color="auto"/>
            <w:right w:val="none" w:sz="0" w:space="0" w:color="auto"/>
          </w:divBdr>
        </w:div>
        <w:div w:id="421149808">
          <w:marLeft w:val="0"/>
          <w:marRight w:val="0"/>
          <w:marTop w:val="0"/>
          <w:marBottom w:val="0"/>
          <w:divBdr>
            <w:top w:val="none" w:sz="0" w:space="0" w:color="auto"/>
            <w:left w:val="none" w:sz="0" w:space="0" w:color="auto"/>
            <w:bottom w:val="none" w:sz="0" w:space="0" w:color="auto"/>
            <w:right w:val="none" w:sz="0" w:space="0" w:color="auto"/>
          </w:divBdr>
        </w:div>
        <w:div w:id="610556030">
          <w:marLeft w:val="0"/>
          <w:marRight w:val="0"/>
          <w:marTop w:val="0"/>
          <w:marBottom w:val="0"/>
          <w:divBdr>
            <w:top w:val="none" w:sz="0" w:space="0" w:color="auto"/>
            <w:left w:val="none" w:sz="0" w:space="0" w:color="auto"/>
            <w:bottom w:val="none" w:sz="0" w:space="0" w:color="auto"/>
            <w:right w:val="none" w:sz="0" w:space="0" w:color="auto"/>
          </w:divBdr>
        </w:div>
        <w:div w:id="1782653035">
          <w:marLeft w:val="0"/>
          <w:marRight w:val="0"/>
          <w:marTop w:val="0"/>
          <w:marBottom w:val="0"/>
          <w:divBdr>
            <w:top w:val="none" w:sz="0" w:space="0" w:color="auto"/>
            <w:left w:val="none" w:sz="0" w:space="0" w:color="auto"/>
            <w:bottom w:val="none" w:sz="0" w:space="0" w:color="auto"/>
            <w:right w:val="none" w:sz="0" w:space="0" w:color="auto"/>
          </w:divBdr>
        </w:div>
        <w:div w:id="1070613617">
          <w:marLeft w:val="0"/>
          <w:marRight w:val="0"/>
          <w:marTop w:val="0"/>
          <w:marBottom w:val="0"/>
          <w:divBdr>
            <w:top w:val="none" w:sz="0" w:space="0" w:color="auto"/>
            <w:left w:val="none" w:sz="0" w:space="0" w:color="auto"/>
            <w:bottom w:val="none" w:sz="0" w:space="0" w:color="auto"/>
            <w:right w:val="none" w:sz="0" w:space="0" w:color="auto"/>
          </w:divBdr>
        </w:div>
        <w:div w:id="898975639">
          <w:marLeft w:val="0"/>
          <w:marRight w:val="0"/>
          <w:marTop w:val="0"/>
          <w:marBottom w:val="0"/>
          <w:divBdr>
            <w:top w:val="none" w:sz="0" w:space="0" w:color="auto"/>
            <w:left w:val="none" w:sz="0" w:space="0" w:color="auto"/>
            <w:bottom w:val="none" w:sz="0" w:space="0" w:color="auto"/>
            <w:right w:val="none" w:sz="0" w:space="0" w:color="auto"/>
          </w:divBdr>
        </w:div>
        <w:div w:id="328485083">
          <w:marLeft w:val="0"/>
          <w:marRight w:val="0"/>
          <w:marTop w:val="0"/>
          <w:marBottom w:val="0"/>
          <w:divBdr>
            <w:top w:val="none" w:sz="0" w:space="0" w:color="auto"/>
            <w:left w:val="none" w:sz="0" w:space="0" w:color="auto"/>
            <w:bottom w:val="none" w:sz="0" w:space="0" w:color="auto"/>
            <w:right w:val="none" w:sz="0" w:space="0" w:color="auto"/>
          </w:divBdr>
        </w:div>
        <w:div w:id="656299085">
          <w:marLeft w:val="0"/>
          <w:marRight w:val="0"/>
          <w:marTop w:val="0"/>
          <w:marBottom w:val="0"/>
          <w:divBdr>
            <w:top w:val="none" w:sz="0" w:space="0" w:color="auto"/>
            <w:left w:val="none" w:sz="0" w:space="0" w:color="auto"/>
            <w:bottom w:val="none" w:sz="0" w:space="0" w:color="auto"/>
            <w:right w:val="none" w:sz="0" w:space="0" w:color="auto"/>
          </w:divBdr>
        </w:div>
        <w:div w:id="708451675">
          <w:marLeft w:val="0"/>
          <w:marRight w:val="0"/>
          <w:marTop w:val="0"/>
          <w:marBottom w:val="0"/>
          <w:divBdr>
            <w:top w:val="none" w:sz="0" w:space="0" w:color="auto"/>
            <w:left w:val="none" w:sz="0" w:space="0" w:color="auto"/>
            <w:bottom w:val="none" w:sz="0" w:space="0" w:color="auto"/>
            <w:right w:val="none" w:sz="0" w:space="0" w:color="auto"/>
          </w:divBdr>
        </w:div>
        <w:div w:id="1158154286">
          <w:marLeft w:val="0"/>
          <w:marRight w:val="0"/>
          <w:marTop w:val="0"/>
          <w:marBottom w:val="0"/>
          <w:divBdr>
            <w:top w:val="none" w:sz="0" w:space="0" w:color="auto"/>
            <w:left w:val="none" w:sz="0" w:space="0" w:color="auto"/>
            <w:bottom w:val="none" w:sz="0" w:space="0" w:color="auto"/>
            <w:right w:val="none" w:sz="0" w:space="0" w:color="auto"/>
          </w:divBdr>
        </w:div>
        <w:div w:id="1330712462">
          <w:marLeft w:val="0"/>
          <w:marRight w:val="0"/>
          <w:marTop w:val="0"/>
          <w:marBottom w:val="0"/>
          <w:divBdr>
            <w:top w:val="none" w:sz="0" w:space="0" w:color="auto"/>
            <w:left w:val="none" w:sz="0" w:space="0" w:color="auto"/>
            <w:bottom w:val="none" w:sz="0" w:space="0" w:color="auto"/>
            <w:right w:val="none" w:sz="0" w:space="0" w:color="auto"/>
          </w:divBdr>
        </w:div>
        <w:div w:id="1220019968">
          <w:marLeft w:val="0"/>
          <w:marRight w:val="0"/>
          <w:marTop w:val="0"/>
          <w:marBottom w:val="0"/>
          <w:divBdr>
            <w:top w:val="none" w:sz="0" w:space="0" w:color="auto"/>
            <w:left w:val="none" w:sz="0" w:space="0" w:color="auto"/>
            <w:bottom w:val="none" w:sz="0" w:space="0" w:color="auto"/>
            <w:right w:val="none" w:sz="0" w:space="0" w:color="auto"/>
          </w:divBdr>
        </w:div>
      </w:divsChild>
    </w:div>
    <w:div w:id="98529587">
      <w:bodyDiv w:val="1"/>
      <w:marLeft w:val="0"/>
      <w:marRight w:val="0"/>
      <w:marTop w:val="0"/>
      <w:marBottom w:val="0"/>
      <w:divBdr>
        <w:top w:val="none" w:sz="0" w:space="0" w:color="auto"/>
        <w:left w:val="none" w:sz="0" w:space="0" w:color="auto"/>
        <w:bottom w:val="none" w:sz="0" w:space="0" w:color="auto"/>
        <w:right w:val="none" w:sz="0" w:space="0" w:color="auto"/>
      </w:divBdr>
    </w:div>
    <w:div w:id="129246422">
      <w:bodyDiv w:val="1"/>
      <w:marLeft w:val="0"/>
      <w:marRight w:val="0"/>
      <w:marTop w:val="0"/>
      <w:marBottom w:val="0"/>
      <w:divBdr>
        <w:top w:val="none" w:sz="0" w:space="0" w:color="auto"/>
        <w:left w:val="none" w:sz="0" w:space="0" w:color="auto"/>
        <w:bottom w:val="none" w:sz="0" w:space="0" w:color="auto"/>
        <w:right w:val="none" w:sz="0" w:space="0" w:color="auto"/>
      </w:divBdr>
      <w:divsChild>
        <w:div w:id="1963417446">
          <w:marLeft w:val="0"/>
          <w:marRight w:val="0"/>
          <w:marTop w:val="0"/>
          <w:marBottom w:val="0"/>
          <w:divBdr>
            <w:top w:val="none" w:sz="0" w:space="0" w:color="auto"/>
            <w:left w:val="none" w:sz="0" w:space="0" w:color="auto"/>
            <w:bottom w:val="none" w:sz="0" w:space="0" w:color="auto"/>
            <w:right w:val="none" w:sz="0" w:space="0" w:color="auto"/>
          </w:divBdr>
          <w:divsChild>
            <w:div w:id="1262958470">
              <w:marLeft w:val="0"/>
              <w:marRight w:val="0"/>
              <w:marTop w:val="0"/>
              <w:marBottom w:val="0"/>
              <w:divBdr>
                <w:top w:val="none" w:sz="0" w:space="0" w:color="auto"/>
                <w:left w:val="none" w:sz="0" w:space="0" w:color="auto"/>
                <w:bottom w:val="none" w:sz="0" w:space="0" w:color="auto"/>
                <w:right w:val="none" w:sz="0" w:space="0" w:color="auto"/>
              </w:divBdr>
            </w:div>
            <w:div w:id="1749687708">
              <w:marLeft w:val="0"/>
              <w:marRight w:val="0"/>
              <w:marTop w:val="0"/>
              <w:marBottom w:val="0"/>
              <w:divBdr>
                <w:top w:val="none" w:sz="0" w:space="0" w:color="auto"/>
                <w:left w:val="none" w:sz="0" w:space="0" w:color="auto"/>
                <w:bottom w:val="none" w:sz="0" w:space="0" w:color="auto"/>
                <w:right w:val="none" w:sz="0" w:space="0" w:color="auto"/>
              </w:divBdr>
              <w:divsChild>
                <w:div w:id="9596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1451">
          <w:marLeft w:val="0"/>
          <w:marRight w:val="0"/>
          <w:marTop w:val="0"/>
          <w:marBottom w:val="0"/>
          <w:divBdr>
            <w:top w:val="none" w:sz="0" w:space="0" w:color="auto"/>
            <w:left w:val="none" w:sz="0" w:space="0" w:color="auto"/>
            <w:bottom w:val="none" w:sz="0" w:space="0" w:color="auto"/>
            <w:right w:val="none" w:sz="0" w:space="0" w:color="auto"/>
          </w:divBdr>
          <w:divsChild>
            <w:div w:id="662127444">
              <w:marLeft w:val="0"/>
              <w:marRight w:val="0"/>
              <w:marTop w:val="0"/>
              <w:marBottom w:val="0"/>
              <w:divBdr>
                <w:top w:val="none" w:sz="0" w:space="0" w:color="auto"/>
                <w:left w:val="none" w:sz="0" w:space="0" w:color="auto"/>
                <w:bottom w:val="none" w:sz="0" w:space="0" w:color="auto"/>
                <w:right w:val="none" w:sz="0" w:space="0" w:color="auto"/>
              </w:divBdr>
              <w:divsChild>
                <w:div w:id="1956859790">
                  <w:marLeft w:val="0"/>
                  <w:marRight w:val="0"/>
                  <w:marTop w:val="0"/>
                  <w:marBottom w:val="0"/>
                  <w:divBdr>
                    <w:top w:val="none" w:sz="0" w:space="0" w:color="auto"/>
                    <w:left w:val="none" w:sz="0" w:space="0" w:color="auto"/>
                    <w:bottom w:val="none" w:sz="0" w:space="0" w:color="auto"/>
                    <w:right w:val="none" w:sz="0" w:space="0" w:color="auto"/>
                  </w:divBdr>
                  <w:divsChild>
                    <w:div w:id="16952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80688">
      <w:bodyDiv w:val="1"/>
      <w:marLeft w:val="0"/>
      <w:marRight w:val="0"/>
      <w:marTop w:val="0"/>
      <w:marBottom w:val="0"/>
      <w:divBdr>
        <w:top w:val="none" w:sz="0" w:space="0" w:color="auto"/>
        <w:left w:val="none" w:sz="0" w:space="0" w:color="auto"/>
        <w:bottom w:val="none" w:sz="0" w:space="0" w:color="auto"/>
        <w:right w:val="none" w:sz="0" w:space="0" w:color="auto"/>
      </w:divBdr>
      <w:divsChild>
        <w:div w:id="1219783135">
          <w:marLeft w:val="0"/>
          <w:marRight w:val="0"/>
          <w:marTop w:val="720"/>
          <w:marBottom w:val="720"/>
          <w:divBdr>
            <w:top w:val="none" w:sz="0" w:space="0" w:color="auto"/>
            <w:left w:val="none" w:sz="0" w:space="0" w:color="auto"/>
            <w:bottom w:val="none" w:sz="0" w:space="0" w:color="auto"/>
            <w:right w:val="none" w:sz="0" w:space="0" w:color="auto"/>
          </w:divBdr>
          <w:divsChild>
            <w:div w:id="1878466729">
              <w:marLeft w:val="0"/>
              <w:marRight w:val="0"/>
              <w:marTop w:val="0"/>
              <w:marBottom w:val="0"/>
              <w:divBdr>
                <w:top w:val="none" w:sz="0" w:space="0" w:color="auto"/>
                <w:left w:val="none" w:sz="0" w:space="0" w:color="auto"/>
                <w:bottom w:val="none" w:sz="0" w:space="0" w:color="auto"/>
                <w:right w:val="none" w:sz="0" w:space="0" w:color="auto"/>
              </w:divBdr>
              <w:divsChild>
                <w:div w:id="443157293">
                  <w:marLeft w:val="0"/>
                  <w:marRight w:val="0"/>
                  <w:marTop w:val="0"/>
                  <w:marBottom w:val="0"/>
                  <w:divBdr>
                    <w:top w:val="none" w:sz="0" w:space="0" w:color="auto"/>
                    <w:left w:val="none" w:sz="0" w:space="0" w:color="auto"/>
                    <w:bottom w:val="none" w:sz="0" w:space="0" w:color="auto"/>
                    <w:right w:val="none" w:sz="0" w:space="0" w:color="auto"/>
                  </w:divBdr>
                </w:div>
                <w:div w:id="424038916">
                  <w:marLeft w:val="0"/>
                  <w:marRight w:val="0"/>
                  <w:marTop w:val="0"/>
                  <w:marBottom w:val="0"/>
                  <w:divBdr>
                    <w:top w:val="none" w:sz="0" w:space="0" w:color="auto"/>
                    <w:left w:val="none" w:sz="0" w:space="0" w:color="auto"/>
                    <w:bottom w:val="none" w:sz="0" w:space="0" w:color="auto"/>
                    <w:right w:val="none" w:sz="0" w:space="0" w:color="auto"/>
                  </w:divBdr>
                  <w:divsChild>
                    <w:div w:id="776604770">
                      <w:marLeft w:val="0"/>
                      <w:marRight w:val="0"/>
                      <w:marTop w:val="0"/>
                      <w:marBottom w:val="0"/>
                      <w:divBdr>
                        <w:top w:val="none" w:sz="0" w:space="0" w:color="auto"/>
                        <w:left w:val="none" w:sz="0" w:space="0" w:color="auto"/>
                        <w:bottom w:val="none" w:sz="0" w:space="0" w:color="auto"/>
                        <w:right w:val="none" w:sz="0" w:space="0" w:color="auto"/>
                      </w:divBdr>
                      <w:divsChild>
                        <w:div w:id="901597657">
                          <w:marLeft w:val="0"/>
                          <w:marRight w:val="0"/>
                          <w:marTop w:val="0"/>
                          <w:marBottom w:val="0"/>
                          <w:divBdr>
                            <w:top w:val="none" w:sz="0" w:space="0" w:color="auto"/>
                            <w:left w:val="none" w:sz="0" w:space="0" w:color="auto"/>
                            <w:bottom w:val="none" w:sz="0" w:space="0" w:color="auto"/>
                            <w:right w:val="none" w:sz="0" w:space="0" w:color="auto"/>
                          </w:divBdr>
                          <w:divsChild>
                            <w:div w:id="151299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273163">
                  <w:marLeft w:val="0"/>
                  <w:marRight w:val="0"/>
                  <w:marTop w:val="0"/>
                  <w:marBottom w:val="0"/>
                  <w:divBdr>
                    <w:top w:val="none" w:sz="0" w:space="0" w:color="auto"/>
                    <w:left w:val="none" w:sz="0" w:space="0" w:color="auto"/>
                    <w:bottom w:val="none" w:sz="0" w:space="0" w:color="auto"/>
                    <w:right w:val="none" w:sz="0" w:space="0" w:color="auto"/>
                  </w:divBdr>
                  <w:divsChild>
                    <w:div w:id="572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6636">
              <w:marLeft w:val="0"/>
              <w:marRight w:val="0"/>
              <w:marTop w:val="195"/>
              <w:marBottom w:val="0"/>
              <w:divBdr>
                <w:top w:val="none" w:sz="0" w:space="0" w:color="auto"/>
                <w:left w:val="none" w:sz="0" w:space="0" w:color="auto"/>
                <w:bottom w:val="none" w:sz="0" w:space="0" w:color="auto"/>
                <w:right w:val="none" w:sz="0" w:space="0" w:color="auto"/>
              </w:divBdr>
              <w:divsChild>
                <w:div w:id="661470186">
                  <w:marLeft w:val="0"/>
                  <w:marRight w:val="0"/>
                  <w:marTop w:val="0"/>
                  <w:marBottom w:val="0"/>
                  <w:divBdr>
                    <w:top w:val="none" w:sz="0" w:space="0" w:color="auto"/>
                    <w:left w:val="none" w:sz="0" w:space="0" w:color="auto"/>
                    <w:bottom w:val="none" w:sz="0" w:space="0" w:color="auto"/>
                    <w:right w:val="none" w:sz="0" w:space="0" w:color="auto"/>
                  </w:divBdr>
                  <w:divsChild>
                    <w:div w:id="1677078005">
                      <w:marLeft w:val="0"/>
                      <w:marRight w:val="0"/>
                      <w:marTop w:val="0"/>
                      <w:marBottom w:val="0"/>
                      <w:divBdr>
                        <w:top w:val="none" w:sz="0" w:space="0" w:color="auto"/>
                        <w:left w:val="none" w:sz="0" w:space="0" w:color="auto"/>
                        <w:bottom w:val="none" w:sz="0" w:space="0" w:color="auto"/>
                        <w:right w:val="none" w:sz="0" w:space="0" w:color="auto"/>
                      </w:divBdr>
                      <w:divsChild>
                        <w:div w:id="1514146061">
                          <w:marLeft w:val="0"/>
                          <w:marRight w:val="0"/>
                          <w:marTop w:val="0"/>
                          <w:marBottom w:val="0"/>
                          <w:divBdr>
                            <w:top w:val="none" w:sz="0" w:space="0" w:color="auto"/>
                            <w:left w:val="none" w:sz="0" w:space="0" w:color="auto"/>
                            <w:bottom w:val="none" w:sz="0" w:space="0" w:color="auto"/>
                            <w:right w:val="none" w:sz="0" w:space="0" w:color="auto"/>
                          </w:divBdr>
                          <w:divsChild>
                            <w:div w:id="135419682">
                              <w:marLeft w:val="0"/>
                              <w:marRight w:val="0"/>
                              <w:marTop w:val="0"/>
                              <w:marBottom w:val="0"/>
                              <w:divBdr>
                                <w:top w:val="none" w:sz="0" w:space="0" w:color="auto"/>
                                <w:left w:val="none" w:sz="0" w:space="0" w:color="auto"/>
                                <w:bottom w:val="none" w:sz="0" w:space="0" w:color="auto"/>
                                <w:right w:val="none" w:sz="0" w:space="0" w:color="auto"/>
                              </w:divBdr>
                              <w:divsChild>
                                <w:div w:id="1410424815">
                                  <w:marLeft w:val="0"/>
                                  <w:marRight w:val="0"/>
                                  <w:marTop w:val="0"/>
                                  <w:marBottom w:val="0"/>
                                  <w:divBdr>
                                    <w:top w:val="none" w:sz="0" w:space="0" w:color="auto"/>
                                    <w:left w:val="none" w:sz="0" w:space="0" w:color="auto"/>
                                    <w:bottom w:val="none" w:sz="0" w:space="0" w:color="auto"/>
                                    <w:right w:val="none" w:sz="0" w:space="0" w:color="auto"/>
                                  </w:divBdr>
                                  <w:divsChild>
                                    <w:div w:id="886339498">
                                      <w:marLeft w:val="0"/>
                                      <w:marRight w:val="0"/>
                                      <w:marTop w:val="0"/>
                                      <w:marBottom w:val="0"/>
                                      <w:divBdr>
                                        <w:top w:val="none" w:sz="0" w:space="0" w:color="auto"/>
                                        <w:left w:val="none" w:sz="0" w:space="0" w:color="auto"/>
                                        <w:bottom w:val="none" w:sz="0" w:space="0" w:color="auto"/>
                                        <w:right w:val="none" w:sz="0" w:space="0" w:color="auto"/>
                                      </w:divBdr>
                                      <w:divsChild>
                                        <w:div w:id="19583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433234">
                          <w:marLeft w:val="0"/>
                          <w:marRight w:val="0"/>
                          <w:marTop w:val="0"/>
                          <w:marBottom w:val="0"/>
                          <w:divBdr>
                            <w:top w:val="none" w:sz="0" w:space="0" w:color="auto"/>
                            <w:left w:val="none" w:sz="0" w:space="0" w:color="auto"/>
                            <w:bottom w:val="none" w:sz="0" w:space="0" w:color="auto"/>
                            <w:right w:val="none" w:sz="0" w:space="0" w:color="auto"/>
                          </w:divBdr>
                          <w:divsChild>
                            <w:div w:id="643511509">
                              <w:marLeft w:val="0"/>
                              <w:marRight w:val="0"/>
                              <w:marTop w:val="0"/>
                              <w:marBottom w:val="0"/>
                              <w:divBdr>
                                <w:top w:val="none" w:sz="0" w:space="0" w:color="auto"/>
                                <w:left w:val="none" w:sz="0" w:space="0" w:color="auto"/>
                                <w:bottom w:val="none" w:sz="0" w:space="0" w:color="auto"/>
                                <w:right w:val="none" w:sz="0" w:space="0" w:color="auto"/>
                              </w:divBdr>
                              <w:divsChild>
                                <w:div w:id="1186360288">
                                  <w:marLeft w:val="0"/>
                                  <w:marRight w:val="0"/>
                                  <w:marTop w:val="0"/>
                                  <w:marBottom w:val="0"/>
                                  <w:divBdr>
                                    <w:top w:val="none" w:sz="0" w:space="0" w:color="auto"/>
                                    <w:left w:val="none" w:sz="0" w:space="0" w:color="auto"/>
                                    <w:bottom w:val="none" w:sz="0" w:space="0" w:color="auto"/>
                                    <w:right w:val="none" w:sz="0" w:space="0" w:color="auto"/>
                                  </w:divBdr>
                                  <w:divsChild>
                                    <w:div w:id="868298700">
                                      <w:marLeft w:val="0"/>
                                      <w:marRight w:val="0"/>
                                      <w:marTop w:val="0"/>
                                      <w:marBottom w:val="0"/>
                                      <w:divBdr>
                                        <w:top w:val="none" w:sz="0" w:space="0" w:color="auto"/>
                                        <w:left w:val="none" w:sz="0" w:space="0" w:color="auto"/>
                                        <w:bottom w:val="none" w:sz="0" w:space="0" w:color="auto"/>
                                        <w:right w:val="none" w:sz="0" w:space="0" w:color="auto"/>
                                      </w:divBdr>
                                      <w:divsChild>
                                        <w:div w:id="115745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368669">
                          <w:marLeft w:val="0"/>
                          <w:marRight w:val="0"/>
                          <w:marTop w:val="0"/>
                          <w:marBottom w:val="0"/>
                          <w:divBdr>
                            <w:top w:val="none" w:sz="0" w:space="0" w:color="auto"/>
                            <w:left w:val="none" w:sz="0" w:space="0" w:color="auto"/>
                            <w:bottom w:val="none" w:sz="0" w:space="0" w:color="auto"/>
                            <w:right w:val="none" w:sz="0" w:space="0" w:color="auto"/>
                          </w:divBdr>
                          <w:divsChild>
                            <w:div w:id="1769307911">
                              <w:marLeft w:val="0"/>
                              <w:marRight w:val="0"/>
                              <w:marTop w:val="0"/>
                              <w:marBottom w:val="0"/>
                              <w:divBdr>
                                <w:top w:val="none" w:sz="0" w:space="0" w:color="auto"/>
                                <w:left w:val="none" w:sz="0" w:space="0" w:color="auto"/>
                                <w:bottom w:val="none" w:sz="0" w:space="0" w:color="auto"/>
                                <w:right w:val="none" w:sz="0" w:space="0" w:color="auto"/>
                              </w:divBdr>
                              <w:divsChild>
                                <w:div w:id="2023892684">
                                  <w:marLeft w:val="0"/>
                                  <w:marRight w:val="0"/>
                                  <w:marTop w:val="0"/>
                                  <w:marBottom w:val="0"/>
                                  <w:divBdr>
                                    <w:top w:val="none" w:sz="0" w:space="0" w:color="auto"/>
                                    <w:left w:val="none" w:sz="0" w:space="0" w:color="auto"/>
                                    <w:bottom w:val="none" w:sz="0" w:space="0" w:color="auto"/>
                                    <w:right w:val="none" w:sz="0" w:space="0" w:color="auto"/>
                                  </w:divBdr>
                                  <w:divsChild>
                                    <w:div w:id="1066684581">
                                      <w:marLeft w:val="0"/>
                                      <w:marRight w:val="0"/>
                                      <w:marTop w:val="0"/>
                                      <w:marBottom w:val="0"/>
                                      <w:divBdr>
                                        <w:top w:val="none" w:sz="0" w:space="0" w:color="auto"/>
                                        <w:left w:val="none" w:sz="0" w:space="0" w:color="auto"/>
                                        <w:bottom w:val="none" w:sz="0" w:space="0" w:color="auto"/>
                                        <w:right w:val="none" w:sz="0" w:space="0" w:color="auto"/>
                                      </w:divBdr>
                                      <w:divsChild>
                                        <w:div w:id="173180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491835">
                          <w:marLeft w:val="0"/>
                          <w:marRight w:val="0"/>
                          <w:marTop w:val="0"/>
                          <w:marBottom w:val="0"/>
                          <w:divBdr>
                            <w:top w:val="none" w:sz="0" w:space="0" w:color="auto"/>
                            <w:left w:val="none" w:sz="0" w:space="0" w:color="auto"/>
                            <w:bottom w:val="none" w:sz="0" w:space="0" w:color="auto"/>
                            <w:right w:val="none" w:sz="0" w:space="0" w:color="auto"/>
                          </w:divBdr>
                          <w:divsChild>
                            <w:div w:id="1932926875">
                              <w:marLeft w:val="0"/>
                              <w:marRight w:val="0"/>
                              <w:marTop w:val="0"/>
                              <w:marBottom w:val="0"/>
                              <w:divBdr>
                                <w:top w:val="none" w:sz="0" w:space="0" w:color="auto"/>
                                <w:left w:val="none" w:sz="0" w:space="0" w:color="auto"/>
                                <w:bottom w:val="none" w:sz="0" w:space="0" w:color="auto"/>
                                <w:right w:val="none" w:sz="0" w:space="0" w:color="auto"/>
                              </w:divBdr>
                              <w:divsChild>
                                <w:div w:id="1290937243">
                                  <w:marLeft w:val="0"/>
                                  <w:marRight w:val="0"/>
                                  <w:marTop w:val="0"/>
                                  <w:marBottom w:val="0"/>
                                  <w:divBdr>
                                    <w:top w:val="none" w:sz="0" w:space="0" w:color="auto"/>
                                    <w:left w:val="none" w:sz="0" w:space="0" w:color="auto"/>
                                    <w:bottom w:val="none" w:sz="0" w:space="0" w:color="auto"/>
                                    <w:right w:val="none" w:sz="0" w:space="0" w:color="auto"/>
                                  </w:divBdr>
                                  <w:divsChild>
                                    <w:div w:id="946236729">
                                      <w:marLeft w:val="0"/>
                                      <w:marRight w:val="0"/>
                                      <w:marTop w:val="0"/>
                                      <w:marBottom w:val="0"/>
                                      <w:divBdr>
                                        <w:top w:val="none" w:sz="0" w:space="0" w:color="auto"/>
                                        <w:left w:val="none" w:sz="0" w:space="0" w:color="auto"/>
                                        <w:bottom w:val="none" w:sz="0" w:space="0" w:color="auto"/>
                                        <w:right w:val="none" w:sz="0" w:space="0" w:color="auto"/>
                                      </w:divBdr>
                                      <w:divsChild>
                                        <w:div w:id="49684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93430">
                          <w:marLeft w:val="0"/>
                          <w:marRight w:val="0"/>
                          <w:marTop w:val="240"/>
                          <w:marBottom w:val="0"/>
                          <w:divBdr>
                            <w:top w:val="none" w:sz="0" w:space="0" w:color="auto"/>
                            <w:left w:val="none" w:sz="0" w:space="0" w:color="auto"/>
                            <w:bottom w:val="none" w:sz="0" w:space="0" w:color="auto"/>
                            <w:right w:val="none" w:sz="0" w:space="0" w:color="auto"/>
                          </w:divBdr>
                          <w:divsChild>
                            <w:div w:id="1468089164">
                              <w:marLeft w:val="0"/>
                              <w:marRight w:val="0"/>
                              <w:marTop w:val="0"/>
                              <w:marBottom w:val="0"/>
                              <w:divBdr>
                                <w:top w:val="none" w:sz="0" w:space="0" w:color="auto"/>
                                <w:left w:val="none" w:sz="0" w:space="0" w:color="auto"/>
                                <w:bottom w:val="none" w:sz="0" w:space="0" w:color="auto"/>
                                <w:right w:val="none" w:sz="0" w:space="0" w:color="auto"/>
                              </w:divBdr>
                              <w:divsChild>
                                <w:div w:id="1359505818">
                                  <w:marLeft w:val="0"/>
                                  <w:marRight w:val="0"/>
                                  <w:marTop w:val="0"/>
                                  <w:marBottom w:val="0"/>
                                  <w:divBdr>
                                    <w:top w:val="none" w:sz="0" w:space="0" w:color="auto"/>
                                    <w:left w:val="none" w:sz="0" w:space="0" w:color="auto"/>
                                    <w:bottom w:val="none" w:sz="0" w:space="0" w:color="auto"/>
                                    <w:right w:val="none" w:sz="0" w:space="0" w:color="auto"/>
                                  </w:divBdr>
                                  <w:divsChild>
                                    <w:div w:id="1723408773">
                                      <w:marLeft w:val="0"/>
                                      <w:marRight w:val="0"/>
                                      <w:marTop w:val="0"/>
                                      <w:marBottom w:val="0"/>
                                      <w:divBdr>
                                        <w:top w:val="none" w:sz="0" w:space="0" w:color="auto"/>
                                        <w:left w:val="none" w:sz="0" w:space="0" w:color="auto"/>
                                        <w:bottom w:val="none" w:sz="0" w:space="0" w:color="auto"/>
                                        <w:right w:val="none" w:sz="0" w:space="0" w:color="auto"/>
                                      </w:divBdr>
                                    </w:div>
                                    <w:div w:id="1549223933">
                                      <w:marLeft w:val="0"/>
                                      <w:marRight w:val="0"/>
                                      <w:marTop w:val="0"/>
                                      <w:marBottom w:val="0"/>
                                      <w:divBdr>
                                        <w:top w:val="none" w:sz="0" w:space="0" w:color="auto"/>
                                        <w:left w:val="none" w:sz="0" w:space="0" w:color="auto"/>
                                        <w:bottom w:val="none" w:sz="0" w:space="0" w:color="auto"/>
                                        <w:right w:val="none" w:sz="0" w:space="0" w:color="auto"/>
                                      </w:divBdr>
                                      <w:divsChild>
                                        <w:div w:id="264263985">
                                          <w:marLeft w:val="0"/>
                                          <w:marRight w:val="0"/>
                                          <w:marTop w:val="0"/>
                                          <w:marBottom w:val="0"/>
                                          <w:divBdr>
                                            <w:top w:val="none" w:sz="0" w:space="0" w:color="auto"/>
                                            <w:left w:val="none" w:sz="0" w:space="0" w:color="auto"/>
                                            <w:bottom w:val="none" w:sz="0" w:space="0" w:color="auto"/>
                                            <w:right w:val="none" w:sz="0" w:space="0" w:color="auto"/>
                                          </w:divBdr>
                                          <w:divsChild>
                                            <w:div w:id="1443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110808">
          <w:marLeft w:val="0"/>
          <w:marRight w:val="0"/>
          <w:marTop w:val="990"/>
          <w:marBottom w:val="720"/>
          <w:divBdr>
            <w:top w:val="none" w:sz="0" w:space="0" w:color="auto"/>
            <w:left w:val="none" w:sz="0" w:space="0" w:color="auto"/>
            <w:bottom w:val="none" w:sz="0" w:space="0" w:color="auto"/>
            <w:right w:val="none" w:sz="0" w:space="0" w:color="auto"/>
          </w:divBdr>
          <w:divsChild>
            <w:div w:id="1223297892">
              <w:marLeft w:val="0"/>
              <w:marRight w:val="0"/>
              <w:marTop w:val="0"/>
              <w:marBottom w:val="0"/>
              <w:divBdr>
                <w:top w:val="none" w:sz="0" w:space="0" w:color="auto"/>
                <w:left w:val="none" w:sz="0" w:space="0" w:color="auto"/>
                <w:bottom w:val="none" w:sz="0" w:space="0" w:color="auto"/>
                <w:right w:val="none" w:sz="0" w:space="0" w:color="auto"/>
              </w:divBdr>
              <w:divsChild>
                <w:div w:id="1111391265">
                  <w:marLeft w:val="0"/>
                  <w:marRight w:val="0"/>
                  <w:marTop w:val="0"/>
                  <w:marBottom w:val="0"/>
                  <w:divBdr>
                    <w:top w:val="none" w:sz="0" w:space="0" w:color="auto"/>
                    <w:left w:val="none" w:sz="0" w:space="0" w:color="auto"/>
                    <w:bottom w:val="none" w:sz="0" w:space="0" w:color="auto"/>
                    <w:right w:val="none" w:sz="0" w:space="0" w:color="auto"/>
                  </w:divBdr>
                </w:div>
                <w:div w:id="980115595">
                  <w:marLeft w:val="0"/>
                  <w:marRight w:val="0"/>
                  <w:marTop w:val="0"/>
                  <w:marBottom w:val="0"/>
                  <w:divBdr>
                    <w:top w:val="none" w:sz="0" w:space="0" w:color="auto"/>
                    <w:left w:val="none" w:sz="0" w:space="0" w:color="auto"/>
                    <w:bottom w:val="none" w:sz="0" w:space="0" w:color="auto"/>
                    <w:right w:val="none" w:sz="0" w:space="0" w:color="auto"/>
                  </w:divBdr>
                  <w:divsChild>
                    <w:div w:id="1436753924">
                      <w:marLeft w:val="0"/>
                      <w:marRight w:val="0"/>
                      <w:marTop w:val="0"/>
                      <w:marBottom w:val="0"/>
                      <w:divBdr>
                        <w:top w:val="none" w:sz="0" w:space="0" w:color="auto"/>
                        <w:left w:val="none" w:sz="0" w:space="0" w:color="auto"/>
                        <w:bottom w:val="none" w:sz="0" w:space="0" w:color="auto"/>
                        <w:right w:val="none" w:sz="0" w:space="0" w:color="auto"/>
                      </w:divBdr>
                      <w:divsChild>
                        <w:div w:id="1977755613">
                          <w:marLeft w:val="0"/>
                          <w:marRight w:val="0"/>
                          <w:marTop w:val="0"/>
                          <w:marBottom w:val="0"/>
                          <w:divBdr>
                            <w:top w:val="none" w:sz="0" w:space="0" w:color="auto"/>
                            <w:left w:val="none" w:sz="0" w:space="0" w:color="auto"/>
                            <w:bottom w:val="none" w:sz="0" w:space="0" w:color="auto"/>
                            <w:right w:val="none" w:sz="0" w:space="0" w:color="auto"/>
                          </w:divBdr>
                          <w:divsChild>
                            <w:div w:id="6755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821772">
                  <w:marLeft w:val="0"/>
                  <w:marRight w:val="0"/>
                  <w:marTop w:val="0"/>
                  <w:marBottom w:val="0"/>
                  <w:divBdr>
                    <w:top w:val="none" w:sz="0" w:space="0" w:color="auto"/>
                    <w:left w:val="none" w:sz="0" w:space="0" w:color="auto"/>
                    <w:bottom w:val="none" w:sz="0" w:space="0" w:color="auto"/>
                    <w:right w:val="none" w:sz="0" w:space="0" w:color="auto"/>
                  </w:divBdr>
                  <w:divsChild>
                    <w:div w:id="12650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000">
              <w:marLeft w:val="0"/>
              <w:marRight w:val="0"/>
              <w:marTop w:val="195"/>
              <w:marBottom w:val="0"/>
              <w:divBdr>
                <w:top w:val="none" w:sz="0" w:space="0" w:color="auto"/>
                <w:left w:val="none" w:sz="0" w:space="0" w:color="auto"/>
                <w:bottom w:val="none" w:sz="0" w:space="0" w:color="auto"/>
                <w:right w:val="none" w:sz="0" w:space="0" w:color="auto"/>
              </w:divBdr>
              <w:divsChild>
                <w:div w:id="1704479788">
                  <w:marLeft w:val="0"/>
                  <w:marRight w:val="0"/>
                  <w:marTop w:val="0"/>
                  <w:marBottom w:val="0"/>
                  <w:divBdr>
                    <w:top w:val="none" w:sz="0" w:space="0" w:color="auto"/>
                    <w:left w:val="none" w:sz="0" w:space="0" w:color="auto"/>
                    <w:bottom w:val="none" w:sz="0" w:space="0" w:color="auto"/>
                    <w:right w:val="none" w:sz="0" w:space="0" w:color="auto"/>
                  </w:divBdr>
                  <w:divsChild>
                    <w:div w:id="1329333554">
                      <w:marLeft w:val="0"/>
                      <w:marRight w:val="0"/>
                      <w:marTop w:val="0"/>
                      <w:marBottom w:val="0"/>
                      <w:divBdr>
                        <w:top w:val="none" w:sz="0" w:space="0" w:color="auto"/>
                        <w:left w:val="none" w:sz="0" w:space="0" w:color="auto"/>
                        <w:bottom w:val="none" w:sz="0" w:space="0" w:color="auto"/>
                        <w:right w:val="none" w:sz="0" w:space="0" w:color="auto"/>
                      </w:divBdr>
                      <w:divsChild>
                        <w:div w:id="996112312">
                          <w:marLeft w:val="0"/>
                          <w:marRight w:val="0"/>
                          <w:marTop w:val="0"/>
                          <w:marBottom w:val="0"/>
                          <w:divBdr>
                            <w:top w:val="none" w:sz="0" w:space="0" w:color="auto"/>
                            <w:left w:val="none" w:sz="0" w:space="0" w:color="auto"/>
                            <w:bottom w:val="none" w:sz="0" w:space="0" w:color="auto"/>
                            <w:right w:val="none" w:sz="0" w:space="0" w:color="auto"/>
                          </w:divBdr>
                          <w:divsChild>
                            <w:div w:id="399208851">
                              <w:marLeft w:val="0"/>
                              <w:marRight w:val="0"/>
                              <w:marTop w:val="0"/>
                              <w:marBottom w:val="0"/>
                              <w:divBdr>
                                <w:top w:val="none" w:sz="0" w:space="0" w:color="auto"/>
                                <w:left w:val="none" w:sz="0" w:space="0" w:color="auto"/>
                                <w:bottom w:val="none" w:sz="0" w:space="0" w:color="auto"/>
                                <w:right w:val="none" w:sz="0" w:space="0" w:color="auto"/>
                              </w:divBdr>
                              <w:divsChild>
                                <w:div w:id="693730890">
                                  <w:marLeft w:val="0"/>
                                  <w:marRight w:val="0"/>
                                  <w:marTop w:val="0"/>
                                  <w:marBottom w:val="0"/>
                                  <w:divBdr>
                                    <w:top w:val="none" w:sz="0" w:space="0" w:color="auto"/>
                                    <w:left w:val="none" w:sz="0" w:space="0" w:color="auto"/>
                                    <w:bottom w:val="none" w:sz="0" w:space="0" w:color="auto"/>
                                    <w:right w:val="none" w:sz="0" w:space="0" w:color="auto"/>
                                  </w:divBdr>
                                  <w:divsChild>
                                    <w:div w:id="928924020">
                                      <w:marLeft w:val="0"/>
                                      <w:marRight w:val="0"/>
                                      <w:marTop w:val="0"/>
                                      <w:marBottom w:val="0"/>
                                      <w:divBdr>
                                        <w:top w:val="none" w:sz="0" w:space="0" w:color="auto"/>
                                        <w:left w:val="none" w:sz="0" w:space="0" w:color="auto"/>
                                        <w:bottom w:val="none" w:sz="0" w:space="0" w:color="auto"/>
                                        <w:right w:val="none" w:sz="0" w:space="0" w:color="auto"/>
                                      </w:divBdr>
                                      <w:divsChild>
                                        <w:div w:id="16085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280387">
                          <w:marLeft w:val="0"/>
                          <w:marRight w:val="0"/>
                          <w:marTop w:val="0"/>
                          <w:marBottom w:val="0"/>
                          <w:divBdr>
                            <w:top w:val="none" w:sz="0" w:space="0" w:color="auto"/>
                            <w:left w:val="none" w:sz="0" w:space="0" w:color="auto"/>
                            <w:bottom w:val="none" w:sz="0" w:space="0" w:color="auto"/>
                            <w:right w:val="none" w:sz="0" w:space="0" w:color="auto"/>
                          </w:divBdr>
                          <w:divsChild>
                            <w:div w:id="854153872">
                              <w:marLeft w:val="0"/>
                              <w:marRight w:val="0"/>
                              <w:marTop w:val="0"/>
                              <w:marBottom w:val="0"/>
                              <w:divBdr>
                                <w:top w:val="none" w:sz="0" w:space="0" w:color="auto"/>
                                <w:left w:val="none" w:sz="0" w:space="0" w:color="auto"/>
                                <w:bottom w:val="none" w:sz="0" w:space="0" w:color="auto"/>
                                <w:right w:val="none" w:sz="0" w:space="0" w:color="auto"/>
                              </w:divBdr>
                              <w:divsChild>
                                <w:div w:id="1831168269">
                                  <w:marLeft w:val="0"/>
                                  <w:marRight w:val="0"/>
                                  <w:marTop w:val="0"/>
                                  <w:marBottom w:val="0"/>
                                  <w:divBdr>
                                    <w:top w:val="none" w:sz="0" w:space="0" w:color="auto"/>
                                    <w:left w:val="none" w:sz="0" w:space="0" w:color="auto"/>
                                    <w:bottom w:val="none" w:sz="0" w:space="0" w:color="auto"/>
                                    <w:right w:val="none" w:sz="0" w:space="0" w:color="auto"/>
                                  </w:divBdr>
                                  <w:divsChild>
                                    <w:div w:id="506990169">
                                      <w:marLeft w:val="0"/>
                                      <w:marRight w:val="0"/>
                                      <w:marTop w:val="0"/>
                                      <w:marBottom w:val="0"/>
                                      <w:divBdr>
                                        <w:top w:val="none" w:sz="0" w:space="0" w:color="auto"/>
                                        <w:left w:val="none" w:sz="0" w:space="0" w:color="auto"/>
                                        <w:bottom w:val="none" w:sz="0" w:space="0" w:color="auto"/>
                                        <w:right w:val="none" w:sz="0" w:space="0" w:color="auto"/>
                                      </w:divBdr>
                                      <w:divsChild>
                                        <w:div w:id="209127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725855">
                          <w:marLeft w:val="0"/>
                          <w:marRight w:val="0"/>
                          <w:marTop w:val="0"/>
                          <w:marBottom w:val="0"/>
                          <w:divBdr>
                            <w:top w:val="none" w:sz="0" w:space="0" w:color="auto"/>
                            <w:left w:val="none" w:sz="0" w:space="0" w:color="auto"/>
                            <w:bottom w:val="none" w:sz="0" w:space="0" w:color="auto"/>
                            <w:right w:val="none" w:sz="0" w:space="0" w:color="auto"/>
                          </w:divBdr>
                          <w:divsChild>
                            <w:div w:id="927736659">
                              <w:marLeft w:val="0"/>
                              <w:marRight w:val="0"/>
                              <w:marTop w:val="0"/>
                              <w:marBottom w:val="0"/>
                              <w:divBdr>
                                <w:top w:val="none" w:sz="0" w:space="0" w:color="auto"/>
                                <w:left w:val="none" w:sz="0" w:space="0" w:color="auto"/>
                                <w:bottom w:val="none" w:sz="0" w:space="0" w:color="auto"/>
                                <w:right w:val="none" w:sz="0" w:space="0" w:color="auto"/>
                              </w:divBdr>
                              <w:divsChild>
                                <w:div w:id="351153300">
                                  <w:marLeft w:val="0"/>
                                  <w:marRight w:val="0"/>
                                  <w:marTop w:val="0"/>
                                  <w:marBottom w:val="0"/>
                                  <w:divBdr>
                                    <w:top w:val="none" w:sz="0" w:space="0" w:color="auto"/>
                                    <w:left w:val="none" w:sz="0" w:space="0" w:color="auto"/>
                                    <w:bottom w:val="none" w:sz="0" w:space="0" w:color="auto"/>
                                    <w:right w:val="none" w:sz="0" w:space="0" w:color="auto"/>
                                  </w:divBdr>
                                  <w:divsChild>
                                    <w:div w:id="175389714">
                                      <w:marLeft w:val="0"/>
                                      <w:marRight w:val="0"/>
                                      <w:marTop w:val="0"/>
                                      <w:marBottom w:val="0"/>
                                      <w:divBdr>
                                        <w:top w:val="none" w:sz="0" w:space="0" w:color="auto"/>
                                        <w:left w:val="none" w:sz="0" w:space="0" w:color="auto"/>
                                        <w:bottom w:val="none" w:sz="0" w:space="0" w:color="auto"/>
                                        <w:right w:val="none" w:sz="0" w:space="0" w:color="auto"/>
                                      </w:divBdr>
                                      <w:divsChild>
                                        <w:div w:id="7813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221942">
                          <w:marLeft w:val="0"/>
                          <w:marRight w:val="0"/>
                          <w:marTop w:val="0"/>
                          <w:marBottom w:val="0"/>
                          <w:divBdr>
                            <w:top w:val="none" w:sz="0" w:space="0" w:color="auto"/>
                            <w:left w:val="none" w:sz="0" w:space="0" w:color="auto"/>
                            <w:bottom w:val="none" w:sz="0" w:space="0" w:color="auto"/>
                            <w:right w:val="none" w:sz="0" w:space="0" w:color="auto"/>
                          </w:divBdr>
                          <w:divsChild>
                            <w:div w:id="635721561">
                              <w:marLeft w:val="0"/>
                              <w:marRight w:val="0"/>
                              <w:marTop w:val="0"/>
                              <w:marBottom w:val="0"/>
                              <w:divBdr>
                                <w:top w:val="none" w:sz="0" w:space="0" w:color="auto"/>
                                <w:left w:val="none" w:sz="0" w:space="0" w:color="auto"/>
                                <w:bottom w:val="none" w:sz="0" w:space="0" w:color="auto"/>
                                <w:right w:val="none" w:sz="0" w:space="0" w:color="auto"/>
                              </w:divBdr>
                              <w:divsChild>
                                <w:div w:id="1900630016">
                                  <w:marLeft w:val="0"/>
                                  <w:marRight w:val="0"/>
                                  <w:marTop w:val="0"/>
                                  <w:marBottom w:val="0"/>
                                  <w:divBdr>
                                    <w:top w:val="none" w:sz="0" w:space="0" w:color="auto"/>
                                    <w:left w:val="none" w:sz="0" w:space="0" w:color="auto"/>
                                    <w:bottom w:val="none" w:sz="0" w:space="0" w:color="auto"/>
                                    <w:right w:val="none" w:sz="0" w:space="0" w:color="auto"/>
                                  </w:divBdr>
                                  <w:divsChild>
                                    <w:div w:id="373428642">
                                      <w:marLeft w:val="0"/>
                                      <w:marRight w:val="0"/>
                                      <w:marTop w:val="0"/>
                                      <w:marBottom w:val="0"/>
                                      <w:divBdr>
                                        <w:top w:val="none" w:sz="0" w:space="0" w:color="auto"/>
                                        <w:left w:val="none" w:sz="0" w:space="0" w:color="auto"/>
                                        <w:bottom w:val="none" w:sz="0" w:space="0" w:color="auto"/>
                                        <w:right w:val="none" w:sz="0" w:space="0" w:color="auto"/>
                                      </w:divBdr>
                                      <w:divsChild>
                                        <w:div w:id="138930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620335">
                          <w:marLeft w:val="0"/>
                          <w:marRight w:val="0"/>
                          <w:marTop w:val="240"/>
                          <w:marBottom w:val="0"/>
                          <w:divBdr>
                            <w:top w:val="none" w:sz="0" w:space="0" w:color="auto"/>
                            <w:left w:val="none" w:sz="0" w:space="0" w:color="auto"/>
                            <w:bottom w:val="none" w:sz="0" w:space="0" w:color="auto"/>
                            <w:right w:val="none" w:sz="0" w:space="0" w:color="auto"/>
                          </w:divBdr>
                          <w:divsChild>
                            <w:div w:id="1599479654">
                              <w:marLeft w:val="0"/>
                              <w:marRight w:val="0"/>
                              <w:marTop w:val="0"/>
                              <w:marBottom w:val="0"/>
                              <w:divBdr>
                                <w:top w:val="none" w:sz="0" w:space="0" w:color="auto"/>
                                <w:left w:val="none" w:sz="0" w:space="0" w:color="auto"/>
                                <w:bottom w:val="none" w:sz="0" w:space="0" w:color="auto"/>
                                <w:right w:val="none" w:sz="0" w:space="0" w:color="auto"/>
                              </w:divBdr>
                              <w:divsChild>
                                <w:div w:id="1769736802">
                                  <w:marLeft w:val="0"/>
                                  <w:marRight w:val="0"/>
                                  <w:marTop w:val="0"/>
                                  <w:marBottom w:val="0"/>
                                  <w:divBdr>
                                    <w:top w:val="none" w:sz="0" w:space="0" w:color="auto"/>
                                    <w:left w:val="none" w:sz="0" w:space="0" w:color="auto"/>
                                    <w:bottom w:val="none" w:sz="0" w:space="0" w:color="auto"/>
                                    <w:right w:val="none" w:sz="0" w:space="0" w:color="auto"/>
                                  </w:divBdr>
                                  <w:divsChild>
                                    <w:div w:id="1509906097">
                                      <w:marLeft w:val="0"/>
                                      <w:marRight w:val="0"/>
                                      <w:marTop w:val="0"/>
                                      <w:marBottom w:val="0"/>
                                      <w:divBdr>
                                        <w:top w:val="none" w:sz="0" w:space="0" w:color="auto"/>
                                        <w:left w:val="none" w:sz="0" w:space="0" w:color="auto"/>
                                        <w:bottom w:val="none" w:sz="0" w:space="0" w:color="auto"/>
                                        <w:right w:val="none" w:sz="0" w:space="0" w:color="auto"/>
                                      </w:divBdr>
                                    </w:div>
                                    <w:div w:id="1561475939">
                                      <w:marLeft w:val="0"/>
                                      <w:marRight w:val="0"/>
                                      <w:marTop w:val="0"/>
                                      <w:marBottom w:val="0"/>
                                      <w:divBdr>
                                        <w:top w:val="none" w:sz="0" w:space="0" w:color="auto"/>
                                        <w:left w:val="none" w:sz="0" w:space="0" w:color="auto"/>
                                        <w:bottom w:val="none" w:sz="0" w:space="0" w:color="auto"/>
                                        <w:right w:val="none" w:sz="0" w:space="0" w:color="auto"/>
                                      </w:divBdr>
                                      <w:divsChild>
                                        <w:div w:id="75828114">
                                          <w:marLeft w:val="0"/>
                                          <w:marRight w:val="0"/>
                                          <w:marTop w:val="0"/>
                                          <w:marBottom w:val="0"/>
                                          <w:divBdr>
                                            <w:top w:val="none" w:sz="0" w:space="0" w:color="auto"/>
                                            <w:left w:val="none" w:sz="0" w:space="0" w:color="auto"/>
                                            <w:bottom w:val="none" w:sz="0" w:space="0" w:color="auto"/>
                                            <w:right w:val="none" w:sz="0" w:space="0" w:color="auto"/>
                                          </w:divBdr>
                                          <w:divsChild>
                                            <w:div w:id="161624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496364">
          <w:marLeft w:val="0"/>
          <w:marRight w:val="0"/>
          <w:marTop w:val="990"/>
          <w:marBottom w:val="720"/>
          <w:divBdr>
            <w:top w:val="none" w:sz="0" w:space="0" w:color="auto"/>
            <w:left w:val="none" w:sz="0" w:space="0" w:color="auto"/>
            <w:bottom w:val="none" w:sz="0" w:space="0" w:color="auto"/>
            <w:right w:val="none" w:sz="0" w:space="0" w:color="auto"/>
          </w:divBdr>
          <w:divsChild>
            <w:div w:id="1929079228">
              <w:marLeft w:val="0"/>
              <w:marRight w:val="0"/>
              <w:marTop w:val="0"/>
              <w:marBottom w:val="0"/>
              <w:divBdr>
                <w:top w:val="none" w:sz="0" w:space="0" w:color="auto"/>
                <w:left w:val="none" w:sz="0" w:space="0" w:color="auto"/>
                <w:bottom w:val="none" w:sz="0" w:space="0" w:color="auto"/>
                <w:right w:val="none" w:sz="0" w:space="0" w:color="auto"/>
              </w:divBdr>
              <w:divsChild>
                <w:div w:id="1451388922">
                  <w:marLeft w:val="0"/>
                  <w:marRight w:val="0"/>
                  <w:marTop w:val="0"/>
                  <w:marBottom w:val="0"/>
                  <w:divBdr>
                    <w:top w:val="none" w:sz="0" w:space="0" w:color="auto"/>
                    <w:left w:val="none" w:sz="0" w:space="0" w:color="auto"/>
                    <w:bottom w:val="none" w:sz="0" w:space="0" w:color="auto"/>
                    <w:right w:val="none" w:sz="0" w:space="0" w:color="auto"/>
                  </w:divBdr>
                </w:div>
                <w:div w:id="1692142319">
                  <w:marLeft w:val="0"/>
                  <w:marRight w:val="0"/>
                  <w:marTop w:val="0"/>
                  <w:marBottom w:val="0"/>
                  <w:divBdr>
                    <w:top w:val="none" w:sz="0" w:space="0" w:color="auto"/>
                    <w:left w:val="none" w:sz="0" w:space="0" w:color="auto"/>
                    <w:bottom w:val="none" w:sz="0" w:space="0" w:color="auto"/>
                    <w:right w:val="none" w:sz="0" w:space="0" w:color="auto"/>
                  </w:divBdr>
                  <w:divsChild>
                    <w:div w:id="772242243">
                      <w:marLeft w:val="0"/>
                      <w:marRight w:val="0"/>
                      <w:marTop w:val="0"/>
                      <w:marBottom w:val="0"/>
                      <w:divBdr>
                        <w:top w:val="none" w:sz="0" w:space="0" w:color="auto"/>
                        <w:left w:val="none" w:sz="0" w:space="0" w:color="auto"/>
                        <w:bottom w:val="none" w:sz="0" w:space="0" w:color="auto"/>
                        <w:right w:val="none" w:sz="0" w:space="0" w:color="auto"/>
                      </w:divBdr>
                      <w:divsChild>
                        <w:div w:id="129910607">
                          <w:marLeft w:val="0"/>
                          <w:marRight w:val="0"/>
                          <w:marTop w:val="0"/>
                          <w:marBottom w:val="0"/>
                          <w:divBdr>
                            <w:top w:val="none" w:sz="0" w:space="0" w:color="auto"/>
                            <w:left w:val="none" w:sz="0" w:space="0" w:color="auto"/>
                            <w:bottom w:val="none" w:sz="0" w:space="0" w:color="auto"/>
                            <w:right w:val="none" w:sz="0" w:space="0" w:color="auto"/>
                          </w:divBdr>
                          <w:divsChild>
                            <w:div w:id="176980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52065">
                  <w:marLeft w:val="0"/>
                  <w:marRight w:val="0"/>
                  <w:marTop w:val="0"/>
                  <w:marBottom w:val="0"/>
                  <w:divBdr>
                    <w:top w:val="none" w:sz="0" w:space="0" w:color="auto"/>
                    <w:left w:val="none" w:sz="0" w:space="0" w:color="auto"/>
                    <w:bottom w:val="none" w:sz="0" w:space="0" w:color="auto"/>
                    <w:right w:val="none" w:sz="0" w:space="0" w:color="auto"/>
                  </w:divBdr>
                  <w:divsChild>
                    <w:div w:id="11969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9904">
              <w:marLeft w:val="0"/>
              <w:marRight w:val="0"/>
              <w:marTop w:val="195"/>
              <w:marBottom w:val="0"/>
              <w:divBdr>
                <w:top w:val="none" w:sz="0" w:space="0" w:color="auto"/>
                <w:left w:val="none" w:sz="0" w:space="0" w:color="auto"/>
                <w:bottom w:val="none" w:sz="0" w:space="0" w:color="auto"/>
                <w:right w:val="none" w:sz="0" w:space="0" w:color="auto"/>
              </w:divBdr>
              <w:divsChild>
                <w:div w:id="762411993">
                  <w:marLeft w:val="0"/>
                  <w:marRight w:val="0"/>
                  <w:marTop w:val="0"/>
                  <w:marBottom w:val="0"/>
                  <w:divBdr>
                    <w:top w:val="none" w:sz="0" w:space="0" w:color="auto"/>
                    <w:left w:val="none" w:sz="0" w:space="0" w:color="auto"/>
                    <w:bottom w:val="none" w:sz="0" w:space="0" w:color="auto"/>
                    <w:right w:val="none" w:sz="0" w:space="0" w:color="auto"/>
                  </w:divBdr>
                  <w:divsChild>
                    <w:div w:id="522286173">
                      <w:marLeft w:val="0"/>
                      <w:marRight w:val="0"/>
                      <w:marTop w:val="0"/>
                      <w:marBottom w:val="0"/>
                      <w:divBdr>
                        <w:top w:val="none" w:sz="0" w:space="0" w:color="auto"/>
                        <w:left w:val="none" w:sz="0" w:space="0" w:color="auto"/>
                        <w:bottom w:val="none" w:sz="0" w:space="0" w:color="auto"/>
                        <w:right w:val="none" w:sz="0" w:space="0" w:color="auto"/>
                      </w:divBdr>
                      <w:divsChild>
                        <w:div w:id="86005881">
                          <w:marLeft w:val="0"/>
                          <w:marRight w:val="0"/>
                          <w:marTop w:val="0"/>
                          <w:marBottom w:val="0"/>
                          <w:divBdr>
                            <w:top w:val="none" w:sz="0" w:space="0" w:color="auto"/>
                            <w:left w:val="none" w:sz="0" w:space="0" w:color="auto"/>
                            <w:bottom w:val="none" w:sz="0" w:space="0" w:color="auto"/>
                            <w:right w:val="none" w:sz="0" w:space="0" w:color="auto"/>
                          </w:divBdr>
                          <w:divsChild>
                            <w:div w:id="739523435">
                              <w:marLeft w:val="0"/>
                              <w:marRight w:val="0"/>
                              <w:marTop w:val="0"/>
                              <w:marBottom w:val="0"/>
                              <w:divBdr>
                                <w:top w:val="none" w:sz="0" w:space="0" w:color="auto"/>
                                <w:left w:val="none" w:sz="0" w:space="0" w:color="auto"/>
                                <w:bottom w:val="none" w:sz="0" w:space="0" w:color="auto"/>
                                <w:right w:val="none" w:sz="0" w:space="0" w:color="auto"/>
                              </w:divBdr>
                              <w:divsChild>
                                <w:div w:id="911278952">
                                  <w:marLeft w:val="0"/>
                                  <w:marRight w:val="0"/>
                                  <w:marTop w:val="0"/>
                                  <w:marBottom w:val="0"/>
                                  <w:divBdr>
                                    <w:top w:val="none" w:sz="0" w:space="0" w:color="auto"/>
                                    <w:left w:val="none" w:sz="0" w:space="0" w:color="auto"/>
                                    <w:bottom w:val="none" w:sz="0" w:space="0" w:color="auto"/>
                                    <w:right w:val="none" w:sz="0" w:space="0" w:color="auto"/>
                                  </w:divBdr>
                                  <w:divsChild>
                                    <w:div w:id="545264229">
                                      <w:marLeft w:val="0"/>
                                      <w:marRight w:val="0"/>
                                      <w:marTop w:val="0"/>
                                      <w:marBottom w:val="0"/>
                                      <w:divBdr>
                                        <w:top w:val="none" w:sz="0" w:space="0" w:color="auto"/>
                                        <w:left w:val="none" w:sz="0" w:space="0" w:color="auto"/>
                                        <w:bottom w:val="none" w:sz="0" w:space="0" w:color="auto"/>
                                        <w:right w:val="none" w:sz="0" w:space="0" w:color="auto"/>
                                      </w:divBdr>
                                      <w:divsChild>
                                        <w:div w:id="193220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1733">
                          <w:marLeft w:val="0"/>
                          <w:marRight w:val="0"/>
                          <w:marTop w:val="0"/>
                          <w:marBottom w:val="0"/>
                          <w:divBdr>
                            <w:top w:val="none" w:sz="0" w:space="0" w:color="auto"/>
                            <w:left w:val="none" w:sz="0" w:space="0" w:color="auto"/>
                            <w:bottom w:val="none" w:sz="0" w:space="0" w:color="auto"/>
                            <w:right w:val="none" w:sz="0" w:space="0" w:color="auto"/>
                          </w:divBdr>
                          <w:divsChild>
                            <w:div w:id="512379429">
                              <w:marLeft w:val="0"/>
                              <w:marRight w:val="0"/>
                              <w:marTop w:val="0"/>
                              <w:marBottom w:val="0"/>
                              <w:divBdr>
                                <w:top w:val="none" w:sz="0" w:space="0" w:color="auto"/>
                                <w:left w:val="none" w:sz="0" w:space="0" w:color="auto"/>
                                <w:bottom w:val="none" w:sz="0" w:space="0" w:color="auto"/>
                                <w:right w:val="none" w:sz="0" w:space="0" w:color="auto"/>
                              </w:divBdr>
                              <w:divsChild>
                                <w:div w:id="1613979866">
                                  <w:marLeft w:val="0"/>
                                  <w:marRight w:val="0"/>
                                  <w:marTop w:val="0"/>
                                  <w:marBottom w:val="0"/>
                                  <w:divBdr>
                                    <w:top w:val="none" w:sz="0" w:space="0" w:color="auto"/>
                                    <w:left w:val="none" w:sz="0" w:space="0" w:color="auto"/>
                                    <w:bottom w:val="none" w:sz="0" w:space="0" w:color="auto"/>
                                    <w:right w:val="none" w:sz="0" w:space="0" w:color="auto"/>
                                  </w:divBdr>
                                  <w:divsChild>
                                    <w:div w:id="991179198">
                                      <w:marLeft w:val="0"/>
                                      <w:marRight w:val="0"/>
                                      <w:marTop w:val="0"/>
                                      <w:marBottom w:val="0"/>
                                      <w:divBdr>
                                        <w:top w:val="none" w:sz="0" w:space="0" w:color="auto"/>
                                        <w:left w:val="none" w:sz="0" w:space="0" w:color="auto"/>
                                        <w:bottom w:val="none" w:sz="0" w:space="0" w:color="auto"/>
                                        <w:right w:val="none" w:sz="0" w:space="0" w:color="auto"/>
                                      </w:divBdr>
                                      <w:divsChild>
                                        <w:div w:id="12771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004886">
                          <w:marLeft w:val="0"/>
                          <w:marRight w:val="0"/>
                          <w:marTop w:val="0"/>
                          <w:marBottom w:val="0"/>
                          <w:divBdr>
                            <w:top w:val="none" w:sz="0" w:space="0" w:color="auto"/>
                            <w:left w:val="none" w:sz="0" w:space="0" w:color="auto"/>
                            <w:bottom w:val="none" w:sz="0" w:space="0" w:color="auto"/>
                            <w:right w:val="none" w:sz="0" w:space="0" w:color="auto"/>
                          </w:divBdr>
                          <w:divsChild>
                            <w:div w:id="1617835670">
                              <w:marLeft w:val="0"/>
                              <w:marRight w:val="0"/>
                              <w:marTop w:val="0"/>
                              <w:marBottom w:val="0"/>
                              <w:divBdr>
                                <w:top w:val="none" w:sz="0" w:space="0" w:color="auto"/>
                                <w:left w:val="none" w:sz="0" w:space="0" w:color="auto"/>
                                <w:bottom w:val="none" w:sz="0" w:space="0" w:color="auto"/>
                                <w:right w:val="none" w:sz="0" w:space="0" w:color="auto"/>
                              </w:divBdr>
                              <w:divsChild>
                                <w:div w:id="566305603">
                                  <w:marLeft w:val="0"/>
                                  <w:marRight w:val="0"/>
                                  <w:marTop w:val="0"/>
                                  <w:marBottom w:val="0"/>
                                  <w:divBdr>
                                    <w:top w:val="none" w:sz="0" w:space="0" w:color="auto"/>
                                    <w:left w:val="none" w:sz="0" w:space="0" w:color="auto"/>
                                    <w:bottom w:val="none" w:sz="0" w:space="0" w:color="auto"/>
                                    <w:right w:val="none" w:sz="0" w:space="0" w:color="auto"/>
                                  </w:divBdr>
                                  <w:divsChild>
                                    <w:div w:id="1709331633">
                                      <w:marLeft w:val="0"/>
                                      <w:marRight w:val="0"/>
                                      <w:marTop w:val="0"/>
                                      <w:marBottom w:val="0"/>
                                      <w:divBdr>
                                        <w:top w:val="none" w:sz="0" w:space="0" w:color="auto"/>
                                        <w:left w:val="none" w:sz="0" w:space="0" w:color="auto"/>
                                        <w:bottom w:val="none" w:sz="0" w:space="0" w:color="auto"/>
                                        <w:right w:val="none" w:sz="0" w:space="0" w:color="auto"/>
                                      </w:divBdr>
                                      <w:divsChild>
                                        <w:div w:id="124795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385416">
                          <w:marLeft w:val="0"/>
                          <w:marRight w:val="0"/>
                          <w:marTop w:val="0"/>
                          <w:marBottom w:val="0"/>
                          <w:divBdr>
                            <w:top w:val="none" w:sz="0" w:space="0" w:color="auto"/>
                            <w:left w:val="none" w:sz="0" w:space="0" w:color="auto"/>
                            <w:bottom w:val="none" w:sz="0" w:space="0" w:color="auto"/>
                            <w:right w:val="none" w:sz="0" w:space="0" w:color="auto"/>
                          </w:divBdr>
                          <w:divsChild>
                            <w:div w:id="573777307">
                              <w:marLeft w:val="0"/>
                              <w:marRight w:val="0"/>
                              <w:marTop w:val="0"/>
                              <w:marBottom w:val="0"/>
                              <w:divBdr>
                                <w:top w:val="none" w:sz="0" w:space="0" w:color="auto"/>
                                <w:left w:val="none" w:sz="0" w:space="0" w:color="auto"/>
                                <w:bottom w:val="none" w:sz="0" w:space="0" w:color="auto"/>
                                <w:right w:val="none" w:sz="0" w:space="0" w:color="auto"/>
                              </w:divBdr>
                              <w:divsChild>
                                <w:div w:id="1133523842">
                                  <w:marLeft w:val="0"/>
                                  <w:marRight w:val="0"/>
                                  <w:marTop w:val="0"/>
                                  <w:marBottom w:val="0"/>
                                  <w:divBdr>
                                    <w:top w:val="none" w:sz="0" w:space="0" w:color="auto"/>
                                    <w:left w:val="none" w:sz="0" w:space="0" w:color="auto"/>
                                    <w:bottom w:val="none" w:sz="0" w:space="0" w:color="auto"/>
                                    <w:right w:val="none" w:sz="0" w:space="0" w:color="auto"/>
                                  </w:divBdr>
                                  <w:divsChild>
                                    <w:div w:id="49691190">
                                      <w:marLeft w:val="0"/>
                                      <w:marRight w:val="0"/>
                                      <w:marTop w:val="0"/>
                                      <w:marBottom w:val="0"/>
                                      <w:divBdr>
                                        <w:top w:val="none" w:sz="0" w:space="0" w:color="auto"/>
                                        <w:left w:val="none" w:sz="0" w:space="0" w:color="auto"/>
                                        <w:bottom w:val="none" w:sz="0" w:space="0" w:color="auto"/>
                                        <w:right w:val="none" w:sz="0" w:space="0" w:color="auto"/>
                                      </w:divBdr>
                                      <w:divsChild>
                                        <w:div w:id="110337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45136">
                          <w:marLeft w:val="0"/>
                          <w:marRight w:val="0"/>
                          <w:marTop w:val="240"/>
                          <w:marBottom w:val="0"/>
                          <w:divBdr>
                            <w:top w:val="none" w:sz="0" w:space="0" w:color="auto"/>
                            <w:left w:val="none" w:sz="0" w:space="0" w:color="auto"/>
                            <w:bottom w:val="none" w:sz="0" w:space="0" w:color="auto"/>
                            <w:right w:val="none" w:sz="0" w:space="0" w:color="auto"/>
                          </w:divBdr>
                          <w:divsChild>
                            <w:div w:id="1753702720">
                              <w:marLeft w:val="0"/>
                              <w:marRight w:val="0"/>
                              <w:marTop w:val="0"/>
                              <w:marBottom w:val="0"/>
                              <w:divBdr>
                                <w:top w:val="none" w:sz="0" w:space="0" w:color="auto"/>
                                <w:left w:val="none" w:sz="0" w:space="0" w:color="auto"/>
                                <w:bottom w:val="none" w:sz="0" w:space="0" w:color="auto"/>
                                <w:right w:val="none" w:sz="0" w:space="0" w:color="auto"/>
                              </w:divBdr>
                              <w:divsChild>
                                <w:div w:id="1279293991">
                                  <w:marLeft w:val="0"/>
                                  <w:marRight w:val="0"/>
                                  <w:marTop w:val="0"/>
                                  <w:marBottom w:val="0"/>
                                  <w:divBdr>
                                    <w:top w:val="none" w:sz="0" w:space="0" w:color="auto"/>
                                    <w:left w:val="none" w:sz="0" w:space="0" w:color="auto"/>
                                    <w:bottom w:val="none" w:sz="0" w:space="0" w:color="auto"/>
                                    <w:right w:val="none" w:sz="0" w:space="0" w:color="auto"/>
                                  </w:divBdr>
                                  <w:divsChild>
                                    <w:div w:id="237058435">
                                      <w:marLeft w:val="0"/>
                                      <w:marRight w:val="0"/>
                                      <w:marTop w:val="0"/>
                                      <w:marBottom w:val="0"/>
                                      <w:divBdr>
                                        <w:top w:val="none" w:sz="0" w:space="0" w:color="auto"/>
                                        <w:left w:val="none" w:sz="0" w:space="0" w:color="auto"/>
                                        <w:bottom w:val="none" w:sz="0" w:space="0" w:color="auto"/>
                                        <w:right w:val="none" w:sz="0" w:space="0" w:color="auto"/>
                                      </w:divBdr>
                                    </w:div>
                                    <w:div w:id="920137720">
                                      <w:marLeft w:val="0"/>
                                      <w:marRight w:val="0"/>
                                      <w:marTop w:val="0"/>
                                      <w:marBottom w:val="0"/>
                                      <w:divBdr>
                                        <w:top w:val="none" w:sz="0" w:space="0" w:color="auto"/>
                                        <w:left w:val="none" w:sz="0" w:space="0" w:color="auto"/>
                                        <w:bottom w:val="none" w:sz="0" w:space="0" w:color="auto"/>
                                        <w:right w:val="none" w:sz="0" w:space="0" w:color="auto"/>
                                      </w:divBdr>
                                      <w:divsChild>
                                        <w:div w:id="2012639391">
                                          <w:marLeft w:val="0"/>
                                          <w:marRight w:val="0"/>
                                          <w:marTop w:val="0"/>
                                          <w:marBottom w:val="0"/>
                                          <w:divBdr>
                                            <w:top w:val="none" w:sz="0" w:space="0" w:color="auto"/>
                                            <w:left w:val="none" w:sz="0" w:space="0" w:color="auto"/>
                                            <w:bottom w:val="none" w:sz="0" w:space="0" w:color="auto"/>
                                            <w:right w:val="none" w:sz="0" w:space="0" w:color="auto"/>
                                          </w:divBdr>
                                          <w:divsChild>
                                            <w:div w:id="16836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25021">
      <w:bodyDiv w:val="1"/>
      <w:marLeft w:val="0"/>
      <w:marRight w:val="0"/>
      <w:marTop w:val="0"/>
      <w:marBottom w:val="0"/>
      <w:divBdr>
        <w:top w:val="none" w:sz="0" w:space="0" w:color="auto"/>
        <w:left w:val="none" w:sz="0" w:space="0" w:color="auto"/>
        <w:bottom w:val="none" w:sz="0" w:space="0" w:color="auto"/>
        <w:right w:val="none" w:sz="0" w:space="0" w:color="auto"/>
      </w:divBdr>
    </w:div>
    <w:div w:id="195701093">
      <w:bodyDiv w:val="1"/>
      <w:marLeft w:val="0"/>
      <w:marRight w:val="0"/>
      <w:marTop w:val="0"/>
      <w:marBottom w:val="0"/>
      <w:divBdr>
        <w:top w:val="none" w:sz="0" w:space="0" w:color="auto"/>
        <w:left w:val="none" w:sz="0" w:space="0" w:color="auto"/>
        <w:bottom w:val="none" w:sz="0" w:space="0" w:color="auto"/>
        <w:right w:val="none" w:sz="0" w:space="0" w:color="auto"/>
      </w:divBdr>
      <w:divsChild>
        <w:div w:id="1271745121">
          <w:marLeft w:val="0"/>
          <w:marRight w:val="0"/>
          <w:marTop w:val="0"/>
          <w:marBottom w:val="0"/>
          <w:divBdr>
            <w:top w:val="none" w:sz="0" w:space="0" w:color="auto"/>
            <w:left w:val="none" w:sz="0" w:space="0" w:color="auto"/>
            <w:bottom w:val="none" w:sz="0" w:space="0" w:color="auto"/>
            <w:right w:val="none" w:sz="0" w:space="0" w:color="auto"/>
          </w:divBdr>
          <w:divsChild>
            <w:div w:id="1446073070">
              <w:marLeft w:val="0"/>
              <w:marRight w:val="0"/>
              <w:marTop w:val="0"/>
              <w:marBottom w:val="0"/>
              <w:divBdr>
                <w:top w:val="none" w:sz="0" w:space="0" w:color="auto"/>
                <w:left w:val="none" w:sz="0" w:space="0" w:color="auto"/>
                <w:bottom w:val="none" w:sz="0" w:space="0" w:color="auto"/>
                <w:right w:val="none" w:sz="0" w:space="0" w:color="auto"/>
              </w:divBdr>
            </w:div>
            <w:div w:id="1244292345">
              <w:marLeft w:val="0"/>
              <w:marRight w:val="0"/>
              <w:marTop w:val="0"/>
              <w:marBottom w:val="0"/>
              <w:divBdr>
                <w:top w:val="none" w:sz="0" w:space="0" w:color="auto"/>
                <w:left w:val="none" w:sz="0" w:space="0" w:color="auto"/>
                <w:bottom w:val="none" w:sz="0" w:space="0" w:color="auto"/>
                <w:right w:val="none" w:sz="0" w:space="0" w:color="auto"/>
              </w:divBdr>
              <w:divsChild>
                <w:div w:id="59895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031207">
      <w:bodyDiv w:val="1"/>
      <w:marLeft w:val="0"/>
      <w:marRight w:val="0"/>
      <w:marTop w:val="0"/>
      <w:marBottom w:val="0"/>
      <w:divBdr>
        <w:top w:val="none" w:sz="0" w:space="0" w:color="auto"/>
        <w:left w:val="none" w:sz="0" w:space="0" w:color="auto"/>
        <w:bottom w:val="none" w:sz="0" w:space="0" w:color="auto"/>
        <w:right w:val="none" w:sz="0" w:space="0" w:color="auto"/>
      </w:divBdr>
      <w:divsChild>
        <w:div w:id="1941446696">
          <w:marLeft w:val="0"/>
          <w:marRight w:val="0"/>
          <w:marTop w:val="0"/>
          <w:marBottom w:val="0"/>
          <w:divBdr>
            <w:top w:val="none" w:sz="0" w:space="0" w:color="auto"/>
            <w:left w:val="none" w:sz="0" w:space="0" w:color="auto"/>
            <w:bottom w:val="none" w:sz="0" w:space="0" w:color="auto"/>
            <w:right w:val="none" w:sz="0" w:space="0" w:color="auto"/>
          </w:divBdr>
        </w:div>
        <w:div w:id="803426381">
          <w:marLeft w:val="0"/>
          <w:marRight w:val="0"/>
          <w:marTop w:val="0"/>
          <w:marBottom w:val="0"/>
          <w:divBdr>
            <w:top w:val="none" w:sz="0" w:space="0" w:color="auto"/>
            <w:left w:val="none" w:sz="0" w:space="0" w:color="auto"/>
            <w:bottom w:val="none" w:sz="0" w:space="0" w:color="auto"/>
            <w:right w:val="none" w:sz="0" w:space="0" w:color="auto"/>
          </w:divBdr>
        </w:div>
        <w:div w:id="1013846188">
          <w:marLeft w:val="0"/>
          <w:marRight w:val="0"/>
          <w:marTop w:val="0"/>
          <w:marBottom w:val="0"/>
          <w:divBdr>
            <w:top w:val="none" w:sz="0" w:space="0" w:color="auto"/>
            <w:left w:val="none" w:sz="0" w:space="0" w:color="auto"/>
            <w:bottom w:val="none" w:sz="0" w:space="0" w:color="auto"/>
            <w:right w:val="none" w:sz="0" w:space="0" w:color="auto"/>
          </w:divBdr>
        </w:div>
        <w:div w:id="716128828">
          <w:marLeft w:val="0"/>
          <w:marRight w:val="0"/>
          <w:marTop w:val="0"/>
          <w:marBottom w:val="0"/>
          <w:divBdr>
            <w:top w:val="none" w:sz="0" w:space="0" w:color="auto"/>
            <w:left w:val="none" w:sz="0" w:space="0" w:color="auto"/>
            <w:bottom w:val="none" w:sz="0" w:space="0" w:color="auto"/>
            <w:right w:val="none" w:sz="0" w:space="0" w:color="auto"/>
          </w:divBdr>
        </w:div>
        <w:div w:id="24450064">
          <w:marLeft w:val="0"/>
          <w:marRight w:val="0"/>
          <w:marTop w:val="0"/>
          <w:marBottom w:val="0"/>
          <w:divBdr>
            <w:top w:val="none" w:sz="0" w:space="0" w:color="auto"/>
            <w:left w:val="none" w:sz="0" w:space="0" w:color="auto"/>
            <w:bottom w:val="none" w:sz="0" w:space="0" w:color="auto"/>
            <w:right w:val="none" w:sz="0" w:space="0" w:color="auto"/>
          </w:divBdr>
        </w:div>
        <w:div w:id="1230186950">
          <w:marLeft w:val="0"/>
          <w:marRight w:val="0"/>
          <w:marTop w:val="0"/>
          <w:marBottom w:val="0"/>
          <w:divBdr>
            <w:top w:val="none" w:sz="0" w:space="0" w:color="auto"/>
            <w:left w:val="none" w:sz="0" w:space="0" w:color="auto"/>
            <w:bottom w:val="none" w:sz="0" w:space="0" w:color="auto"/>
            <w:right w:val="none" w:sz="0" w:space="0" w:color="auto"/>
          </w:divBdr>
        </w:div>
        <w:div w:id="365132792">
          <w:marLeft w:val="0"/>
          <w:marRight w:val="0"/>
          <w:marTop w:val="0"/>
          <w:marBottom w:val="0"/>
          <w:divBdr>
            <w:top w:val="none" w:sz="0" w:space="0" w:color="auto"/>
            <w:left w:val="none" w:sz="0" w:space="0" w:color="auto"/>
            <w:bottom w:val="none" w:sz="0" w:space="0" w:color="auto"/>
            <w:right w:val="none" w:sz="0" w:space="0" w:color="auto"/>
          </w:divBdr>
        </w:div>
        <w:div w:id="2032681898">
          <w:marLeft w:val="0"/>
          <w:marRight w:val="0"/>
          <w:marTop w:val="0"/>
          <w:marBottom w:val="0"/>
          <w:divBdr>
            <w:top w:val="none" w:sz="0" w:space="0" w:color="auto"/>
            <w:left w:val="none" w:sz="0" w:space="0" w:color="auto"/>
            <w:bottom w:val="none" w:sz="0" w:space="0" w:color="auto"/>
            <w:right w:val="none" w:sz="0" w:space="0" w:color="auto"/>
          </w:divBdr>
        </w:div>
        <w:div w:id="1743213434">
          <w:marLeft w:val="0"/>
          <w:marRight w:val="0"/>
          <w:marTop w:val="0"/>
          <w:marBottom w:val="0"/>
          <w:divBdr>
            <w:top w:val="none" w:sz="0" w:space="0" w:color="auto"/>
            <w:left w:val="none" w:sz="0" w:space="0" w:color="auto"/>
            <w:bottom w:val="none" w:sz="0" w:space="0" w:color="auto"/>
            <w:right w:val="none" w:sz="0" w:space="0" w:color="auto"/>
          </w:divBdr>
        </w:div>
        <w:div w:id="155189312">
          <w:marLeft w:val="0"/>
          <w:marRight w:val="0"/>
          <w:marTop w:val="0"/>
          <w:marBottom w:val="0"/>
          <w:divBdr>
            <w:top w:val="none" w:sz="0" w:space="0" w:color="auto"/>
            <w:left w:val="none" w:sz="0" w:space="0" w:color="auto"/>
            <w:bottom w:val="none" w:sz="0" w:space="0" w:color="auto"/>
            <w:right w:val="none" w:sz="0" w:space="0" w:color="auto"/>
          </w:divBdr>
        </w:div>
        <w:div w:id="728648395">
          <w:marLeft w:val="0"/>
          <w:marRight w:val="0"/>
          <w:marTop w:val="0"/>
          <w:marBottom w:val="0"/>
          <w:divBdr>
            <w:top w:val="none" w:sz="0" w:space="0" w:color="auto"/>
            <w:left w:val="none" w:sz="0" w:space="0" w:color="auto"/>
            <w:bottom w:val="none" w:sz="0" w:space="0" w:color="auto"/>
            <w:right w:val="none" w:sz="0" w:space="0" w:color="auto"/>
          </w:divBdr>
        </w:div>
        <w:div w:id="1567454103">
          <w:marLeft w:val="0"/>
          <w:marRight w:val="0"/>
          <w:marTop w:val="0"/>
          <w:marBottom w:val="0"/>
          <w:divBdr>
            <w:top w:val="none" w:sz="0" w:space="0" w:color="auto"/>
            <w:left w:val="none" w:sz="0" w:space="0" w:color="auto"/>
            <w:bottom w:val="none" w:sz="0" w:space="0" w:color="auto"/>
            <w:right w:val="none" w:sz="0" w:space="0" w:color="auto"/>
          </w:divBdr>
        </w:div>
        <w:div w:id="131404906">
          <w:marLeft w:val="0"/>
          <w:marRight w:val="0"/>
          <w:marTop w:val="0"/>
          <w:marBottom w:val="0"/>
          <w:divBdr>
            <w:top w:val="none" w:sz="0" w:space="0" w:color="auto"/>
            <w:left w:val="none" w:sz="0" w:space="0" w:color="auto"/>
            <w:bottom w:val="none" w:sz="0" w:space="0" w:color="auto"/>
            <w:right w:val="none" w:sz="0" w:space="0" w:color="auto"/>
          </w:divBdr>
        </w:div>
        <w:div w:id="777334089">
          <w:marLeft w:val="0"/>
          <w:marRight w:val="0"/>
          <w:marTop w:val="0"/>
          <w:marBottom w:val="0"/>
          <w:divBdr>
            <w:top w:val="none" w:sz="0" w:space="0" w:color="auto"/>
            <w:left w:val="none" w:sz="0" w:space="0" w:color="auto"/>
            <w:bottom w:val="none" w:sz="0" w:space="0" w:color="auto"/>
            <w:right w:val="none" w:sz="0" w:space="0" w:color="auto"/>
          </w:divBdr>
        </w:div>
        <w:div w:id="1800568108">
          <w:marLeft w:val="0"/>
          <w:marRight w:val="0"/>
          <w:marTop w:val="0"/>
          <w:marBottom w:val="0"/>
          <w:divBdr>
            <w:top w:val="none" w:sz="0" w:space="0" w:color="auto"/>
            <w:left w:val="none" w:sz="0" w:space="0" w:color="auto"/>
            <w:bottom w:val="none" w:sz="0" w:space="0" w:color="auto"/>
            <w:right w:val="none" w:sz="0" w:space="0" w:color="auto"/>
          </w:divBdr>
        </w:div>
        <w:div w:id="1042097554">
          <w:marLeft w:val="0"/>
          <w:marRight w:val="0"/>
          <w:marTop w:val="0"/>
          <w:marBottom w:val="0"/>
          <w:divBdr>
            <w:top w:val="none" w:sz="0" w:space="0" w:color="auto"/>
            <w:left w:val="none" w:sz="0" w:space="0" w:color="auto"/>
            <w:bottom w:val="none" w:sz="0" w:space="0" w:color="auto"/>
            <w:right w:val="none" w:sz="0" w:space="0" w:color="auto"/>
          </w:divBdr>
        </w:div>
        <w:div w:id="1863085298">
          <w:marLeft w:val="0"/>
          <w:marRight w:val="0"/>
          <w:marTop w:val="0"/>
          <w:marBottom w:val="0"/>
          <w:divBdr>
            <w:top w:val="none" w:sz="0" w:space="0" w:color="auto"/>
            <w:left w:val="none" w:sz="0" w:space="0" w:color="auto"/>
            <w:bottom w:val="none" w:sz="0" w:space="0" w:color="auto"/>
            <w:right w:val="none" w:sz="0" w:space="0" w:color="auto"/>
          </w:divBdr>
        </w:div>
        <w:div w:id="928932168">
          <w:marLeft w:val="0"/>
          <w:marRight w:val="0"/>
          <w:marTop w:val="0"/>
          <w:marBottom w:val="0"/>
          <w:divBdr>
            <w:top w:val="none" w:sz="0" w:space="0" w:color="auto"/>
            <w:left w:val="none" w:sz="0" w:space="0" w:color="auto"/>
            <w:bottom w:val="none" w:sz="0" w:space="0" w:color="auto"/>
            <w:right w:val="none" w:sz="0" w:space="0" w:color="auto"/>
          </w:divBdr>
        </w:div>
        <w:div w:id="743142716">
          <w:marLeft w:val="0"/>
          <w:marRight w:val="0"/>
          <w:marTop w:val="0"/>
          <w:marBottom w:val="0"/>
          <w:divBdr>
            <w:top w:val="none" w:sz="0" w:space="0" w:color="auto"/>
            <w:left w:val="none" w:sz="0" w:space="0" w:color="auto"/>
            <w:bottom w:val="none" w:sz="0" w:space="0" w:color="auto"/>
            <w:right w:val="none" w:sz="0" w:space="0" w:color="auto"/>
          </w:divBdr>
        </w:div>
        <w:div w:id="746422217">
          <w:marLeft w:val="0"/>
          <w:marRight w:val="0"/>
          <w:marTop w:val="0"/>
          <w:marBottom w:val="0"/>
          <w:divBdr>
            <w:top w:val="none" w:sz="0" w:space="0" w:color="auto"/>
            <w:left w:val="none" w:sz="0" w:space="0" w:color="auto"/>
            <w:bottom w:val="none" w:sz="0" w:space="0" w:color="auto"/>
            <w:right w:val="none" w:sz="0" w:space="0" w:color="auto"/>
          </w:divBdr>
        </w:div>
        <w:div w:id="2043818591">
          <w:marLeft w:val="0"/>
          <w:marRight w:val="0"/>
          <w:marTop w:val="0"/>
          <w:marBottom w:val="0"/>
          <w:divBdr>
            <w:top w:val="none" w:sz="0" w:space="0" w:color="auto"/>
            <w:left w:val="none" w:sz="0" w:space="0" w:color="auto"/>
            <w:bottom w:val="none" w:sz="0" w:space="0" w:color="auto"/>
            <w:right w:val="none" w:sz="0" w:space="0" w:color="auto"/>
          </w:divBdr>
        </w:div>
        <w:div w:id="1865946294">
          <w:marLeft w:val="0"/>
          <w:marRight w:val="0"/>
          <w:marTop w:val="0"/>
          <w:marBottom w:val="0"/>
          <w:divBdr>
            <w:top w:val="none" w:sz="0" w:space="0" w:color="auto"/>
            <w:left w:val="none" w:sz="0" w:space="0" w:color="auto"/>
            <w:bottom w:val="none" w:sz="0" w:space="0" w:color="auto"/>
            <w:right w:val="none" w:sz="0" w:space="0" w:color="auto"/>
          </w:divBdr>
        </w:div>
        <w:div w:id="239561160">
          <w:marLeft w:val="0"/>
          <w:marRight w:val="0"/>
          <w:marTop w:val="0"/>
          <w:marBottom w:val="0"/>
          <w:divBdr>
            <w:top w:val="none" w:sz="0" w:space="0" w:color="auto"/>
            <w:left w:val="none" w:sz="0" w:space="0" w:color="auto"/>
            <w:bottom w:val="none" w:sz="0" w:space="0" w:color="auto"/>
            <w:right w:val="none" w:sz="0" w:space="0" w:color="auto"/>
          </w:divBdr>
        </w:div>
        <w:div w:id="953558837">
          <w:marLeft w:val="0"/>
          <w:marRight w:val="0"/>
          <w:marTop w:val="0"/>
          <w:marBottom w:val="0"/>
          <w:divBdr>
            <w:top w:val="none" w:sz="0" w:space="0" w:color="auto"/>
            <w:left w:val="none" w:sz="0" w:space="0" w:color="auto"/>
            <w:bottom w:val="none" w:sz="0" w:space="0" w:color="auto"/>
            <w:right w:val="none" w:sz="0" w:space="0" w:color="auto"/>
          </w:divBdr>
        </w:div>
        <w:div w:id="835614093">
          <w:marLeft w:val="0"/>
          <w:marRight w:val="0"/>
          <w:marTop w:val="0"/>
          <w:marBottom w:val="0"/>
          <w:divBdr>
            <w:top w:val="none" w:sz="0" w:space="0" w:color="auto"/>
            <w:left w:val="none" w:sz="0" w:space="0" w:color="auto"/>
            <w:bottom w:val="none" w:sz="0" w:space="0" w:color="auto"/>
            <w:right w:val="none" w:sz="0" w:space="0" w:color="auto"/>
          </w:divBdr>
        </w:div>
        <w:div w:id="1166239154">
          <w:marLeft w:val="0"/>
          <w:marRight w:val="0"/>
          <w:marTop w:val="0"/>
          <w:marBottom w:val="0"/>
          <w:divBdr>
            <w:top w:val="none" w:sz="0" w:space="0" w:color="auto"/>
            <w:left w:val="none" w:sz="0" w:space="0" w:color="auto"/>
            <w:bottom w:val="none" w:sz="0" w:space="0" w:color="auto"/>
            <w:right w:val="none" w:sz="0" w:space="0" w:color="auto"/>
          </w:divBdr>
        </w:div>
        <w:div w:id="300425585">
          <w:marLeft w:val="0"/>
          <w:marRight w:val="0"/>
          <w:marTop w:val="0"/>
          <w:marBottom w:val="0"/>
          <w:divBdr>
            <w:top w:val="none" w:sz="0" w:space="0" w:color="auto"/>
            <w:left w:val="none" w:sz="0" w:space="0" w:color="auto"/>
            <w:bottom w:val="none" w:sz="0" w:space="0" w:color="auto"/>
            <w:right w:val="none" w:sz="0" w:space="0" w:color="auto"/>
          </w:divBdr>
        </w:div>
        <w:div w:id="179857830">
          <w:marLeft w:val="0"/>
          <w:marRight w:val="0"/>
          <w:marTop w:val="0"/>
          <w:marBottom w:val="0"/>
          <w:divBdr>
            <w:top w:val="none" w:sz="0" w:space="0" w:color="auto"/>
            <w:left w:val="none" w:sz="0" w:space="0" w:color="auto"/>
            <w:bottom w:val="none" w:sz="0" w:space="0" w:color="auto"/>
            <w:right w:val="none" w:sz="0" w:space="0" w:color="auto"/>
          </w:divBdr>
        </w:div>
        <w:div w:id="740714822">
          <w:marLeft w:val="0"/>
          <w:marRight w:val="0"/>
          <w:marTop w:val="0"/>
          <w:marBottom w:val="0"/>
          <w:divBdr>
            <w:top w:val="none" w:sz="0" w:space="0" w:color="auto"/>
            <w:left w:val="none" w:sz="0" w:space="0" w:color="auto"/>
            <w:bottom w:val="none" w:sz="0" w:space="0" w:color="auto"/>
            <w:right w:val="none" w:sz="0" w:space="0" w:color="auto"/>
          </w:divBdr>
        </w:div>
        <w:div w:id="1191992939">
          <w:marLeft w:val="0"/>
          <w:marRight w:val="0"/>
          <w:marTop w:val="0"/>
          <w:marBottom w:val="0"/>
          <w:divBdr>
            <w:top w:val="none" w:sz="0" w:space="0" w:color="auto"/>
            <w:left w:val="none" w:sz="0" w:space="0" w:color="auto"/>
            <w:bottom w:val="none" w:sz="0" w:space="0" w:color="auto"/>
            <w:right w:val="none" w:sz="0" w:space="0" w:color="auto"/>
          </w:divBdr>
        </w:div>
        <w:div w:id="1430270362">
          <w:marLeft w:val="0"/>
          <w:marRight w:val="0"/>
          <w:marTop w:val="0"/>
          <w:marBottom w:val="0"/>
          <w:divBdr>
            <w:top w:val="none" w:sz="0" w:space="0" w:color="auto"/>
            <w:left w:val="none" w:sz="0" w:space="0" w:color="auto"/>
            <w:bottom w:val="none" w:sz="0" w:space="0" w:color="auto"/>
            <w:right w:val="none" w:sz="0" w:space="0" w:color="auto"/>
          </w:divBdr>
        </w:div>
        <w:div w:id="86116965">
          <w:marLeft w:val="0"/>
          <w:marRight w:val="0"/>
          <w:marTop w:val="0"/>
          <w:marBottom w:val="0"/>
          <w:divBdr>
            <w:top w:val="none" w:sz="0" w:space="0" w:color="auto"/>
            <w:left w:val="none" w:sz="0" w:space="0" w:color="auto"/>
            <w:bottom w:val="none" w:sz="0" w:space="0" w:color="auto"/>
            <w:right w:val="none" w:sz="0" w:space="0" w:color="auto"/>
          </w:divBdr>
        </w:div>
        <w:div w:id="1197740938">
          <w:marLeft w:val="0"/>
          <w:marRight w:val="0"/>
          <w:marTop w:val="0"/>
          <w:marBottom w:val="0"/>
          <w:divBdr>
            <w:top w:val="none" w:sz="0" w:space="0" w:color="auto"/>
            <w:left w:val="none" w:sz="0" w:space="0" w:color="auto"/>
            <w:bottom w:val="none" w:sz="0" w:space="0" w:color="auto"/>
            <w:right w:val="none" w:sz="0" w:space="0" w:color="auto"/>
          </w:divBdr>
        </w:div>
        <w:div w:id="892617516">
          <w:marLeft w:val="0"/>
          <w:marRight w:val="0"/>
          <w:marTop w:val="0"/>
          <w:marBottom w:val="0"/>
          <w:divBdr>
            <w:top w:val="none" w:sz="0" w:space="0" w:color="auto"/>
            <w:left w:val="none" w:sz="0" w:space="0" w:color="auto"/>
            <w:bottom w:val="none" w:sz="0" w:space="0" w:color="auto"/>
            <w:right w:val="none" w:sz="0" w:space="0" w:color="auto"/>
          </w:divBdr>
        </w:div>
        <w:div w:id="209418323">
          <w:marLeft w:val="0"/>
          <w:marRight w:val="0"/>
          <w:marTop w:val="0"/>
          <w:marBottom w:val="0"/>
          <w:divBdr>
            <w:top w:val="none" w:sz="0" w:space="0" w:color="auto"/>
            <w:left w:val="none" w:sz="0" w:space="0" w:color="auto"/>
            <w:bottom w:val="none" w:sz="0" w:space="0" w:color="auto"/>
            <w:right w:val="none" w:sz="0" w:space="0" w:color="auto"/>
          </w:divBdr>
        </w:div>
        <w:div w:id="1027175027">
          <w:marLeft w:val="0"/>
          <w:marRight w:val="0"/>
          <w:marTop w:val="0"/>
          <w:marBottom w:val="0"/>
          <w:divBdr>
            <w:top w:val="none" w:sz="0" w:space="0" w:color="auto"/>
            <w:left w:val="none" w:sz="0" w:space="0" w:color="auto"/>
            <w:bottom w:val="none" w:sz="0" w:space="0" w:color="auto"/>
            <w:right w:val="none" w:sz="0" w:space="0" w:color="auto"/>
          </w:divBdr>
        </w:div>
        <w:div w:id="1266420351">
          <w:marLeft w:val="0"/>
          <w:marRight w:val="0"/>
          <w:marTop w:val="0"/>
          <w:marBottom w:val="0"/>
          <w:divBdr>
            <w:top w:val="none" w:sz="0" w:space="0" w:color="auto"/>
            <w:left w:val="none" w:sz="0" w:space="0" w:color="auto"/>
            <w:bottom w:val="none" w:sz="0" w:space="0" w:color="auto"/>
            <w:right w:val="none" w:sz="0" w:space="0" w:color="auto"/>
          </w:divBdr>
        </w:div>
        <w:div w:id="832914180">
          <w:marLeft w:val="0"/>
          <w:marRight w:val="0"/>
          <w:marTop w:val="0"/>
          <w:marBottom w:val="0"/>
          <w:divBdr>
            <w:top w:val="none" w:sz="0" w:space="0" w:color="auto"/>
            <w:left w:val="none" w:sz="0" w:space="0" w:color="auto"/>
            <w:bottom w:val="none" w:sz="0" w:space="0" w:color="auto"/>
            <w:right w:val="none" w:sz="0" w:space="0" w:color="auto"/>
          </w:divBdr>
        </w:div>
        <w:div w:id="454714978">
          <w:marLeft w:val="0"/>
          <w:marRight w:val="0"/>
          <w:marTop w:val="0"/>
          <w:marBottom w:val="0"/>
          <w:divBdr>
            <w:top w:val="none" w:sz="0" w:space="0" w:color="auto"/>
            <w:left w:val="none" w:sz="0" w:space="0" w:color="auto"/>
            <w:bottom w:val="none" w:sz="0" w:space="0" w:color="auto"/>
            <w:right w:val="none" w:sz="0" w:space="0" w:color="auto"/>
          </w:divBdr>
        </w:div>
        <w:div w:id="1846936835">
          <w:marLeft w:val="0"/>
          <w:marRight w:val="0"/>
          <w:marTop w:val="0"/>
          <w:marBottom w:val="0"/>
          <w:divBdr>
            <w:top w:val="none" w:sz="0" w:space="0" w:color="auto"/>
            <w:left w:val="none" w:sz="0" w:space="0" w:color="auto"/>
            <w:bottom w:val="none" w:sz="0" w:space="0" w:color="auto"/>
            <w:right w:val="none" w:sz="0" w:space="0" w:color="auto"/>
          </w:divBdr>
        </w:div>
        <w:div w:id="1533956600">
          <w:marLeft w:val="0"/>
          <w:marRight w:val="0"/>
          <w:marTop w:val="0"/>
          <w:marBottom w:val="0"/>
          <w:divBdr>
            <w:top w:val="none" w:sz="0" w:space="0" w:color="auto"/>
            <w:left w:val="none" w:sz="0" w:space="0" w:color="auto"/>
            <w:bottom w:val="none" w:sz="0" w:space="0" w:color="auto"/>
            <w:right w:val="none" w:sz="0" w:space="0" w:color="auto"/>
          </w:divBdr>
        </w:div>
        <w:div w:id="1214999789">
          <w:marLeft w:val="0"/>
          <w:marRight w:val="0"/>
          <w:marTop w:val="0"/>
          <w:marBottom w:val="0"/>
          <w:divBdr>
            <w:top w:val="none" w:sz="0" w:space="0" w:color="auto"/>
            <w:left w:val="none" w:sz="0" w:space="0" w:color="auto"/>
            <w:bottom w:val="none" w:sz="0" w:space="0" w:color="auto"/>
            <w:right w:val="none" w:sz="0" w:space="0" w:color="auto"/>
          </w:divBdr>
        </w:div>
        <w:div w:id="1852644796">
          <w:marLeft w:val="0"/>
          <w:marRight w:val="0"/>
          <w:marTop w:val="0"/>
          <w:marBottom w:val="0"/>
          <w:divBdr>
            <w:top w:val="none" w:sz="0" w:space="0" w:color="auto"/>
            <w:left w:val="none" w:sz="0" w:space="0" w:color="auto"/>
            <w:bottom w:val="none" w:sz="0" w:space="0" w:color="auto"/>
            <w:right w:val="none" w:sz="0" w:space="0" w:color="auto"/>
          </w:divBdr>
        </w:div>
        <w:div w:id="1410998187">
          <w:marLeft w:val="0"/>
          <w:marRight w:val="0"/>
          <w:marTop w:val="0"/>
          <w:marBottom w:val="0"/>
          <w:divBdr>
            <w:top w:val="none" w:sz="0" w:space="0" w:color="auto"/>
            <w:left w:val="none" w:sz="0" w:space="0" w:color="auto"/>
            <w:bottom w:val="none" w:sz="0" w:space="0" w:color="auto"/>
            <w:right w:val="none" w:sz="0" w:space="0" w:color="auto"/>
          </w:divBdr>
        </w:div>
        <w:div w:id="1768572164">
          <w:marLeft w:val="0"/>
          <w:marRight w:val="0"/>
          <w:marTop w:val="0"/>
          <w:marBottom w:val="0"/>
          <w:divBdr>
            <w:top w:val="none" w:sz="0" w:space="0" w:color="auto"/>
            <w:left w:val="none" w:sz="0" w:space="0" w:color="auto"/>
            <w:bottom w:val="none" w:sz="0" w:space="0" w:color="auto"/>
            <w:right w:val="none" w:sz="0" w:space="0" w:color="auto"/>
          </w:divBdr>
        </w:div>
        <w:div w:id="1488933814">
          <w:marLeft w:val="0"/>
          <w:marRight w:val="0"/>
          <w:marTop w:val="0"/>
          <w:marBottom w:val="0"/>
          <w:divBdr>
            <w:top w:val="none" w:sz="0" w:space="0" w:color="auto"/>
            <w:left w:val="none" w:sz="0" w:space="0" w:color="auto"/>
            <w:bottom w:val="none" w:sz="0" w:space="0" w:color="auto"/>
            <w:right w:val="none" w:sz="0" w:space="0" w:color="auto"/>
          </w:divBdr>
        </w:div>
        <w:div w:id="209727414">
          <w:marLeft w:val="0"/>
          <w:marRight w:val="0"/>
          <w:marTop w:val="0"/>
          <w:marBottom w:val="0"/>
          <w:divBdr>
            <w:top w:val="none" w:sz="0" w:space="0" w:color="auto"/>
            <w:left w:val="none" w:sz="0" w:space="0" w:color="auto"/>
            <w:bottom w:val="none" w:sz="0" w:space="0" w:color="auto"/>
            <w:right w:val="none" w:sz="0" w:space="0" w:color="auto"/>
          </w:divBdr>
        </w:div>
        <w:div w:id="1966236222">
          <w:marLeft w:val="0"/>
          <w:marRight w:val="0"/>
          <w:marTop w:val="0"/>
          <w:marBottom w:val="0"/>
          <w:divBdr>
            <w:top w:val="none" w:sz="0" w:space="0" w:color="auto"/>
            <w:left w:val="none" w:sz="0" w:space="0" w:color="auto"/>
            <w:bottom w:val="none" w:sz="0" w:space="0" w:color="auto"/>
            <w:right w:val="none" w:sz="0" w:space="0" w:color="auto"/>
          </w:divBdr>
        </w:div>
        <w:div w:id="112218339">
          <w:marLeft w:val="0"/>
          <w:marRight w:val="0"/>
          <w:marTop w:val="0"/>
          <w:marBottom w:val="0"/>
          <w:divBdr>
            <w:top w:val="none" w:sz="0" w:space="0" w:color="auto"/>
            <w:left w:val="none" w:sz="0" w:space="0" w:color="auto"/>
            <w:bottom w:val="none" w:sz="0" w:space="0" w:color="auto"/>
            <w:right w:val="none" w:sz="0" w:space="0" w:color="auto"/>
          </w:divBdr>
        </w:div>
        <w:div w:id="977535421">
          <w:marLeft w:val="0"/>
          <w:marRight w:val="0"/>
          <w:marTop w:val="0"/>
          <w:marBottom w:val="0"/>
          <w:divBdr>
            <w:top w:val="none" w:sz="0" w:space="0" w:color="auto"/>
            <w:left w:val="none" w:sz="0" w:space="0" w:color="auto"/>
            <w:bottom w:val="none" w:sz="0" w:space="0" w:color="auto"/>
            <w:right w:val="none" w:sz="0" w:space="0" w:color="auto"/>
          </w:divBdr>
        </w:div>
        <w:div w:id="806047860">
          <w:marLeft w:val="0"/>
          <w:marRight w:val="0"/>
          <w:marTop w:val="0"/>
          <w:marBottom w:val="0"/>
          <w:divBdr>
            <w:top w:val="none" w:sz="0" w:space="0" w:color="auto"/>
            <w:left w:val="none" w:sz="0" w:space="0" w:color="auto"/>
            <w:bottom w:val="none" w:sz="0" w:space="0" w:color="auto"/>
            <w:right w:val="none" w:sz="0" w:space="0" w:color="auto"/>
          </w:divBdr>
        </w:div>
        <w:div w:id="588075492">
          <w:marLeft w:val="0"/>
          <w:marRight w:val="0"/>
          <w:marTop w:val="0"/>
          <w:marBottom w:val="0"/>
          <w:divBdr>
            <w:top w:val="none" w:sz="0" w:space="0" w:color="auto"/>
            <w:left w:val="none" w:sz="0" w:space="0" w:color="auto"/>
            <w:bottom w:val="none" w:sz="0" w:space="0" w:color="auto"/>
            <w:right w:val="none" w:sz="0" w:space="0" w:color="auto"/>
          </w:divBdr>
        </w:div>
        <w:div w:id="678505620">
          <w:marLeft w:val="0"/>
          <w:marRight w:val="0"/>
          <w:marTop w:val="0"/>
          <w:marBottom w:val="0"/>
          <w:divBdr>
            <w:top w:val="none" w:sz="0" w:space="0" w:color="auto"/>
            <w:left w:val="none" w:sz="0" w:space="0" w:color="auto"/>
            <w:bottom w:val="none" w:sz="0" w:space="0" w:color="auto"/>
            <w:right w:val="none" w:sz="0" w:space="0" w:color="auto"/>
          </w:divBdr>
        </w:div>
        <w:div w:id="772363312">
          <w:marLeft w:val="0"/>
          <w:marRight w:val="0"/>
          <w:marTop w:val="0"/>
          <w:marBottom w:val="0"/>
          <w:divBdr>
            <w:top w:val="none" w:sz="0" w:space="0" w:color="auto"/>
            <w:left w:val="none" w:sz="0" w:space="0" w:color="auto"/>
            <w:bottom w:val="none" w:sz="0" w:space="0" w:color="auto"/>
            <w:right w:val="none" w:sz="0" w:space="0" w:color="auto"/>
          </w:divBdr>
        </w:div>
        <w:div w:id="174217260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92779838">
          <w:marLeft w:val="0"/>
          <w:marRight w:val="0"/>
          <w:marTop w:val="0"/>
          <w:marBottom w:val="0"/>
          <w:divBdr>
            <w:top w:val="none" w:sz="0" w:space="0" w:color="auto"/>
            <w:left w:val="none" w:sz="0" w:space="0" w:color="auto"/>
            <w:bottom w:val="none" w:sz="0" w:space="0" w:color="auto"/>
            <w:right w:val="none" w:sz="0" w:space="0" w:color="auto"/>
          </w:divBdr>
        </w:div>
        <w:div w:id="549608327">
          <w:marLeft w:val="0"/>
          <w:marRight w:val="0"/>
          <w:marTop w:val="0"/>
          <w:marBottom w:val="0"/>
          <w:divBdr>
            <w:top w:val="none" w:sz="0" w:space="0" w:color="auto"/>
            <w:left w:val="none" w:sz="0" w:space="0" w:color="auto"/>
            <w:bottom w:val="none" w:sz="0" w:space="0" w:color="auto"/>
            <w:right w:val="none" w:sz="0" w:space="0" w:color="auto"/>
          </w:divBdr>
        </w:div>
        <w:div w:id="1838227259">
          <w:marLeft w:val="0"/>
          <w:marRight w:val="0"/>
          <w:marTop w:val="0"/>
          <w:marBottom w:val="0"/>
          <w:divBdr>
            <w:top w:val="none" w:sz="0" w:space="0" w:color="auto"/>
            <w:left w:val="none" w:sz="0" w:space="0" w:color="auto"/>
            <w:bottom w:val="none" w:sz="0" w:space="0" w:color="auto"/>
            <w:right w:val="none" w:sz="0" w:space="0" w:color="auto"/>
          </w:divBdr>
        </w:div>
        <w:div w:id="493033294">
          <w:marLeft w:val="0"/>
          <w:marRight w:val="0"/>
          <w:marTop w:val="0"/>
          <w:marBottom w:val="0"/>
          <w:divBdr>
            <w:top w:val="none" w:sz="0" w:space="0" w:color="auto"/>
            <w:left w:val="none" w:sz="0" w:space="0" w:color="auto"/>
            <w:bottom w:val="none" w:sz="0" w:space="0" w:color="auto"/>
            <w:right w:val="none" w:sz="0" w:space="0" w:color="auto"/>
          </w:divBdr>
        </w:div>
        <w:div w:id="135801019">
          <w:marLeft w:val="0"/>
          <w:marRight w:val="0"/>
          <w:marTop w:val="0"/>
          <w:marBottom w:val="0"/>
          <w:divBdr>
            <w:top w:val="none" w:sz="0" w:space="0" w:color="auto"/>
            <w:left w:val="none" w:sz="0" w:space="0" w:color="auto"/>
            <w:bottom w:val="none" w:sz="0" w:space="0" w:color="auto"/>
            <w:right w:val="none" w:sz="0" w:space="0" w:color="auto"/>
          </w:divBdr>
        </w:div>
        <w:div w:id="766971267">
          <w:marLeft w:val="0"/>
          <w:marRight w:val="0"/>
          <w:marTop w:val="0"/>
          <w:marBottom w:val="0"/>
          <w:divBdr>
            <w:top w:val="none" w:sz="0" w:space="0" w:color="auto"/>
            <w:left w:val="none" w:sz="0" w:space="0" w:color="auto"/>
            <w:bottom w:val="none" w:sz="0" w:space="0" w:color="auto"/>
            <w:right w:val="none" w:sz="0" w:space="0" w:color="auto"/>
          </w:divBdr>
        </w:div>
        <w:div w:id="1432319506">
          <w:marLeft w:val="0"/>
          <w:marRight w:val="0"/>
          <w:marTop w:val="0"/>
          <w:marBottom w:val="0"/>
          <w:divBdr>
            <w:top w:val="none" w:sz="0" w:space="0" w:color="auto"/>
            <w:left w:val="none" w:sz="0" w:space="0" w:color="auto"/>
            <w:bottom w:val="none" w:sz="0" w:space="0" w:color="auto"/>
            <w:right w:val="none" w:sz="0" w:space="0" w:color="auto"/>
          </w:divBdr>
        </w:div>
        <w:div w:id="1241521551">
          <w:marLeft w:val="0"/>
          <w:marRight w:val="0"/>
          <w:marTop w:val="0"/>
          <w:marBottom w:val="0"/>
          <w:divBdr>
            <w:top w:val="none" w:sz="0" w:space="0" w:color="auto"/>
            <w:left w:val="none" w:sz="0" w:space="0" w:color="auto"/>
            <w:bottom w:val="none" w:sz="0" w:space="0" w:color="auto"/>
            <w:right w:val="none" w:sz="0" w:space="0" w:color="auto"/>
          </w:divBdr>
        </w:div>
        <w:div w:id="2145077013">
          <w:marLeft w:val="0"/>
          <w:marRight w:val="0"/>
          <w:marTop w:val="0"/>
          <w:marBottom w:val="0"/>
          <w:divBdr>
            <w:top w:val="none" w:sz="0" w:space="0" w:color="auto"/>
            <w:left w:val="none" w:sz="0" w:space="0" w:color="auto"/>
            <w:bottom w:val="none" w:sz="0" w:space="0" w:color="auto"/>
            <w:right w:val="none" w:sz="0" w:space="0" w:color="auto"/>
          </w:divBdr>
        </w:div>
        <w:div w:id="28845521">
          <w:marLeft w:val="0"/>
          <w:marRight w:val="0"/>
          <w:marTop w:val="0"/>
          <w:marBottom w:val="0"/>
          <w:divBdr>
            <w:top w:val="none" w:sz="0" w:space="0" w:color="auto"/>
            <w:left w:val="none" w:sz="0" w:space="0" w:color="auto"/>
            <w:bottom w:val="none" w:sz="0" w:space="0" w:color="auto"/>
            <w:right w:val="none" w:sz="0" w:space="0" w:color="auto"/>
          </w:divBdr>
        </w:div>
        <w:div w:id="1376929318">
          <w:marLeft w:val="0"/>
          <w:marRight w:val="0"/>
          <w:marTop w:val="0"/>
          <w:marBottom w:val="0"/>
          <w:divBdr>
            <w:top w:val="none" w:sz="0" w:space="0" w:color="auto"/>
            <w:left w:val="none" w:sz="0" w:space="0" w:color="auto"/>
            <w:bottom w:val="none" w:sz="0" w:space="0" w:color="auto"/>
            <w:right w:val="none" w:sz="0" w:space="0" w:color="auto"/>
          </w:divBdr>
        </w:div>
        <w:div w:id="1110782511">
          <w:marLeft w:val="0"/>
          <w:marRight w:val="0"/>
          <w:marTop w:val="0"/>
          <w:marBottom w:val="0"/>
          <w:divBdr>
            <w:top w:val="none" w:sz="0" w:space="0" w:color="auto"/>
            <w:left w:val="none" w:sz="0" w:space="0" w:color="auto"/>
            <w:bottom w:val="none" w:sz="0" w:space="0" w:color="auto"/>
            <w:right w:val="none" w:sz="0" w:space="0" w:color="auto"/>
          </w:divBdr>
        </w:div>
        <w:div w:id="1305935958">
          <w:marLeft w:val="0"/>
          <w:marRight w:val="0"/>
          <w:marTop w:val="0"/>
          <w:marBottom w:val="0"/>
          <w:divBdr>
            <w:top w:val="none" w:sz="0" w:space="0" w:color="auto"/>
            <w:left w:val="none" w:sz="0" w:space="0" w:color="auto"/>
            <w:bottom w:val="none" w:sz="0" w:space="0" w:color="auto"/>
            <w:right w:val="none" w:sz="0" w:space="0" w:color="auto"/>
          </w:divBdr>
        </w:div>
        <w:div w:id="1698892761">
          <w:marLeft w:val="0"/>
          <w:marRight w:val="0"/>
          <w:marTop w:val="0"/>
          <w:marBottom w:val="0"/>
          <w:divBdr>
            <w:top w:val="none" w:sz="0" w:space="0" w:color="auto"/>
            <w:left w:val="none" w:sz="0" w:space="0" w:color="auto"/>
            <w:bottom w:val="none" w:sz="0" w:space="0" w:color="auto"/>
            <w:right w:val="none" w:sz="0" w:space="0" w:color="auto"/>
          </w:divBdr>
        </w:div>
        <w:div w:id="203295181">
          <w:marLeft w:val="0"/>
          <w:marRight w:val="0"/>
          <w:marTop w:val="0"/>
          <w:marBottom w:val="0"/>
          <w:divBdr>
            <w:top w:val="none" w:sz="0" w:space="0" w:color="auto"/>
            <w:left w:val="none" w:sz="0" w:space="0" w:color="auto"/>
            <w:bottom w:val="none" w:sz="0" w:space="0" w:color="auto"/>
            <w:right w:val="none" w:sz="0" w:space="0" w:color="auto"/>
          </w:divBdr>
        </w:div>
        <w:div w:id="2093116789">
          <w:marLeft w:val="0"/>
          <w:marRight w:val="0"/>
          <w:marTop w:val="0"/>
          <w:marBottom w:val="0"/>
          <w:divBdr>
            <w:top w:val="none" w:sz="0" w:space="0" w:color="auto"/>
            <w:left w:val="none" w:sz="0" w:space="0" w:color="auto"/>
            <w:bottom w:val="none" w:sz="0" w:space="0" w:color="auto"/>
            <w:right w:val="none" w:sz="0" w:space="0" w:color="auto"/>
          </w:divBdr>
        </w:div>
        <w:div w:id="1193618232">
          <w:marLeft w:val="0"/>
          <w:marRight w:val="0"/>
          <w:marTop w:val="0"/>
          <w:marBottom w:val="0"/>
          <w:divBdr>
            <w:top w:val="none" w:sz="0" w:space="0" w:color="auto"/>
            <w:left w:val="none" w:sz="0" w:space="0" w:color="auto"/>
            <w:bottom w:val="none" w:sz="0" w:space="0" w:color="auto"/>
            <w:right w:val="none" w:sz="0" w:space="0" w:color="auto"/>
          </w:divBdr>
        </w:div>
        <w:div w:id="569578334">
          <w:marLeft w:val="0"/>
          <w:marRight w:val="0"/>
          <w:marTop w:val="0"/>
          <w:marBottom w:val="0"/>
          <w:divBdr>
            <w:top w:val="none" w:sz="0" w:space="0" w:color="auto"/>
            <w:left w:val="none" w:sz="0" w:space="0" w:color="auto"/>
            <w:bottom w:val="none" w:sz="0" w:space="0" w:color="auto"/>
            <w:right w:val="none" w:sz="0" w:space="0" w:color="auto"/>
          </w:divBdr>
        </w:div>
        <w:div w:id="126431372">
          <w:marLeft w:val="0"/>
          <w:marRight w:val="0"/>
          <w:marTop w:val="0"/>
          <w:marBottom w:val="0"/>
          <w:divBdr>
            <w:top w:val="none" w:sz="0" w:space="0" w:color="auto"/>
            <w:left w:val="none" w:sz="0" w:space="0" w:color="auto"/>
            <w:bottom w:val="none" w:sz="0" w:space="0" w:color="auto"/>
            <w:right w:val="none" w:sz="0" w:space="0" w:color="auto"/>
          </w:divBdr>
        </w:div>
        <w:div w:id="2060742676">
          <w:marLeft w:val="0"/>
          <w:marRight w:val="0"/>
          <w:marTop w:val="0"/>
          <w:marBottom w:val="0"/>
          <w:divBdr>
            <w:top w:val="none" w:sz="0" w:space="0" w:color="auto"/>
            <w:left w:val="none" w:sz="0" w:space="0" w:color="auto"/>
            <w:bottom w:val="none" w:sz="0" w:space="0" w:color="auto"/>
            <w:right w:val="none" w:sz="0" w:space="0" w:color="auto"/>
          </w:divBdr>
        </w:div>
        <w:div w:id="1469855468">
          <w:marLeft w:val="0"/>
          <w:marRight w:val="0"/>
          <w:marTop w:val="0"/>
          <w:marBottom w:val="0"/>
          <w:divBdr>
            <w:top w:val="none" w:sz="0" w:space="0" w:color="auto"/>
            <w:left w:val="none" w:sz="0" w:space="0" w:color="auto"/>
            <w:bottom w:val="none" w:sz="0" w:space="0" w:color="auto"/>
            <w:right w:val="none" w:sz="0" w:space="0" w:color="auto"/>
          </w:divBdr>
        </w:div>
        <w:div w:id="448166836">
          <w:marLeft w:val="0"/>
          <w:marRight w:val="0"/>
          <w:marTop w:val="0"/>
          <w:marBottom w:val="0"/>
          <w:divBdr>
            <w:top w:val="none" w:sz="0" w:space="0" w:color="auto"/>
            <w:left w:val="none" w:sz="0" w:space="0" w:color="auto"/>
            <w:bottom w:val="none" w:sz="0" w:space="0" w:color="auto"/>
            <w:right w:val="none" w:sz="0" w:space="0" w:color="auto"/>
          </w:divBdr>
        </w:div>
        <w:div w:id="1639069807">
          <w:marLeft w:val="0"/>
          <w:marRight w:val="0"/>
          <w:marTop w:val="0"/>
          <w:marBottom w:val="0"/>
          <w:divBdr>
            <w:top w:val="none" w:sz="0" w:space="0" w:color="auto"/>
            <w:left w:val="none" w:sz="0" w:space="0" w:color="auto"/>
            <w:bottom w:val="none" w:sz="0" w:space="0" w:color="auto"/>
            <w:right w:val="none" w:sz="0" w:space="0" w:color="auto"/>
          </w:divBdr>
        </w:div>
        <w:div w:id="247496636">
          <w:marLeft w:val="0"/>
          <w:marRight w:val="0"/>
          <w:marTop w:val="0"/>
          <w:marBottom w:val="0"/>
          <w:divBdr>
            <w:top w:val="none" w:sz="0" w:space="0" w:color="auto"/>
            <w:left w:val="none" w:sz="0" w:space="0" w:color="auto"/>
            <w:bottom w:val="none" w:sz="0" w:space="0" w:color="auto"/>
            <w:right w:val="none" w:sz="0" w:space="0" w:color="auto"/>
          </w:divBdr>
        </w:div>
        <w:div w:id="38285283">
          <w:marLeft w:val="0"/>
          <w:marRight w:val="0"/>
          <w:marTop w:val="0"/>
          <w:marBottom w:val="0"/>
          <w:divBdr>
            <w:top w:val="none" w:sz="0" w:space="0" w:color="auto"/>
            <w:left w:val="none" w:sz="0" w:space="0" w:color="auto"/>
            <w:bottom w:val="none" w:sz="0" w:space="0" w:color="auto"/>
            <w:right w:val="none" w:sz="0" w:space="0" w:color="auto"/>
          </w:divBdr>
        </w:div>
        <w:div w:id="567031850">
          <w:marLeft w:val="0"/>
          <w:marRight w:val="0"/>
          <w:marTop w:val="0"/>
          <w:marBottom w:val="0"/>
          <w:divBdr>
            <w:top w:val="none" w:sz="0" w:space="0" w:color="auto"/>
            <w:left w:val="none" w:sz="0" w:space="0" w:color="auto"/>
            <w:bottom w:val="none" w:sz="0" w:space="0" w:color="auto"/>
            <w:right w:val="none" w:sz="0" w:space="0" w:color="auto"/>
          </w:divBdr>
        </w:div>
        <w:div w:id="1018048188">
          <w:marLeft w:val="0"/>
          <w:marRight w:val="0"/>
          <w:marTop w:val="0"/>
          <w:marBottom w:val="0"/>
          <w:divBdr>
            <w:top w:val="none" w:sz="0" w:space="0" w:color="auto"/>
            <w:left w:val="none" w:sz="0" w:space="0" w:color="auto"/>
            <w:bottom w:val="none" w:sz="0" w:space="0" w:color="auto"/>
            <w:right w:val="none" w:sz="0" w:space="0" w:color="auto"/>
          </w:divBdr>
        </w:div>
        <w:div w:id="1776095474">
          <w:marLeft w:val="0"/>
          <w:marRight w:val="0"/>
          <w:marTop w:val="0"/>
          <w:marBottom w:val="0"/>
          <w:divBdr>
            <w:top w:val="none" w:sz="0" w:space="0" w:color="auto"/>
            <w:left w:val="none" w:sz="0" w:space="0" w:color="auto"/>
            <w:bottom w:val="none" w:sz="0" w:space="0" w:color="auto"/>
            <w:right w:val="none" w:sz="0" w:space="0" w:color="auto"/>
          </w:divBdr>
        </w:div>
        <w:div w:id="691762246">
          <w:marLeft w:val="0"/>
          <w:marRight w:val="0"/>
          <w:marTop w:val="0"/>
          <w:marBottom w:val="0"/>
          <w:divBdr>
            <w:top w:val="none" w:sz="0" w:space="0" w:color="auto"/>
            <w:left w:val="none" w:sz="0" w:space="0" w:color="auto"/>
            <w:bottom w:val="none" w:sz="0" w:space="0" w:color="auto"/>
            <w:right w:val="none" w:sz="0" w:space="0" w:color="auto"/>
          </w:divBdr>
        </w:div>
        <w:div w:id="1065369693">
          <w:marLeft w:val="0"/>
          <w:marRight w:val="0"/>
          <w:marTop w:val="0"/>
          <w:marBottom w:val="0"/>
          <w:divBdr>
            <w:top w:val="none" w:sz="0" w:space="0" w:color="auto"/>
            <w:left w:val="none" w:sz="0" w:space="0" w:color="auto"/>
            <w:bottom w:val="none" w:sz="0" w:space="0" w:color="auto"/>
            <w:right w:val="none" w:sz="0" w:space="0" w:color="auto"/>
          </w:divBdr>
        </w:div>
        <w:div w:id="1434012054">
          <w:marLeft w:val="0"/>
          <w:marRight w:val="0"/>
          <w:marTop w:val="0"/>
          <w:marBottom w:val="0"/>
          <w:divBdr>
            <w:top w:val="none" w:sz="0" w:space="0" w:color="auto"/>
            <w:left w:val="none" w:sz="0" w:space="0" w:color="auto"/>
            <w:bottom w:val="none" w:sz="0" w:space="0" w:color="auto"/>
            <w:right w:val="none" w:sz="0" w:space="0" w:color="auto"/>
          </w:divBdr>
        </w:div>
        <w:div w:id="214901669">
          <w:marLeft w:val="0"/>
          <w:marRight w:val="0"/>
          <w:marTop w:val="0"/>
          <w:marBottom w:val="0"/>
          <w:divBdr>
            <w:top w:val="none" w:sz="0" w:space="0" w:color="auto"/>
            <w:left w:val="none" w:sz="0" w:space="0" w:color="auto"/>
            <w:bottom w:val="none" w:sz="0" w:space="0" w:color="auto"/>
            <w:right w:val="none" w:sz="0" w:space="0" w:color="auto"/>
          </w:divBdr>
        </w:div>
      </w:divsChild>
    </w:div>
    <w:div w:id="252056268">
      <w:bodyDiv w:val="1"/>
      <w:marLeft w:val="0"/>
      <w:marRight w:val="0"/>
      <w:marTop w:val="0"/>
      <w:marBottom w:val="0"/>
      <w:divBdr>
        <w:top w:val="none" w:sz="0" w:space="0" w:color="auto"/>
        <w:left w:val="none" w:sz="0" w:space="0" w:color="auto"/>
        <w:bottom w:val="none" w:sz="0" w:space="0" w:color="auto"/>
        <w:right w:val="none" w:sz="0" w:space="0" w:color="auto"/>
      </w:divBdr>
      <w:divsChild>
        <w:div w:id="1623460694">
          <w:marLeft w:val="0"/>
          <w:marRight w:val="0"/>
          <w:marTop w:val="0"/>
          <w:marBottom w:val="0"/>
          <w:divBdr>
            <w:top w:val="none" w:sz="0" w:space="0" w:color="auto"/>
            <w:left w:val="none" w:sz="0" w:space="0" w:color="auto"/>
            <w:bottom w:val="none" w:sz="0" w:space="0" w:color="auto"/>
            <w:right w:val="none" w:sz="0" w:space="0" w:color="auto"/>
          </w:divBdr>
          <w:divsChild>
            <w:div w:id="1443305130">
              <w:marLeft w:val="0"/>
              <w:marRight w:val="0"/>
              <w:marTop w:val="0"/>
              <w:marBottom w:val="0"/>
              <w:divBdr>
                <w:top w:val="none" w:sz="0" w:space="0" w:color="auto"/>
                <w:left w:val="none" w:sz="0" w:space="0" w:color="auto"/>
                <w:bottom w:val="none" w:sz="0" w:space="0" w:color="auto"/>
                <w:right w:val="none" w:sz="0" w:space="0" w:color="auto"/>
              </w:divBdr>
            </w:div>
            <w:div w:id="1377317680">
              <w:marLeft w:val="0"/>
              <w:marRight w:val="0"/>
              <w:marTop w:val="0"/>
              <w:marBottom w:val="0"/>
              <w:divBdr>
                <w:top w:val="none" w:sz="0" w:space="0" w:color="auto"/>
                <w:left w:val="none" w:sz="0" w:space="0" w:color="auto"/>
                <w:bottom w:val="none" w:sz="0" w:space="0" w:color="auto"/>
                <w:right w:val="none" w:sz="0" w:space="0" w:color="auto"/>
              </w:divBdr>
              <w:divsChild>
                <w:div w:id="16764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03717">
      <w:bodyDiv w:val="1"/>
      <w:marLeft w:val="0"/>
      <w:marRight w:val="0"/>
      <w:marTop w:val="0"/>
      <w:marBottom w:val="0"/>
      <w:divBdr>
        <w:top w:val="none" w:sz="0" w:space="0" w:color="auto"/>
        <w:left w:val="none" w:sz="0" w:space="0" w:color="auto"/>
        <w:bottom w:val="none" w:sz="0" w:space="0" w:color="auto"/>
        <w:right w:val="none" w:sz="0" w:space="0" w:color="auto"/>
      </w:divBdr>
      <w:divsChild>
        <w:div w:id="248854369">
          <w:marLeft w:val="0"/>
          <w:marRight w:val="0"/>
          <w:marTop w:val="0"/>
          <w:marBottom w:val="0"/>
          <w:divBdr>
            <w:top w:val="none" w:sz="0" w:space="0" w:color="auto"/>
            <w:left w:val="none" w:sz="0" w:space="0" w:color="auto"/>
            <w:bottom w:val="none" w:sz="0" w:space="0" w:color="auto"/>
            <w:right w:val="none" w:sz="0" w:space="0" w:color="auto"/>
          </w:divBdr>
          <w:divsChild>
            <w:div w:id="1863282022">
              <w:marLeft w:val="0"/>
              <w:marRight w:val="0"/>
              <w:marTop w:val="0"/>
              <w:marBottom w:val="0"/>
              <w:divBdr>
                <w:top w:val="none" w:sz="0" w:space="0" w:color="auto"/>
                <w:left w:val="none" w:sz="0" w:space="0" w:color="auto"/>
                <w:bottom w:val="none" w:sz="0" w:space="0" w:color="auto"/>
                <w:right w:val="none" w:sz="0" w:space="0" w:color="auto"/>
              </w:divBdr>
            </w:div>
            <w:div w:id="1714161088">
              <w:marLeft w:val="0"/>
              <w:marRight w:val="0"/>
              <w:marTop w:val="0"/>
              <w:marBottom w:val="0"/>
              <w:divBdr>
                <w:top w:val="none" w:sz="0" w:space="0" w:color="auto"/>
                <w:left w:val="none" w:sz="0" w:space="0" w:color="auto"/>
                <w:bottom w:val="none" w:sz="0" w:space="0" w:color="auto"/>
                <w:right w:val="none" w:sz="0" w:space="0" w:color="auto"/>
              </w:divBdr>
              <w:divsChild>
                <w:div w:id="659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768916">
      <w:bodyDiv w:val="1"/>
      <w:marLeft w:val="0"/>
      <w:marRight w:val="0"/>
      <w:marTop w:val="0"/>
      <w:marBottom w:val="0"/>
      <w:divBdr>
        <w:top w:val="none" w:sz="0" w:space="0" w:color="auto"/>
        <w:left w:val="none" w:sz="0" w:space="0" w:color="auto"/>
        <w:bottom w:val="none" w:sz="0" w:space="0" w:color="auto"/>
        <w:right w:val="none" w:sz="0" w:space="0" w:color="auto"/>
      </w:divBdr>
      <w:divsChild>
        <w:div w:id="1014768013">
          <w:marLeft w:val="0"/>
          <w:marRight w:val="0"/>
          <w:marTop w:val="0"/>
          <w:marBottom w:val="0"/>
          <w:divBdr>
            <w:top w:val="none" w:sz="0" w:space="0" w:color="auto"/>
            <w:left w:val="none" w:sz="0" w:space="0" w:color="auto"/>
            <w:bottom w:val="none" w:sz="0" w:space="0" w:color="auto"/>
            <w:right w:val="none" w:sz="0" w:space="0" w:color="auto"/>
          </w:divBdr>
          <w:divsChild>
            <w:div w:id="960108457">
              <w:marLeft w:val="0"/>
              <w:marRight w:val="0"/>
              <w:marTop w:val="0"/>
              <w:marBottom w:val="0"/>
              <w:divBdr>
                <w:top w:val="none" w:sz="0" w:space="0" w:color="auto"/>
                <w:left w:val="none" w:sz="0" w:space="0" w:color="auto"/>
                <w:bottom w:val="none" w:sz="0" w:space="0" w:color="auto"/>
                <w:right w:val="none" w:sz="0" w:space="0" w:color="auto"/>
              </w:divBdr>
            </w:div>
            <w:div w:id="519319710">
              <w:marLeft w:val="0"/>
              <w:marRight w:val="0"/>
              <w:marTop w:val="0"/>
              <w:marBottom w:val="0"/>
              <w:divBdr>
                <w:top w:val="none" w:sz="0" w:space="0" w:color="auto"/>
                <w:left w:val="none" w:sz="0" w:space="0" w:color="auto"/>
                <w:bottom w:val="none" w:sz="0" w:space="0" w:color="auto"/>
                <w:right w:val="none" w:sz="0" w:space="0" w:color="auto"/>
              </w:divBdr>
              <w:divsChild>
                <w:div w:id="85022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04465">
          <w:marLeft w:val="0"/>
          <w:marRight w:val="0"/>
          <w:marTop w:val="0"/>
          <w:marBottom w:val="0"/>
          <w:divBdr>
            <w:top w:val="none" w:sz="0" w:space="0" w:color="auto"/>
            <w:left w:val="none" w:sz="0" w:space="0" w:color="auto"/>
            <w:bottom w:val="none" w:sz="0" w:space="0" w:color="auto"/>
            <w:right w:val="none" w:sz="0" w:space="0" w:color="auto"/>
          </w:divBdr>
          <w:divsChild>
            <w:div w:id="166331337">
              <w:marLeft w:val="0"/>
              <w:marRight w:val="0"/>
              <w:marTop w:val="0"/>
              <w:marBottom w:val="0"/>
              <w:divBdr>
                <w:top w:val="none" w:sz="0" w:space="0" w:color="auto"/>
                <w:left w:val="none" w:sz="0" w:space="0" w:color="auto"/>
                <w:bottom w:val="none" w:sz="0" w:space="0" w:color="auto"/>
                <w:right w:val="none" w:sz="0" w:space="0" w:color="auto"/>
              </w:divBdr>
              <w:divsChild>
                <w:div w:id="1086540405">
                  <w:marLeft w:val="0"/>
                  <w:marRight w:val="0"/>
                  <w:marTop w:val="0"/>
                  <w:marBottom w:val="0"/>
                  <w:divBdr>
                    <w:top w:val="none" w:sz="0" w:space="0" w:color="auto"/>
                    <w:left w:val="none" w:sz="0" w:space="0" w:color="auto"/>
                    <w:bottom w:val="none" w:sz="0" w:space="0" w:color="auto"/>
                    <w:right w:val="none" w:sz="0" w:space="0" w:color="auto"/>
                  </w:divBdr>
                  <w:divsChild>
                    <w:div w:id="86409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3187">
              <w:marLeft w:val="0"/>
              <w:marRight w:val="0"/>
              <w:marTop w:val="0"/>
              <w:marBottom w:val="0"/>
              <w:divBdr>
                <w:top w:val="none" w:sz="0" w:space="0" w:color="auto"/>
                <w:left w:val="none" w:sz="0" w:space="0" w:color="auto"/>
                <w:bottom w:val="none" w:sz="0" w:space="0" w:color="auto"/>
                <w:right w:val="none" w:sz="0" w:space="0" w:color="auto"/>
              </w:divBdr>
              <w:divsChild>
                <w:div w:id="363948608">
                  <w:marLeft w:val="0"/>
                  <w:marRight w:val="0"/>
                  <w:marTop w:val="0"/>
                  <w:marBottom w:val="0"/>
                  <w:divBdr>
                    <w:top w:val="none" w:sz="0" w:space="0" w:color="auto"/>
                    <w:left w:val="none" w:sz="0" w:space="0" w:color="auto"/>
                    <w:bottom w:val="none" w:sz="0" w:space="0" w:color="auto"/>
                    <w:right w:val="none" w:sz="0" w:space="0" w:color="auto"/>
                  </w:divBdr>
                  <w:divsChild>
                    <w:div w:id="448664177">
                      <w:marLeft w:val="0"/>
                      <w:marRight w:val="0"/>
                      <w:marTop w:val="0"/>
                      <w:marBottom w:val="0"/>
                      <w:divBdr>
                        <w:top w:val="none" w:sz="0" w:space="0" w:color="auto"/>
                        <w:left w:val="none" w:sz="0" w:space="0" w:color="auto"/>
                        <w:bottom w:val="none" w:sz="0" w:space="0" w:color="auto"/>
                        <w:right w:val="none" w:sz="0" w:space="0" w:color="auto"/>
                      </w:divBdr>
                      <w:divsChild>
                        <w:div w:id="1611283778">
                          <w:marLeft w:val="0"/>
                          <w:marRight w:val="0"/>
                          <w:marTop w:val="0"/>
                          <w:marBottom w:val="0"/>
                          <w:divBdr>
                            <w:top w:val="none" w:sz="0" w:space="0" w:color="auto"/>
                            <w:left w:val="none" w:sz="0" w:space="0" w:color="auto"/>
                            <w:bottom w:val="none" w:sz="0" w:space="0" w:color="auto"/>
                            <w:right w:val="none" w:sz="0" w:space="0" w:color="auto"/>
                          </w:divBdr>
                          <w:divsChild>
                            <w:div w:id="1191263749">
                              <w:marLeft w:val="0"/>
                              <w:marRight w:val="0"/>
                              <w:marTop w:val="0"/>
                              <w:marBottom w:val="0"/>
                              <w:divBdr>
                                <w:top w:val="none" w:sz="0" w:space="0" w:color="auto"/>
                                <w:left w:val="none" w:sz="0" w:space="0" w:color="auto"/>
                                <w:bottom w:val="none" w:sz="0" w:space="0" w:color="auto"/>
                                <w:right w:val="none" w:sz="0" w:space="0" w:color="auto"/>
                              </w:divBdr>
                              <w:divsChild>
                                <w:div w:id="280454897">
                                  <w:marLeft w:val="0"/>
                                  <w:marRight w:val="0"/>
                                  <w:marTop w:val="0"/>
                                  <w:marBottom w:val="0"/>
                                  <w:divBdr>
                                    <w:top w:val="none" w:sz="0" w:space="0" w:color="auto"/>
                                    <w:left w:val="none" w:sz="0" w:space="0" w:color="auto"/>
                                    <w:bottom w:val="none" w:sz="0" w:space="0" w:color="auto"/>
                                    <w:right w:val="none" w:sz="0" w:space="0" w:color="auto"/>
                                  </w:divBdr>
                                  <w:divsChild>
                                    <w:div w:id="920333289">
                                      <w:marLeft w:val="0"/>
                                      <w:marRight w:val="0"/>
                                      <w:marTop w:val="0"/>
                                      <w:marBottom w:val="0"/>
                                      <w:divBdr>
                                        <w:top w:val="none" w:sz="0" w:space="0" w:color="auto"/>
                                        <w:left w:val="none" w:sz="0" w:space="0" w:color="auto"/>
                                        <w:bottom w:val="none" w:sz="0" w:space="0" w:color="auto"/>
                                        <w:right w:val="none" w:sz="0" w:space="0" w:color="auto"/>
                                      </w:divBdr>
                                      <w:divsChild>
                                        <w:div w:id="911698946">
                                          <w:marLeft w:val="0"/>
                                          <w:marRight w:val="0"/>
                                          <w:marTop w:val="0"/>
                                          <w:marBottom w:val="0"/>
                                          <w:divBdr>
                                            <w:top w:val="none" w:sz="0" w:space="0" w:color="auto"/>
                                            <w:left w:val="none" w:sz="0" w:space="0" w:color="auto"/>
                                            <w:bottom w:val="none" w:sz="0" w:space="0" w:color="auto"/>
                                            <w:right w:val="none" w:sz="0" w:space="0" w:color="auto"/>
                                          </w:divBdr>
                                          <w:divsChild>
                                            <w:div w:id="889000903">
                                              <w:marLeft w:val="0"/>
                                              <w:marRight w:val="0"/>
                                              <w:marTop w:val="0"/>
                                              <w:marBottom w:val="0"/>
                                              <w:divBdr>
                                                <w:top w:val="none" w:sz="0" w:space="0" w:color="auto"/>
                                                <w:left w:val="none" w:sz="0" w:space="0" w:color="auto"/>
                                                <w:bottom w:val="none" w:sz="0" w:space="0" w:color="auto"/>
                                                <w:right w:val="none" w:sz="0" w:space="0" w:color="auto"/>
                                              </w:divBdr>
                                              <w:divsChild>
                                                <w:div w:id="115711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7200368">
      <w:bodyDiv w:val="1"/>
      <w:marLeft w:val="0"/>
      <w:marRight w:val="0"/>
      <w:marTop w:val="0"/>
      <w:marBottom w:val="0"/>
      <w:divBdr>
        <w:top w:val="none" w:sz="0" w:space="0" w:color="auto"/>
        <w:left w:val="none" w:sz="0" w:space="0" w:color="auto"/>
        <w:bottom w:val="none" w:sz="0" w:space="0" w:color="auto"/>
        <w:right w:val="none" w:sz="0" w:space="0" w:color="auto"/>
      </w:divBdr>
      <w:divsChild>
        <w:div w:id="1619529320">
          <w:marLeft w:val="0"/>
          <w:marRight w:val="0"/>
          <w:marTop w:val="0"/>
          <w:marBottom w:val="0"/>
          <w:divBdr>
            <w:top w:val="none" w:sz="0" w:space="0" w:color="auto"/>
            <w:left w:val="none" w:sz="0" w:space="0" w:color="auto"/>
            <w:bottom w:val="none" w:sz="0" w:space="0" w:color="auto"/>
            <w:right w:val="none" w:sz="0" w:space="0" w:color="auto"/>
          </w:divBdr>
          <w:divsChild>
            <w:div w:id="1833256559">
              <w:marLeft w:val="0"/>
              <w:marRight w:val="0"/>
              <w:marTop w:val="0"/>
              <w:marBottom w:val="0"/>
              <w:divBdr>
                <w:top w:val="none" w:sz="0" w:space="0" w:color="auto"/>
                <w:left w:val="none" w:sz="0" w:space="0" w:color="auto"/>
                <w:bottom w:val="none" w:sz="0" w:space="0" w:color="auto"/>
                <w:right w:val="none" w:sz="0" w:space="0" w:color="auto"/>
              </w:divBdr>
            </w:div>
            <w:div w:id="2111897973">
              <w:marLeft w:val="0"/>
              <w:marRight w:val="0"/>
              <w:marTop w:val="0"/>
              <w:marBottom w:val="0"/>
              <w:divBdr>
                <w:top w:val="none" w:sz="0" w:space="0" w:color="auto"/>
                <w:left w:val="none" w:sz="0" w:space="0" w:color="auto"/>
                <w:bottom w:val="none" w:sz="0" w:space="0" w:color="auto"/>
                <w:right w:val="none" w:sz="0" w:space="0" w:color="auto"/>
              </w:divBdr>
              <w:divsChild>
                <w:div w:id="77694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92048">
      <w:bodyDiv w:val="1"/>
      <w:marLeft w:val="0"/>
      <w:marRight w:val="0"/>
      <w:marTop w:val="0"/>
      <w:marBottom w:val="0"/>
      <w:divBdr>
        <w:top w:val="none" w:sz="0" w:space="0" w:color="auto"/>
        <w:left w:val="none" w:sz="0" w:space="0" w:color="auto"/>
        <w:bottom w:val="none" w:sz="0" w:space="0" w:color="auto"/>
        <w:right w:val="none" w:sz="0" w:space="0" w:color="auto"/>
      </w:divBdr>
      <w:divsChild>
        <w:div w:id="826939900">
          <w:marLeft w:val="0"/>
          <w:marRight w:val="0"/>
          <w:marTop w:val="0"/>
          <w:marBottom w:val="0"/>
          <w:divBdr>
            <w:top w:val="none" w:sz="0" w:space="0" w:color="auto"/>
            <w:left w:val="none" w:sz="0" w:space="0" w:color="auto"/>
            <w:bottom w:val="none" w:sz="0" w:space="0" w:color="auto"/>
            <w:right w:val="none" w:sz="0" w:space="0" w:color="auto"/>
          </w:divBdr>
          <w:divsChild>
            <w:div w:id="669790756">
              <w:marLeft w:val="0"/>
              <w:marRight w:val="0"/>
              <w:marTop w:val="0"/>
              <w:marBottom w:val="0"/>
              <w:divBdr>
                <w:top w:val="none" w:sz="0" w:space="0" w:color="auto"/>
                <w:left w:val="none" w:sz="0" w:space="0" w:color="auto"/>
                <w:bottom w:val="none" w:sz="0" w:space="0" w:color="auto"/>
                <w:right w:val="none" w:sz="0" w:space="0" w:color="auto"/>
              </w:divBdr>
            </w:div>
            <w:div w:id="1862545709">
              <w:marLeft w:val="0"/>
              <w:marRight w:val="0"/>
              <w:marTop w:val="0"/>
              <w:marBottom w:val="0"/>
              <w:divBdr>
                <w:top w:val="none" w:sz="0" w:space="0" w:color="auto"/>
                <w:left w:val="none" w:sz="0" w:space="0" w:color="auto"/>
                <w:bottom w:val="none" w:sz="0" w:space="0" w:color="auto"/>
                <w:right w:val="none" w:sz="0" w:space="0" w:color="auto"/>
              </w:divBdr>
              <w:divsChild>
                <w:div w:id="8642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443669">
      <w:bodyDiv w:val="1"/>
      <w:marLeft w:val="0"/>
      <w:marRight w:val="0"/>
      <w:marTop w:val="0"/>
      <w:marBottom w:val="0"/>
      <w:divBdr>
        <w:top w:val="none" w:sz="0" w:space="0" w:color="auto"/>
        <w:left w:val="none" w:sz="0" w:space="0" w:color="auto"/>
        <w:bottom w:val="none" w:sz="0" w:space="0" w:color="auto"/>
        <w:right w:val="none" w:sz="0" w:space="0" w:color="auto"/>
      </w:divBdr>
      <w:divsChild>
        <w:div w:id="1826627486">
          <w:marLeft w:val="0"/>
          <w:marRight w:val="0"/>
          <w:marTop w:val="0"/>
          <w:marBottom w:val="0"/>
          <w:divBdr>
            <w:top w:val="none" w:sz="0" w:space="0" w:color="auto"/>
            <w:left w:val="none" w:sz="0" w:space="0" w:color="auto"/>
            <w:bottom w:val="none" w:sz="0" w:space="0" w:color="auto"/>
            <w:right w:val="none" w:sz="0" w:space="0" w:color="auto"/>
          </w:divBdr>
        </w:div>
        <w:div w:id="221908126">
          <w:marLeft w:val="0"/>
          <w:marRight w:val="0"/>
          <w:marTop w:val="0"/>
          <w:marBottom w:val="0"/>
          <w:divBdr>
            <w:top w:val="none" w:sz="0" w:space="0" w:color="auto"/>
            <w:left w:val="none" w:sz="0" w:space="0" w:color="auto"/>
            <w:bottom w:val="none" w:sz="0" w:space="0" w:color="auto"/>
            <w:right w:val="none" w:sz="0" w:space="0" w:color="auto"/>
          </w:divBdr>
        </w:div>
        <w:div w:id="417018126">
          <w:marLeft w:val="0"/>
          <w:marRight w:val="0"/>
          <w:marTop w:val="0"/>
          <w:marBottom w:val="0"/>
          <w:divBdr>
            <w:top w:val="none" w:sz="0" w:space="0" w:color="auto"/>
            <w:left w:val="none" w:sz="0" w:space="0" w:color="auto"/>
            <w:bottom w:val="none" w:sz="0" w:space="0" w:color="auto"/>
            <w:right w:val="none" w:sz="0" w:space="0" w:color="auto"/>
          </w:divBdr>
        </w:div>
        <w:div w:id="216665915">
          <w:marLeft w:val="0"/>
          <w:marRight w:val="0"/>
          <w:marTop w:val="0"/>
          <w:marBottom w:val="0"/>
          <w:divBdr>
            <w:top w:val="none" w:sz="0" w:space="0" w:color="auto"/>
            <w:left w:val="none" w:sz="0" w:space="0" w:color="auto"/>
            <w:bottom w:val="none" w:sz="0" w:space="0" w:color="auto"/>
            <w:right w:val="none" w:sz="0" w:space="0" w:color="auto"/>
          </w:divBdr>
        </w:div>
        <w:div w:id="1486584085">
          <w:marLeft w:val="0"/>
          <w:marRight w:val="0"/>
          <w:marTop w:val="0"/>
          <w:marBottom w:val="0"/>
          <w:divBdr>
            <w:top w:val="none" w:sz="0" w:space="0" w:color="auto"/>
            <w:left w:val="none" w:sz="0" w:space="0" w:color="auto"/>
            <w:bottom w:val="none" w:sz="0" w:space="0" w:color="auto"/>
            <w:right w:val="none" w:sz="0" w:space="0" w:color="auto"/>
          </w:divBdr>
        </w:div>
        <w:div w:id="1062944097">
          <w:marLeft w:val="0"/>
          <w:marRight w:val="0"/>
          <w:marTop w:val="0"/>
          <w:marBottom w:val="0"/>
          <w:divBdr>
            <w:top w:val="none" w:sz="0" w:space="0" w:color="auto"/>
            <w:left w:val="none" w:sz="0" w:space="0" w:color="auto"/>
            <w:bottom w:val="none" w:sz="0" w:space="0" w:color="auto"/>
            <w:right w:val="none" w:sz="0" w:space="0" w:color="auto"/>
          </w:divBdr>
        </w:div>
        <w:div w:id="1168521616">
          <w:marLeft w:val="0"/>
          <w:marRight w:val="0"/>
          <w:marTop w:val="0"/>
          <w:marBottom w:val="0"/>
          <w:divBdr>
            <w:top w:val="none" w:sz="0" w:space="0" w:color="auto"/>
            <w:left w:val="none" w:sz="0" w:space="0" w:color="auto"/>
            <w:bottom w:val="none" w:sz="0" w:space="0" w:color="auto"/>
            <w:right w:val="none" w:sz="0" w:space="0" w:color="auto"/>
          </w:divBdr>
        </w:div>
        <w:div w:id="1362516578">
          <w:marLeft w:val="0"/>
          <w:marRight w:val="0"/>
          <w:marTop w:val="0"/>
          <w:marBottom w:val="0"/>
          <w:divBdr>
            <w:top w:val="none" w:sz="0" w:space="0" w:color="auto"/>
            <w:left w:val="none" w:sz="0" w:space="0" w:color="auto"/>
            <w:bottom w:val="none" w:sz="0" w:space="0" w:color="auto"/>
            <w:right w:val="none" w:sz="0" w:space="0" w:color="auto"/>
          </w:divBdr>
        </w:div>
        <w:div w:id="41177280">
          <w:marLeft w:val="0"/>
          <w:marRight w:val="0"/>
          <w:marTop w:val="0"/>
          <w:marBottom w:val="0"/>
          <w:divBdr>
            <w:top w:val="none" w:sz="0" w:space="0" w:color="auto"/>
            <w:left w:val="none" w:sz="0" w:space="0" w:color="auto"/>
            <w:bottom w:val="none" w:sz="0" w:space="0" w:color="auto"/>
            <w:right w:val="none" w:sz="0" w:space="0" w:color="auto"/>
          </w:divBdr>
        </w:div>
        <w:div w:id="1721859735">
          <w:marLeft w:val="0"/>
          <w:marRight w:val="0"/>
          <w:marTop w:val="0"/>
          <w:marBottom w:val="0"/>
          <w:divBdr>
            <w:top w:val="none" w:sz="0" w:space="0" w:color="auto"/>
            <w:left w:val="none" w:sz="0" w:space="0" w:color="auto"/>
            <w:bottom w:val="none" w:sz="0" w:space="0" w:color="auto"/>
            <w:right w:val="none" w:sz="0" w:space="0" w:color="auto"/>
          </w:divBdr>
        </w:div>
        <w:div w:id="632179414">
          <w:marLeft w:val="0"/>
          <w:marRight w:val="0"/>
          <w:marTop w:val="0"/>
          <w:marBottom w:val="0"/>
          <w:divBdr>
            <w:top w:val="none" w:sz="0" w:space="0" w:color="auto"/>
            <w:left w:val="none" w:sz="0" w:space="0" w:color="auto"/>
            <w:bottom w:val="none" w:sz="0" w:space="0" w:color="auto"/>
            <w:right w:val="none" w:sz="0" w:space="0" w:color="auto"/>
          </w:divBdr>
        </w:div>
        <w:div w:id="240217513">
          <w:marLeft w:val="0"/>
          <w:marRight w:val="0"/>
          <w:marTop w:val="0"/>
          <w:marBottom w:val="0"/>
          <w:divBdr>
            <w:top w:val="none" w:sz="0" w:space="0" w:color="auto"/>
            <w:left w:val="none" w:sz="0" w:space="0" w:color="auto"/>
            <w:bottom w:val="none" w:sz="0" w:space="0" w:color="auto"/>
            <w:right w:val="none" w:sz="0" w:space="0" w:color="auto"/>
          </w:divBdr>
        </w:div>
        <w:div w:id="238298335">
          <w:marLeft w:val="0"/>
          <w:marRight w:val="0"/>
          <w:marTop w:val="0"/>
          <w:marBottom w:val="0"/>
          <w:divBdr>
            <w:top w:val="none" w:sz="0" w:space="0" w:color="auto"/>
            <w:left w:val="none" w:sz="0" w:space="0" w:color="auto"/>
            <w:bottom w:val="none" w:sz="0" w:space="0" w:color="auto"/>
            <w:right w:val="none" w:sz="0" w:space="0" w:color="auto"/>
          </w:divBdr>
        </w:div>
        <w:div w:id="227805523">
          <w:marLeft w:val="0"/>
          <w:marRight w:val="0"/>
          <w:marTop w:val="0"/>
          <w:marBottom w:val="0"/>
          <w:divBdr>
            <w:top w:val="none" w:sz="0" w:space="0" w:color="auto"/>
            <w:left w:val="none" w:sz="0" w:space="0" w:color="auto"/>
            <w:bottom w:val="none" w:sz="0" w:space="0" w:color="auto"/>
            <w:right w:val="none" w:sz="0" w:space="0" w:color="auto"/>
          </w:divBdr>
        </w:div>
        <w:div w:id="818611876">
          <w:marLeft w:val="0"/>
          <w:marRight w:val="0"/>
          <w:marTop w:val="0"/>
          <w:marBottom w:val="0"/>
          <w:divBdr>
            <w:top w:val="none" w:sz="0" w:space="0" w:color="auto"/>
            <w:left w:val="none" w:sz="0" w:space="0" w:color="auto"/>
            <w:bottom w:val="none" w:sz="0" w:space="0" w:color="auto"/>
            <w:right w:val="none" w:sz="0" w:space="0" w:color="auto"/>
          </w:divBdr>
        </w:div>
        <w:div w:id="1556163471">
          <w:marLeft w:val="0"/>
          <w:marRight w:val="0"/>
          <w:marTop w:val="0"/>
          <w:marBottom w:val="0"/>
          <w:divBdr>
            <w:top w:val="none" w:sz="0" w:space="0" w:color="auto"/>
            <w:left w:val="none" w:sz="0" w:space="0" w:color="auto"/>
            <w:bottom w:val="none" w:sz="0" w:space="0" w:color="auto"/>
            <w:right w:val="none" w:sz="0" w:space="0" w:color="auto"/>
          </w:divBdr>
        </w:div>
        <w:div w:id="650984764">
          <w:marLeft w:val="0"/>
          <w:marRight w:val="0"/>
          <w:marTop w:val="0"/>
          <w:marBottom w:val="0"/>
          <w:divBdr>
            <w:top w:val="none" w:sz="0" w:space="0" w:color="auto"/>
            <w:left w:val="none" w:sz="0" w:space="0" w:color="auto"/>
            <w:bottom w:val="none" w:sz="0" w:space="0" w:color="auto"/>
            <w:right w:val="none" w:sz="0" w:space="0" w:color="auto"/>
          </w:divBdr>
        </w:div>
        <w:div w:id="1183012959">
          <w:marLeft w:val="0"/>
          <w:marRight w:val="0"/>
          <w:marTop w:val="0"/>
          <w:marBottom w:val="0"/>
          <w:divBdr>
            <w:top w:val="none" w:sz="0" w:space="0" w:color="auto"/>
            <w:left w:val="none" w:sz="0" w:space="0" w:color="auto"/>
            <w:bottom w:val="none" w:sz="0" w:space="0" w:color="auto"/>
            <w:right w:val="none" w:sz="0" w:space="0" w:color="auto"/>
          </w:divBdr>
        </w:div>
        <w:div w:id="1554853680">
          <w:marLeft w:val="0"/>
          <w:marRight w:val="0"/>
          <w:marTop w:val="0"/>
          <w:marBottom w:val="0"/>
          <w:divBdr>
            <w:top w:val="none" w:sz="0" w:space="0" w:color="auto"/>
            <w:left w:val="none" w:sz="0" w:space="0" w:color="auto"/>
            <w:bottom w:val="none" w:sz="0" w:space="0" w:color="auto"/>
            <w:right w:val="none" w:sz="0" w:space="0" w:color="auto"/>
          </w:divBdr>
        </w:div>
        <w:div w:id="1701130131">
          <w:marLeft w:val="0"/>
          <w:marRight w:val="0"/>
          <w:marTop w:val="0"/>
          <w:marBottom w:val="0"/>
          <w:divBdr>
            <w:top w:val="none" w:sz="0" w:space="0" w:color="auto"/>
            <w:left w:val="none" w:sz="0" w:space="0" w:color="auto"/>
            <w:bottom w:val="none" w:sz="0" w:space="0" w:color="auto"/>
            <w:right w:val="none" w:sz="0" w:space="0" w:color="auto"/>
          </w:divBdr>
        </w:div>
        <w:div w:id="971448459">
          <w:marLeft w:val="0"/>
          <w:marRight w:val="0"/>
          <w:marTop w:val="0"/>
          <w:marBottom w:val="0"/>
          <w:divBdr>
            <w:top w:val="none" w:sz="0" w:space="0" w:color="auto"/>
            <w:left w:val="none" w:sz="0" w:space="0" w:color="auto"/>
            <w:bottom w:val="none" w:sz="0" w:space="0" w:color="auto"/>
            <w:right w:val="none" w:sz="0" w:space="0" w:color="auto"/>
          </w:divBdr>
        </w:div>
        <w:div w:id="1960258319">
          <w:marLeft w:val="0"/>
          <w:marRight w:val="0"/>
          <w:marTop w:val="0"/>
          <w:marBottom w:val="0"/>
          <w:divBdr>
            <w:top w:val="none" w:sz="0" w:space="0" w:color="auto"/>
            <w:left w:val="none" w:sz="0" w:space="0" w:color="auto"/>
            <w:bottom w:val="none" w:sz="0" w:space="0" w:color="auto"/>
            <w:right w:val="none" w:sz="0" w:space="0" w:color="auto"/>
          </w:divBdr>
        </w:div>
        <w:div w:id="1737699026">
          <w:marLeft w:val="0"/>
          <w:marRight w:val="0"/>
          <w:marTop w:val="0"/>
          <w:marBottom w:val="0"/>
          <w:divBdr>
            <w:top w:val="none" w:sz="0" w:space="0" w:color="auto"/>
            <w:left w:val="none" w:sz="0" w:space="0" w:color="auto"/>
            <w:bottom w:val="none" w:sz="0" w:space="0" w:color="auto"/>
            <w:right w:val="none" w:sz="0" w:space="0" w:color="auto"/>
          </w:divBdr>
        </w:div>
        <w:div w:id="1200897687">
          <w:marLeft w:val="0"/>
          <w:marRight w:val="0"/>
          <w:marTop w:val="0"/>
          <w:marBottom w:val="0"/>
          <w:divBdr>
            <w:top w:val="none" w:sz="0" w:space="0" w:color="auto"/>
            <w:left w:val="none" w:sz="0" w:space="0" w:color="auto"/>
            <w:bottom w:val="none" w:sz="0" w:space="0" w:color="auto"/>
            <w:right w:val="none" w:sz="0" w:space="0" w:color="auto"/>
          </w:divBdr>
        </w:div>
        <w:div w:id="1177966130">
          <w:marLeft w:val="0"/>
          <w:marRight w:val="0"/>
          <w:marTop w:val="0"/>
          <w:marBottom w:val="0"/>
          <w:divBdr>
            <w:top w:val="none" w:sz="0" w:space="0" w:color="auto"/>
            <w:left w:val="none" w:sz="0" w:space="0" w:color="auto"/>
            <w:bottom w:val="none" w:sz="0" w:space="0" w:color="auto"/>
            <w:right w:val="none" w:sz="0" w:space="0" w:color="auto"/>
          </w:divBdr>
        </w:div>
        <w:div w:id="1403866844">
          <w:marLeft w:val="0"/>
          <w:marRight w:val="0"/>
          <w:marTop w:val="0"/>
          <w:marBottom w:val="0"/>
          <w:divBdr>
            <w:top w:val="none" w:sz="0" w:space="0" w:color="auto"/>
            <w:left w:val="none" w:sz="0" w:space="0" w:color="auto"/>
            <w:bottom w:val="none" w:sz="0" w:space="0" w:color="auto"/>
            <w:right w:val="none" w:sz="0" w:space="0" w:color="auto"/>
          </w:divBdr>
        </w:div>
        <w:div w:id="2035619359">
          <w:marLeft w:val="0"/>
          <w:marRight w:val="0"/>
          <w:marTop w:val="0"/>
          <w:marBottom w:val="0"/>
          <w:divBdr>
            <w:top w:val="none" w:sz="0" w:space="0" w:color="auto"/>
            <w:left w:val="none" w:sz="0" w:space="0" w:color="auto"/>
            <w:bottom w:val="none" w:sz="0" w:space="0" w:color="auto"/>
            <w:right w:val="none" w:sz="0" w:space="0" w:color="auto"/>
          </w:divBdr>
        </w:div>
        <w:div w:id="1110709066">
          <w:marLeft w:val="0"/>
          <w:marRight w:val="0"/>
          <w:marTop w:val="0"/>
          <w:marBottom w:val="0"/>
          <w:divBdr>
            <w:top w:val="none" w:sz="0" w:space="0" w:color="auto"/>
            <w:left w:val="none" w:sz="0" w:space="0" w:color="auto"/>
            <w:bottom w:val="none" w:sz="0" w:space="0" w:color="auto"/>
            <w:right w:val="none" w:sz="0" w:space="0" w:color="auto"/>
          </w:divBdr>
        </w:div>
        <w:div w:id="2058237338">
          <w:marLeft w:val="0"/>
          <w:marRight w:val="0"/>
          <w:marTop w:val="0"/>
          <w:marBottom w:val="0"/>
          <w:divBdr>
            <w:top w:val="none" w:sz="0" w:space="0" w:color="auto"/>
            <w:left w:val="none" w:sz="0" w:space="0" w:color="auto"/>
            <w:bottom w:val="none" w:sz="0" w:space="0" w:color="auto"/>
            <w:right w:val="none" w:sz="0" w:space="0" w:color="auto"/>
          </w:divBdr>
        </w:div>
        <w:div w:id="1748183309">
          <w:marLeft w:val="0"/>
          <w:marRight w:val="0"/>
          <w:marTop w:val="0"/>
          <w:marBottom w:val="0"/>
          <w:divBdr>
            <w:top w:val="none" w:sz="0" w:space="0" w:color="auto"/>
            <w:left w:val="none" w:sz="0" w:space="0" w:color="auto"/>
            <w:bottom w:val="none" w:sz="0" w:space="0" w:color="auto"/>
            <w:right w:val="none" w:sz="0" w:space="0" w:color="auto"/>
          </w:divBdr>
        </w:div>
        <w:div w:id="1728335368">
          <w:marLeft w:val="0"/>
          <w:marRight w:val="0"/>
          <w:marTop w:val="0"/>
          <w:marBottom w:val="0"/>
          <w:divBdr>
            <w:top w:val="none" w:sz="0" w:space="0" w:color="auto"/>
            <w:left w:val="none" w:sz="0" w:space="0" w:color="auto"/>
            <w:bottom w:val="none" w:sz="0" w:space="0" w:color="auto"/>
            <w:right w:val="none" w:sz="0" w:space="0" w:color="auto"/>
          </w:divBdr>
        </w:div>
        <w:div w:id="613176652">
          <w:marLeft w:val="0"/>
          <w:marRight w:val="0"/>
          <w:marTop w:val="0"/>
          <w:marBottom w:val="0"/>
          <w:divBdr>
            <w:top w:val="none" w:sz="0" w:space="0" w:color="auto"/>
            <w:left w:val="none" w:sz="0" w:space="0" w:color="auto"/>
            <w:bottom w:val="none" w:sz="0" w:space="0" w:color="auto"/>
            <w:right w:val="none" w:sz="0" w:space="0" w:color="auto"/>
          </w:divBdr>
        </w:div>
        <w:div w:id="1627738930">
          <w:marLeft w:val="0"/>
          <w:marRight w:val="0"/>
          <w:marTop w:val="0"/>
          <w:marBottom w:val="0"/>
          <w:divBdr>
            <w:top w:val="none" w:sz="0" w:space="0" w:color="auto"/>
            <w:left w:val="none" w:sz="0" w:space="0" w:color="auto"/>
            <w:bottom w:val="none" w:sz="0" w:space="0" w:color="auto"/>
            <w:right w:val="none" w:sz="0" w:space="0" w:color="auto"/>
          </w:divBdr>
        </w:div>
        <w:div w:id="1107702878">
          <w:marLeft w:val="0"/>
          <w:marRight w:val="0"/>
          <w:marTop w:val="0"/>
          <w:marBottom w:val="0"/>
          <w:divBdr>
            <w:top w:val="none" w:sz="0" w:space="0" w:color="auto"/>
            <w:left w:val="none" w:sz="0" w:space="0" w:color="auto"/>
            <w:bottom w:val="none" w:sz="0" w:space="0" w:color="auto"/>
            <w:right w:val="none" w:sz="0" w:space="0" w:color="auto"/>
          </w:divBdr>
        </w:div>
        <w:div w:id="617181366">
          <w:marLeft w:val="0"/>
          <w:marRight w:val="0"/>
          <w:marTop w:val="0"/>
          <w:marBottom w:val="0"/>
          <w:divBdr>
            <w:top w:val="none" w:sz="0" w:space="0" w:color="auto"/>
            <w:left w:val="none" w:sz="0" w:space="0" w:color="auto"/>
            <w:bottom w:val="none" w:sz="0" w:space="0" w:color="auto"/>
            <w:right w:val="none" w:sz="0" w:space="0" w:color="auto"/>
          </w:divBdr>
        </w:div>
        <w:div w:id="663237910">
          <w:marLeft w:val="0"/>
          <w:marRight w:val="0"/>
          <w:marTop w:val="0"/>
          <w:marBottom w:val="0"/>
          <w:divBdr>
            <w:top w:val="none" w:sz="0" w:space="0" w:color="auto"/>
            <w:left w:val="none" w:sz="0" w:space="0" w:color="auto"/>
            <w:bottom w:val="none" w:sz="0" w:space="0" w:color="auto"/>
            <w:right w:val="none" w:sz="0" w:space="0" w:color="auto"/>
          </w:divBdr>
        </w:div>
        <w:div w:id="463814095">
          <w:marLeft w:val="0"/>
          <w:marRight w:val="0"/>
          <w:marTop w:val="0"/>
          <w:marBottom w:val="0"/>
          <w:divBdr>
            <w:top w:val="none" w:sz="0" w:space="0" w:color="auto"/>
            <w:left w:val="none" w:sz="0" w:space="0" w:color="auto"/>
            <w:bottom w:val="none" w:sz="0" w:space="0" w:color="auto"/>
            <w:right w:val="none" w:sz="0" w:space="0" w:color="auto"/>
          </w:divBdr>
        </w:div>
        <w:div w:id="1155220823">
          <w:marLeft w:val="0"/>
          <w:marRight w:val="0"/>
          <w:marTop w:val="0"/>
          <w:marBottom w:val="0"/>
          <w:divBdr>
            <w:top w:val="none" w:sz="0" w:space="0" w:color="auto"/>
            <w:left w:val="none" w:sz="0" w:space="0" w:color="auto"/>
            <w:bottom w:val="none" w:sz="0" w:space="0" w:color="auto"/>
            <w:right w:val="none" w:sz="0" w:space="0" w:color="auto"/>
          </w:divBdr>
        </w:div>
        <w:div w:id="629941693">
          <w:marLeft w:val="0"/>
          <w:marRight w:val="0"/>
          <w:marTop w:val="0"/>
          <w:marBottom w:val="0"/>
          <w:divBdr>
            <w:top w:val="none" w:sz="0" w:space="0" w:color="auto"/>
            <w:left w:val="none" w:sz="0" w:space="0" w:color="auto"/>
            <w:bottom w:val="none" w:sz="0" w:space="0" w:color="auto"/>
            <w:right w:val="none" w:sz="0" w:space="0" w:color="auto"/>
          </w:divBdr>
        </w:div>
        <w:div w:id="1495992890">
          <w:marLeft w:val="0"/>
          <w:marRight w:val="0"/>
          <w:marTop w:val="0"/>
          <w:marBottom w:val="0"/>
          <w:divBdr>
            <w:top w:val="none" w:sz="0" w:space="0" w:color="auto"/>
            <w:left w:val="none" w:sz="0" w:space="0" w:color="auto"/>
            <w:bottom w:val="none" w:sz="0" w:space="0" w:color="auto"/>
            <w:right w:val="none" w:sz="0" w:space="0" w:color="auto"/>
          </w:divBdr>
        </w:div>
        <w:div w:id="1429616670">
          <w:marLeft w:val="0"/>
          <w:marRight w:val="0"/>
          <w:marTop w:val="0"/>
          <w:marBottom w:val="0"/>
          <w:divBdr>
            <w:top w:val="none" w:sz="0" w:space="0" w:color="auto"/>
            <w:left w:val="none" w:sz="0" w:space="0" w:color="auto"/>
            <w:bottom w:val="none" w:sz="0" w:space="0" w:color="auto"/>
            <w:right w:val="none" w:sz="0" w:space="0" w:color="auto"/>
          </w:divBdr>
        </w:div>
        <w:div w:id="1763792972">
          <w:marLeft w:val="0"/>
          <w:marRight w:val="0"/>
          <w:marTop w:val="0"/>
          <w:marBottom w:val="0"/>
          <w:divBdr>
            <w:top w:val="none" w:sz="0" w:space="0" w:color="auto"/>
            <w:left w:val="none" w:sz="0" w:space="0" w:color="auto"/>
            <w:bottom w:val="none" w:sz="0" w:space="0" w:color="auto"/>
            <w:right w:val="none" w:sz="0" w:space="0" w:color="auto"/>
          </w:divBdr>
        </w:div>
        <w:div w:id="2031948531">
          <w:marLeft w:val="0"/>
          <w:marRight w:val="0"/>
          <w:marTop w:val="0"/>
          <w:marBottom w:val="0"/>
          <w:divBdr>
            <w:top w:val="none" w:sz="0" w:space="0" w:color="auto"/>
            <w:left w:val="none" w:sz="0" w:space="0" w:color="auto"/>
            <w:bottom w:val="none" w:sz="0" w:space="0" w:color="auto"/>
            <w:right w:val="none" w:sz="0" w:space="0" w:color="auto"/>
          </w:divBdr>
        </w:div>
        <w:div w:id="2022924178">
          <w:marLeft w:val="0"/>
          <w:marRight w:val="0"/>
          <w:marTop w:val="0"/>
          <w:marBottom w:val="0"/>
          <w:divBdr>
            <w:top w:val="none" w:sz="0" w:space="0" w:color="auto"/>
            <w:left w:val="none" w:sz="0" w:space="0" w:color="auto"/>
            <w:bottom w:val="none" w:sz="0" w:space="0" w:color="auto"/>
            <w:right w:val="none" w:sz="0" w:space="0" w:color="auto"/>
          </w:divBdr>
        </w:div>
        <w:div w:id="59140229">
          <w:marLeft w:val="0"/>
          <w:marRight w:val="0"/>
          <w:marTop w:val="0"/>
          <w:marBottom w:val="0"/>
          <w:divBdr>
            <w:top w:val="none" w:sz="0" w:space="0" w:color="auto"/>
            <w:left w:val="none" w:sz="0" w:space="0" w:color="auto"/>
            <w:bottom w:val="none" w:sz="0" w:space="0" w:color="auto"/>
            <w:right w:val="none" w:sz="0" w:space="0" w:color="auto"/>
          </w:divBdr>
        </w:div>
        <w:div w:id="1421680836">
          <w:marLeft w:val="0"/>
          <w:marRight w:val="0"/>
          <w:marTop w:val="0"/>
          <w:marBottom w:val="0"/>
          <w:divBdr>
            <w:top w:val="none" w:sz="0" w:space="0" w:color="auto"/>
            <w:left w:val="none" w:sz="0" w:space="0" w:color="auto"/>
            <w:bottom w:val="none" w:sz="0" w:space="0" w:color="auto"/>
            <w:right w:val="none" w:sz="0" w:space="0" w:color="auto"/>
          </w:divBdr>
        </w:div>
        <w:div w:id="255090309">
          <w:marLeft w:val="0"/>
          <w:marRight w:val="0"/>
          <w:marTop w:val="0"/>
          <w:marBottom w:val="0"/>
          <w:divBdr>
            <w:top w:val="none" w:sz="0" w:space="0" w:color="auto"/>
            <w:left w:val="none" w:sz="0" w:space="0" w:color="auto"/>
            <w:bottom w:val="none" w:sz="0" w:space="0" w:color="auto"/>
            <w:right w:val="none" w:sz="0" w:space="0" w:color="auto"/>
          </w:divBdr>
        </w:div>
        <w:div w:id="1246838610">
          <w:marLeft w:val="0"/>
          <w:marRight w:val="0"/>
          <w:marTop w:val="0"/>
          <w:marBottom w:val="0"/>
          <w:divBdr>
            <w:top w:val="none" w:sz="0" w:space="0" w:color="auto"/>
            <w:left w:val="none" w:sz="0" w:space="0" w:color="auto"/>
            <w:bottom w:val="none" w:sz="0" w:space="0" w:color="auto"/>
            <w:right w:val="none" w:sz="0" w:space="0" w:color="auto"/>
          </w:divBdr>
        </w:div>
        <w:div w:id="1098065490">
          <w:marLeft w:val="0"/>
          <w:marRight w:val="0"/>
          <w:marTop w:val="0"/>
          <w:marBottom w:val="0"/>
          <w:divBdr>
            <w:top w:val="none" w:sz="0" w:space="0" w:color="auto"/>
            <w:left w:val="none" w:sz="0" w:space="0" w:color="auto"/>
            <w:bottom w:val="none" w:sz="0" w:space="0" w:color="auto"/>
            <w:right w:val="none" w:sz="0" w:space="0" w:color="auto"/>
          </w:divBdr>
        </w:div>
        <w:div w:id="897667977">
          <w:marLeft w:val="0"/>
          <w:marRight w:val="0"/>
          <w:marTop w:val="0"/>
          <w:marBottom w:val="0"/>
          <w:divBdr>
            <w:top w:val="none" w:sz="0" w:space="0" w:color="auto"/>
            <w:left w:val="none" w:sz="0" w:space="0" w:color="auto"/>
            <w:bottom w:val="none" w:sz="0" w:space="0" w:color="auto"/>
            <w:right w:val="none" w:sz="0" w:space="0" w:color="auto"/>
          </w:divBdr>
        </w:div>
        <w:div w:id="1030226459">
          <w:marLeft w:val="0"/>
          <w:marRight w:val="0"/>
          <w:marTop w:val="0"/>
          <w:marBottom w:val="0"/>
          <w:divBdr>
            <w:top w:val="none" w:sz="0" w:space="0" w:color="auto"/>
            <w:left w:val="none" w:sz="0" w:space="0" w:color="auto"/>
            <w:bottom w:val="none" w:sz="0" w:space="0" w:color="auto"/>
            <w:right w:val="none" w:sz="0" w:space="0" w:color="auto"/>
          </w:divBdr>
        </w:div>
        <w:div w:id="1312254735">
          <w:marLeft w:val="0"/>
          <w:marRight w:val="0"/>
          <w:marTop w:val="0"/>
          <w:marBottom w:val="0"/>
          <w:divBdr>
            <w:top w:val="none" w:sz="0" w:space="0" w:color="auto"/>
            <w:left w:val="none" w:sz="0" w:space="0" w:color="auto"/>
            <w:bottom w:val="none" w:sz="0" w:space="0" w:color="auto"/>
            <w:right w:val="none" w:sz="0" w:space="0" w:color="auto"/>
          </w:divBdr>
        </w:div>
        <w:div w:id="1182083461">
          <w:marLeft w:val="0"/>
          <w:marRight w:val="0"/>
          <w:marTop w:val="0"/>
          <w:marBottom w:val="0"/>
          <w:divBdr>
            <w:top w:val="none" w:sz="0" w:space="0" w:color="auto"/>
            <w:left w:val="none" w:sz="0" w:space="0" w:color="auto"/>
            <w:bottom w:val="none" w:sz="0" w:space="0" w:color="auto"/>
            <w:right w:val="none" w:sz="0" w:space="0" w:color="auto"/>
          </w:divBdr>
        </w:div>
        <w:div w:id="1873373854">
          <w:marLeft w:val="0"/>
          <w:marRight w:val="0"/>
          <w:marTop w:val="0"/>
          <w:marBottom w:val="0"/>
          <w:divBdr>
            <w:top w:val="none" w:sz="0" w:space="0" w:color="auto"/>
            <w:left w:val="none" w:sz="0" w:space="0" w:color="auto"/>
            <w:bottom w:val="none" w:sz="0" w:space="0" w:color="auto"/>
            <w:right w:val="none" w:sz="0" w:space="0" w:color="auto"/>
          </w:divBdr>
        </w:div>
        <w:div w:id="1622952119">
          <w:marLeft w:val="0"/>
          <w:marRight w:val="0"/>
          <w:marTop w:val="0"/>
          <w:marBottom w:val="0"/>
          <w:divBdr>
            <w:top w:val="none" w:sz="0" w:space="0" w:color="auto"/>
            <w:left w:val="none" w:sz="0" w:space="0" w:color="auto"/>
            <w:bottom w:val="none" w:sz="0" w:space="0" w:color="auto"/>
            <w:right w:val="none" w:sz="0" w:space="0" w:color="auto"/>
          </w:divBdr>
        </w:div>
        <w:div w:id="835026511">
          <w:marLeft w:val="0"/>
          <w:marRight w:val="0"/>
          <w:marTop w:val="0"/>
          <w:marBottom w:val="0"/>
          <w:divBdr>
            <w:top w:val="none" w:sz="0" w:space="0" w:color="auto"/>
            <w:left w:val="none" w:sz="0" w:space="0" w:color="auto"/>
            <w:bottom w:val="none" w:sz="0" w:space="0" w:color="auto"/>
            <w:right w:val="none" w:sz="0" w:space="0" w:color="auto"/>
          </w:divBdr>
        </w:div>
        <w:div w:id="1171215570">
          <w:marLeft w:val="0"/>
          <w:marRight w:val="0"/>
          <w:marTop w:val="0"/>
          <w:marBottom w:val="0"/>
          <w:divBdr>
            <w:top w:val="none" w:sz="0" w:space="0" w:color="auto"/>
            <w:left w:val="none" w:sz="0" w:space="0" w:color="auto"/>
            <w:bottom w:val="none" w:sz="0" w:space="0" w:color="auto"/>
            <w:right w:val="none" w:sz="0" w:space="0" w:color="auto"/>
          </w:divBdr>
        </w:div>
        <w:div w:id="652639579">
          <w:marLeft w:val="0"/>
          <w:marRight w:val="0"/>
          <w:marTop w:val="0"/>
          <w:marBottom w:val="0"/>
          <w:divBdr>
            <w:top w:val="none" w:sz="0" w:space="0" w:color="auto"/>
            <w:left w:val="none" w:sz="0" w:space="0" w:color="auto"/>
            <w:bottom w:val="none" w:sz="0" w:space="0" w:color="auto"/>
            <w:right w:val="none" w:sz="0" w:space="0" w:color="auto"/>
          </w:divBdr>
        </w:div>
        <w:div w:id="691568372">
          <w:marLeft w:val="0"/>
          <w:marRight w:val="0"/>
          <w:marTop w:val="0"/>
          <w:marBottom w:val="0"/>
          <w:divBdr>
            <w:top w:val="none" w:sz="0" w:space="0" w:color="auto"/>
            <w:left w:val="none" w:sz="0" w:space="0" w:color="auto"/>
            <w:bottom w:val="none" w:sz="0" w:space="0" w:color="auto"/>
            <w:right w:val="none" w:sz="0" w:space="0" w:color="auto"/>
          </w:divBdr>
        </w:div>
        <w:div w:id="85617727">
          <w:marLeft w:val="0"/>
          <w:marRight w:val="0"/>
          <w:marTop w:val="0"/>
          <w:marBottom w:val="0"/>
          <w:divBdr>
            <w:top w:val="none" w:sz="0" w:space="0" w:color="auto"/>
            <w:left w:val="none" w:sz="0" w:space="0" w:color="auto"/>
            <w:bottom w:val="none" w:sz="0" w:space="0" w:color="auto"/>
            <w:right w:val="none" w:sz="0" w:space="0" w:color="auto"/>
          </w:divBdr>
        </w:div>
        <w:div w:id="1569924580">
          <w:marLeft w:val="0"/>
          <w:marRight w:val="0"/>
          <w:marTop w:val="0"/>
          <w:marBottom w:val="0"/>
          <w:divBdr>
            <w:top w:val="none" w:sz="0" w:space="0" w:color="auto"/>
            <w:left w:val="none" w:sz="0" w:space="0" w:color="auto"/>
            <w:bottom w:val="none" w:sz="0" w:space="0" w:color="auto"/>
            <w:right w:val="none" w:sz="0" w:space="0" w:color="auto"/>
          </w:divBdr>
        </w:div>
        <w:div w:id="805663343">
          <w:marLeft w:val="0"/>
          <w:marRight w:val="0"/>
          <w:marTop w:val="0"/>
          <w:marBottom w:val="0"/>
          <w:divBdr>
            <w:top w:val="none" w:sz="0" w:space="0" w:color="auto"/>
            <w:left w:val="none" w:sz="0" w:space="0" w:color="auto"/>
            <w:bottom w:val="none" w:sz="0" w:space="0" w:color="auto"/>
            <w:right w:val="none" w:sz="0" w:space="0" w:color="auto"/>
          </w:divBdr>
        </w:div>
        <w:div w:id="857162639">
          <w:marLeft w:val="0"/>
          <w:marRight w:val="0"/>
          <w:marTop w:val="0"/>
          <w:marBottom w:val="0"/>
          <w:divBdr>
            <w:top w:val="none" w:sz="0" w:space="0" w:color="auto"/>
            <w:left w:val="none" w:sz="0" w:space="0" w:color="auto"/>
            <w:bottom w:val="none" w:sz="0" w:space="0" w:color="auto"/>
            <w:right w:val="none" w:sz="0" w:space="0" w:color="auto"/>
          </w:divBdr>
        </w:div>
        <w:div w:id="1357347567">
          <w:marLeft w:val="0"/>
          <w:marRight w:val="0"/>
          <w:marTop w:val="0"/>
          <w:marBottom w:val="0"/>
          <w:divBdr>
            <w:top w:val="none" w:sz="0" w:space="0" w:color="auto"/>
            <w:left w:val="none" w:sz="0" w:space="0" w:color="auto"/>
            <w:bottom w:val="none" w:sz="0" w:space="0" w:color="auto"/>
            <w:right w:val="none" w:sz="0" w:space="0" w:color="auto"/>
          </w:divBdr>
        </w:div>
        <w:div w:id="1335257479">
          <w:marLeft w:val="0"/>
          <w:marRight w:val="0"/>
          <w:marTop w:val="0"/>
          <w:marBottom w:val="0"/>
          <w:divBdr>
            <w:top w:val="none" w:sz="0" w:space="0" w:color="auto"/>
            <w:left w:val="none" w:sz="0" w:space="0" w:color="auto"/>
            <w:bottom w:val="none" w:sz="0" w:space="0" w:color="auto"/>
            <w:right w:val="none" w:sz="0" w:space="0" w:color="auto"/>
          </w:divBdr>
        </w:div>
        <w:div w:id="137190658">
          <w:marLeft w:val="0"/>
          <w:marRight w:val="0"/>
          <w:marTop w:val="0"/>
          <w:marBottom w:val="0"/>
          <w:divBdr>
            <w:top w:val="none" w:sz="0" w:space="0" w:color="auto"/>
            <w:left w:val="none" w:sz="0" w:space="0" w:color="auto"/>
            <w:bottom w:val="none" w:sz="0" w:space="0" w:color="auto"/>
            <w:right w:val="none" w:sz="0" w:space="0" w:color="auto"/>
          </w:divBdr>
        </w:div>
        <w:div w:id="1228492380">
          <w:marLeft w:val="0"/>
          <w:marRight w:val="0"/>
          <w:marTop w:val="0"/>
          <w:marBottom w:val="0"/>
          <w:divBdr>
            <w:top w:val="none" w:sz="0" w:space="0" w:color="auto"/>
            <w:left w:val="none" w:sz="0" w:space="0" w:color="auto"/>
            <w:bottom w:val="none" w:sz="0" w:space="0" w:color="auto"/>
            <w:right w:val="none" w:sz="0" w:space="0" w:color="auto"/>
          </w:divBdr>
        </w:div>
        <w:div w:id="1050112045">
          <w:marLeft w:val="0"/>
          <w:marRight w:val="0"/>
          <w:marTop w:val="0"/>
          <w:marBottom w:val="0"/>
          <w:divBdr>
            <w:top w:val="none" w:sz="0" w:space="0" w:color="auto"/>
            <w:left w:val="none" w:sz="0" w:space="0" w:color="auto"/>
            <w:bottom w:val="none" w:sz="0" w:space="0" w:color="auto"/>
            <w:right w:val="none" w:sz="0" w:space="0" w:color="auto"/>
          </w:divBdr>
        </w:div>
        <w:div w:id="451825872">
          <w:marLeft w:val="0"/>
          <w:marRight w:val="0"/>
          <w:marTop w:val="0"/>
          <w:marBottom w:val="0"/>
          <w:divBdr>
            <w:top w:val="none" w:sz="0" w:space="0" w:color="auto"/>
            <w:left w:val="none" w:sz="0" w:space="0" w:color="auto"/>
            <w:bottom w:val="none" w:sz="0" w:space="0" w:color="auto"/>
            <w:right w:val="none" w:sz="0" w:space="0" w:color="auto"/>
          </w:divBdr>
        </w:div>
        <w:div w:id="1506242644">
          <w:marLeft w:val="0"/>
          <w:marRight w:val="0"/>
          <w:marTop w:val="0"/>
          <w:marBottom w:val="0"/>
          <w:divBdr>
            <w:top w:val="none" w:sz="0" w:space="0" w:color="auto"/>
            <w:left w:val="none" w:sz="0" w:space="0" w:color="auto"/>
            <w:bottom w:val="none" w:sz="0" w:space="0" w:color="auto"/>
            <w:right w:val="none" w:sz="0" w:space="0" w:color="auto"/>
          </w:divBdr>
        </w:div>
        <w:div w:id="1709380532">
          <w:marLeft w:val="0"/>
          <w:marRight w:val="0"/>
          <w:marTop w:val="0"/>
          <w:marBottom w:val="0"/>
          <w:divBdr>
            <w:top w:val="none" w:sz="0" w:space="0" w:color="auto"/>
            <w:left w:val="none" w:sz="0" w:space="0" w:color="auto"/>
            <w:bottom w:val="none" w:sz="0" w:space="0" w:color="auto"/>
            <w:right w:val="none" w:sz="0" w:space="0" w:color="auto"/>
          </w:divBdr>
        </w:div>
        <w:div w:id="2080125636">
          <w:marLeft w:val="0"/>
          <w:marRight w:val="0"/>
          <w:marTop w:val="0"/>
          <w:marBottom w:val="0"/>
          <w:divBdr>
            <w:top w:val="none" w:sz="0" w:space="0" w:color="auto"/>
            <w:left w:val="none" w:sz="0" w:space="0" w:color="auto"/>
            <w:bottom w:val="none" w:sz="0" w:space="0" w:color="auto"/>
            <w:right w:val="none" w:sz="0" w:space="0" w:color="auto"/>
          </w:divBdr>
        </w:div>
        <w:div w:id="706220731">
          <w:marLeft w:val="0"/>
          <w:marRight w:val="0"/>
          <w:marTop w:val="0"/>
          <w:marBottom w:val="0"/>
          <w:divBdr>
            <w:top w:val="none" w:sz="0" w:space="0" w:color="auto"/>
            <w:left w:val="none" w:sz="0" w:space="0" w:color="auto"/>
            <w:bottom w:val="none" w:sz="0" w:space="0" w:color="auto"/>
            <w:right w:val="none" w:sz="0" w:space="0" w:color="auto"/>
          </w:divBdr>
        </w:div>
        <w:div w:id="526067397">
          <w:marLeft w:val="0"/>
          <w:marRight w:val="0"/>
          <w:marTop w:val="0"/>
          <w:marBottom w:val="0"/>
          <w:divBdr>
            <w:top w:val="none" w:sz="0" w:space="0" w:color="auto"/>
            <w:left w:val="none" w:sz="0" w:space="0" w:color="auto"/>
            <w:bottom w:val="none" w:sz="0" w:space="0" w:color="auto"/>
            <w:right w:val="none" w:sz="0" w:space="0" w:color="auto"/>
          </w:divBdr>
        </w:div>
        <w:div w:id="1667006181">
          <w:marLeft w:val="0"/>
          <w:marRight w:val="0"/>
          <w:marTop w:val="0"/>
          <w:marBottom w:val="0"/>
          <w:divBdr>
            <w:top w:val="none" w:sz="0" w:space="0" w:color="auto"/>
            <w:left w:val="none" w:sz="0" w:space="0" w:color="auto"/>
            <w:bottom w:val="none" w:sz="0" w:space="0" w:color="auto"/>
            <w:right w:val="none" w:sz="0" w:space="0" w:color="auto"/>
          </w:divBdr>
        </w:div>
        <w:div w:id="1221093312">
          <w:marLeft w:val="0"/>
          <w:marRight w:val="0"/>
          <w:marTop w:val="0"/>
          <w:marBottom w:val="0"/>
          <w:divBdr>
            <w:top w:val="none" w:sz="0" w:space="0" w:color="auto"/>
            <w:left w:val="none" w:sz="0" w:space="0" w:color="auto"/>
            <w:bottom w:val="none" w:sz="0" w:space="0" w:color="auto"/>
            <w:right w:val="none" w:sz="0" w:space="0" w:color="auto"/>
          </w:divBdr>
        </w:div>
        <w:div w:id="1682662022">
          <w:marLeft w:val="0"/>
          <w:marRight w:val="0"/>
          <w:marTop w:val="0"/>
          <w:marBottom w:val="0"/>
          <w:divBdr>
            <w:top w:val="none" w:sz="0" w:space="0" w:color="auto"/>
            <w:left w:val="none" w:sz="0" w:space="0" w:color="auto"/>
            <w:bottom w:val="none" w:sz="0" w:space="0" w:color="auto"/>
            <w:right w:val="none" w:sz="0" w:space="0" w:color="auto"/>
          </w:divBdr>
        </w:div>
        <w:div w:id="1434859928">
          <w:marLeft w:val="0"/>
          <w:marRight w:val="0"/>
          <w:marTop w:val="0"/>
          <w:marBottom w:val="0"/>
          <w:divBdr>
            <w:top w:val="none" w:sz="0" w:space="0" w:color="auto"/>
            <w:left w:val="none" w:sz="0" w:space="0" w:color="auto"/>
            <w:bottom w:val="none" w:sz="0" w:space="0" w:color="auto"/>
            <w:right w:val="none" w:sz="0" w:space="0" w:color="auto"/>
          </w:divBdr>
        </w:div>
        <w:div w:id="306470263">
          <w:marLeft w:val="0"/>
          <w:marRight w:val="0"/>
          <w:marTop w:val="0"/>
          <w:marBottom w:val="0"/>
          <w:divBdr>
            <w:top w:val="none" w:sz="0" w:space="0" w:color="auto"/>
            <w:left w:val="none" w:sz="0" w:space="0" w:color="auto"/>
            <w:bottom w:val="none" w:sz="0" w:space="0" w:color="auto"/>
            <w:right w:val="none" w:sz="0" w:space="0" w:color="auto"/>
          </w:divBdr>
        </w:div>
        <w:div w:id="890842079">
          <w:marLeft w:val="0"/>
          <w:marRight w:val="0"/>
          <w:marTop w:val="0"/>
          <w:marBottom w:val="0"/>
          <w:divBdr>
            <w:top w:val="none" w:sz="0" w:space="0" w:color="auto"/>
            <w:left w:val="none" w:sz="0" w:space="0" w:color="auto"/>
            <w:bottom w:val="none" w:sz="0" w:space="0" w:color="auto"/>
            <w:right w:val="none" w:sz="0" w:space="0" w:color="auto"/>
          </w:divBdr>
        </w:div>
        <w:div w:id="477498705">
          <w:marLeft w:val="0"/>
          <w:marRight w:val="0"/>
          <w:marTop w:val="0"/>
          <w:marBottom w:val="0"/>
          <w:divBdr>
            <w:top w:val="none" w:sz="0" w:space="0" w:color="auto"/>
            <w:left w:val="none" w:sz="0" w:space="0" w:color="auto"/>
            <w:bottom w:val="none" w:sz="0" w:space="0" w:color="auto"/>
            <w:right w:val="none" w:sz="0" w:space="0" w:color="auto"/>
          </w:divBdr>
        </w:div>
        <w:div w:id="1571233043">
          <w:marLeft w:val="0"/>
          <w:marRight w:val="0"/>
          <w:marTop w:val="0"/>
          <w:marBottom w:val="0"/>
          <w:divBdr>
            <w:top w:val="none" w:sz="0" w:space="0" w:color="auto"/>
            <w:left w:val="none" w:sz="0" w:space="0" w:color="auto"/>
            <w:bottom w:val="none" w:sz="0" w:space="0" w:color="auto"/>
            <w:right w:val="none" w:sz="0" w:space="0" w:color="auto"/>
          </w:divBdr>
        </w:div>
        <w:div w:id="1953048807">
          <w:marLeft w:val="0"/>
          <w:marRight w:val="0"/>
          <w:marTop w:val="0"/>
          <w:marBottom w:val="0"/>
          <w:divBdr>
            <w:top w:val="none" w:sz="0" w:space="0" w:color="auto"/>
            <w:left w:val="none" w:sz="0" w:space="0" w:color="auto"/>
            <w:bottom w:val="none" w:sz="0" w:space="0" w:color="auto"/>
            <w:right w:val="none" w:sz="0" w:space="0" w:color="auto"/>
          </w:divBdr>
        </w:div>
        <w:div w:id="1047023136">
          <w:marLeft w:val="0"/>
          <w:marRight w:val="0"/>
          <w:marTop w:val="0"/>
          <w:marBottom w:val="0"/>
          <w:divBdr>
            <w:top w:val="none" w:sz="0" w:space="0" w:color="auto"/>
            <w:left w:val="none" w:sz="0" w:space="0" w:color="auto"/>
            <w:bottom w:val="none" w:sz="0" w:space="0" w:color="auto"/>
            <w:right w:val="none" w:sz="0" w:space="0" w:color="auto"/>
          </w:divBdr>
        </w:div>
        <w:div w:id="1061563353">
          <w:marLeft w:val="0"/>
          <w:marRight w:val="0"/>
          <w:marTop w:val="0"/>
          <w:marBottom w:val="0"/>
          <w:divBdr>
            <w:top w:val="none" w:sz="0" w:space="0" w:color="auto"/>
            <w:left w:val="none" w:sz="0" w:space="0" w:color="auto"/>
            <w:bottom w:val="none" w:sz="0" w:space="0" w:color="auto"/>
            <w:right w:val="none" w:sz="0" w:space="0" w:color="auto"/>
          </w:divBdr>
        </w:div>
        <w:div w:id="829710331">
          <w:marLeft w:val="0"/>
          <w:marRight w:val="0"/>
          <w:marTop w:val="0"/>
          <w:marBottom w:val="0"/>
          <w:divBdr>
            <w:top w:val="none" w:sz="0" w:space="0" w:color="auto"/>
            <w:left w:val="none" w:sz="0" w:space="0" w:color="auto"/>
            <w:bottom w:val="none" w:sz="0" w:space="0" w:color="auto"/>
            <w:right w:val="none" w:sz="0" w:space="0" w:color="auto"/>
          </w:divBdr>
        </w:div>
        <w:div w:id="1221862854">
          <w:marLeft w:val="0"/>
          <w:marRight w:val="0"/>
          <w:marTop w:val="0"/>
          <w:marBottom w:val="0"/>
          <w:divBdr>
            <w:top w:val="none" w:sz="0" w:space="0" w:color="auto"/>
            <w:left w:val="none" w:sz="0" w:space="0" w:color="auto"/>
            <w:bottom w:val="none" w:sz="0" w:space="0" w:color="auto"/>
            <w:right w:val="none" w:sz="0" w:space="0" w:color="auto"/>
          </w:divBdr>
        </w:div>
        <w:div w:id="496846612">
          <w:marLeft w:val="0"/>
          <w:marRight w:val="0"/>
          <w:marTop w:val="0"/>
          <w:marBottom w:val="0"/>
          <w:divBdr>
            <w:top w:val="none" w:sz="0" w:space="0" w:color="auto"/>
            <w:left w:val="none" w:sz="0" w:space="0" w:color="auto"/>
            <w:bottom w:val="none" w:sz="0" w:space="0" w:color="auto"/>
            <w:right w:val="none" w:sz="0" w:space="0" w:color="auto"/>
          </w:divBdr>
        </w:div>
        <w:div w:id="1746024295">
          <w:marLeft w:val="0"/>
          <w:marRight w:val="0"/>
          <w:marTop w:val="0"/>
          <w:marBottom w:val="0"/>
          <w:divBdr>
            <w:top w:val="none" w:sz="0" w:space="0" w:color="auto"/>
            <w:left w:val="none" w:sz="0" w:space="0" w:color="auto"/>
            <w:bottom w:val="none" w:sz="0" w:space="0" w:color="auto"/>
            <w:right w:val="none" w:sz="0" w:space="0" w:color="auto"/>
          </w:divBdr>
        </w:div>
        <w:div w:id="262227001">
          <w:marLeft w:val="0"/>
          <w:marRight w:val="0"/>
          <w:marTop w:val="0"/>
          <w:marBottom w:val="0"/>
          <w:divBdr>
            <w:top w:val="none" w:sz="0" w:space="0" w:color="auto"/>
            <w:left w:val="none" w:sz="0" w:space="0" w:color="auto"/>
            <w:bottom w:val="none" w:sz="0" w:space="0" w:color="auto"/>
            <w:right w:val="none" w:sz="0" w:space="0" w:color="auto"/>
          </w:divBdr>
        </w:div>
        <w:div w:id="1553149820">
          <w:marLeft w:val="0"/>
          <w:marRight w:val="0"/>
          <w:marTop w:val="0"/>
          <w:marBottom w:val="0"/>
          <w:divBdr>
            <w:top w:val="none" w:sz="0" w:space="0" w:color="auto"/>
            <w:left w:val="none" w:sz="0" w:space="0" w:color="auto"/>
            <w:bottom w:val="none" w:sz="0" w:space="0" w:color="auto"/>
            <w:right w:val="none" w:sz="0" w:space="0" w:color="auto"/>
          </w:divBdr>
        </w:div>
        <w:div w:id="1244148079">
          <w:marLeft w:val="0"/>
          <w:marRight w:val="0"/>
          <w:marTop w:val="0"/>
          <w:marBottom w:val="0"/>
          <w:divBdr>
            <w:top w:val="none" w:sz="0" w:space="0" w:color="auto"/>
            <w:left w:val="none" w:sz="0" w:space="0" w:color="auto"/>
            <w:bottom w:val="none" w:sz="0" w:space="0" w:color="auto"/>
            <w:right w:val="none" w:sz="0" w:space="0" w:color="auto"/>
          </w:divBdr>
        </w:div>
        <w:div w:id="2042513646">
          <w:marLeft w:val="0"/>
          <w:marRight w:val="0"/>
          <w:marTop w:val="0"/>
          <w:marBottom w:val="0"/>
          <w:divBdr>
            <w:top w:val="none" w:sz="0" w:space="0" w:color="auto"/>
            <w:left w:val="none" w:sz="0" w:space="0" w:color="auto"/>
            <w:bottom w:val="none" w:sz="0" w:space="0" w:color="auto"/>
            <w:right w:val="none" w:sz="0" w:space="0" w:color="auto"/>
          </w:divBdr>
        </w:div>
        <w:div w:id="1855264964">
          <w:marLeft w:val="0"/>
          <w:marRight w:val="0"/>
          <w:marTop w:val="0"/>
          <w:marBottom w:val="0"/>
          <w:divBdr>
            <w:top w:val="none" w:sz="0" w:space="0" w:color="auto"/>
            <w:left w:val="none" w:sz="0" w:space="0" w:color="auto"/>
            <w:bottom w:val="none" w:sz="0" w:space="0" w:color="auto"/>
            <w:right w:val="none" w:sz="0" w:space="0" w:color="auto"/>
          </w:divBdr>
        </w:div>
        <w:div w:id="758983229">
          <w:marLeft w:val="0"/>
          <w:marRight w:val="0"/>
          <w:marTop w:val="0"/>
          <w:marBottom w:val="0"/>
          <w:divBdr>
            <w:top w:val="none" w:sz="0" w:space="0" w:color="auto"/>
            <w:left w:val="none" w:sz="0" w:space="0" w:color="auto"/>
            <w:bottom w:val="none" w:sz="0" w:space="0" w:color="auto"/>
            <w:right w:val="none" w:sz="0" w:space="0" w:color="auto"/>
          </w:divBdr>
        </w:div>
        <w:div w:id="7298107">
          <w:marLeft w:val="0"/>
          <w:marRight w:val="0"/>
          <w:marTop w:val="0"/>
          <w:marBottom w:val="0"/>
          <w:divBdr>
            <w:top w:val="none" w:sz="0" w:space="0" w:color="auto"/>
            <w:left w:val="none" w:sz="0" w:space="0" w:color="auto"/>
            <w:bottom w:val="none" w:sz="0" w:space="0" w:color="auto"/>
            <w:right w:val="none" w:sz="0" w:space="0" w:color="auto"/>
          </w:divBdr>
        </w:div>
        <w:div w:id="1873228100">
          <w:marLeft w:val="0"/>
          <w:marRight w:val="0"/>
          <w:marTop w:val="0"/>
          <w:marBottom w:val="0"/>
          <w:divBdr>
            <w:top w:val="none" w:sz="0" w:space="0" w:color="auto"/>
            <w:left w:val="none" w:sz="0" w:space="0" w:color="auto"/>
            <w:bottom w:val="none" w:sz="0" w:space="0" w:color="auto"/>
            <w:right w:val="none" w:sz="0" w:space="0" w:color="auto"/>
          </w:divBdr>
        </w:div>
        <w:div w:id="212079483">
          <w:marLeft w:val="0"/>
          <w:marRight w:val="0"/>
          <w:marTop w:val="0"/>
          <w:marBottom w:val="0"/>
          <w:divBdr>
            <w:top w:val="none" w:sz="0" w:space="0" w:color="auto"/>
            <w:left w:val="none" w:sz="0" w:space="0" w:color="auto"/>
            <w:bottom w:val="none" w:sz="0" w:space="0" w:color="auto"/>
            <w:right w:val="none" w:sz="0" w:space="0" w:color="auto"/>
          </w:divBdr>
        </w:div>
        <w:div w:id="1908108002">
          <w:marLeft w:val="0"/>
          <w:marRight w:val="0"/>
          <w:marTop w:val="0"/>
          <w:marBottom w:val="0"/>
          <w:divBdr>
            <w:top w:val="none" w:sz="0" w:space="0" w:color="auto"/>
            <w:left w:val="none" w:sz="0" w:space="0" w:color="auto"/>
            <w:bottom w:val="none" w:sz="0" w:space="0" w:color="auto"/>
            <w:right w:val="none" w:sz="0" w:space="0" w:color="auto"/>
          </w:divBdr>
        </w:div>
        <w:div w:id="2062360671">
          <w:marLeft w:val="0"/>
          <w:marRight w:val="0"/>
          <w:marTop w:val="0"/>
          <w:marBottom w:val="0"/>
          <w:divBdr>
            <w:top w:val="none" w:sz="0" w:space="0" w:color="auto"/>
            <w:left w:val="none" w:sz="0" w:space="0" w:color="auto"/>
            <w:bottom w:val="none" w:sz="0" w:space="0" w:color="auto"/>
            <w:right w:val="none" w:sz="0" w:space="0" w:color="auto"/>
          </w:divBdr>
        </w:div>
        <w:div w:id="1746103296">
          <w:marLeft w:val="0"/>
          <w:marRight w:val="0"/>
          <w:marTop w:val="0"/>
          <w:marBottom w:val="0"/>
          <w:divBdr>
            <w:top w:val="none" w:sz="0" w:space="0" w:color="auto"/>
            <w:left w:val="none" w:sz="0" w:space="0" w:color="auto"/>
            <w:bottom w:val="none" w:sz="0" w:space="0" w:color="auto"/>
            <w:right w:val="none" w:sz="0" w:space="0" w:color="auto"/>
          </w:divBdr>
        </w:div>
        <w:div w:id="1474985710">
          <w:marLeft w:val="0"/>
          <w:marRight w:val="0"/>
          <w:marTop w:val="0"/>
          <w:marBottom w:val="0"/>
          <w:divBdr>
            <w:top w:val="none" w:sz="0" w:space="0" w:color="auto"/>
            <w:left w:val="none" w:sz="0" w:space="0" w:color="auto"/>
            <w:bottom w:val="none" w:sz="0" w:space="0" w:color="auto"/>
            <w:right w:val="none" w:sz="0" w:space="0" w:color="auto"/>
          </w:divBdr>
        </w:div>
      </w:divsChild>
    </w:div>
    <w:div w:id="454063062">
      <w:bodyDiv w:val="1"/>
      <w:marLeft w:val="0"/>
      <w:marRight w:val="0"/>
      <w:marTop w:val="0"/>
      <w:marBottom w:val="0"/>
      <w:divBdr>
        <w:top w:val="none" w:sz="0" w:space="0" w:color="auto"/>
        <w:left w:val="none" w:sz="0" w:space="0" w:color="auto"/>
        <w:bottom w:val="none" w:sz="0" w:space="0" w:color="auto"/>
        <w:right w:val="none" w:sz="0" w:space="0" w:color="auto"/>
      </w:divBdr>
    </w:div>
    <w:div w:id="499665025">
      <w:bodyDiv w:val="1"/>
      <w:marLeft w:val="0"/>
      <w:marRight w:val="0"/>
      <w:marTop w:val="0"/>
      <w:marBottom w:val="0"/>
      <w:divBdr>
        <w:top w:val="none" w:sz="0" w:space="0" w:color="auto"/>
        <w:left w:val="none" w:sz="0" w:space="0" w:color="auto"/>
        <w:bottom w:val="none" w:sz="0" w:space="0" w:color="auto"/>
        <w:right w:val="none" w:sz="0" w:space="0" w:color="auto"/>
      </w:divBdr>
    </w:div>
    <w:div w:id="508788009">
      <w:bodyDiv w:val="1"/>
      <w:marLeft w:val="0"/>
      <w:marRight w:val="0"/>
      <w:marTop w:val="0"/>
      <w:marBottom w:val="0"/>
      <w:divBdr>
        <w:top w:val="none" w:sz="0" w:space="0" w:color="auto"/>
        <w:left w:val="none" w:sz="0" w:space="0" w:color="auto"/>
        <w:bottom w:val="none" w:sz="0" w:space="0" w:color="auto"/>
        <w:right w:val="none" w:sz="0" w:space="0" w:color="auto"/>
      </w:divBdr>
      <w:divsChild>
        <w:div w:id="1977372012">
          <w:marLeft w:val="0"/>
          <w:marRight w:val="0"/>
          <w:marTop w:val="0"/>
          <w:marBottom w:val="0"/>
          <w:divBdr>
            <w:top w:val="none" w:sz="0" w:space="0" w:color="auto"/>
            <w:left w:val="none" w:sz="0" w:space="0" w:color="auto"/>
            <w:bottom w:val="none" w:sz="0" w:space="0" w:color="auto"/>
            <w:right w:val="none" w:sz="0" w:space="0" w:color="auto"/>
          </w:divBdr>
        </w:div>
        <w:div w:id="971594296">
          <w:marLeft w:val="0"/>
          <w:marRight w:val="0"/>
          <w:marTop w:val="0"/>
          <w:marBottom w:val="0"/>
          <w:divBdr>
            <w:top w:val="none" w:sz="0" w:space="0" w:color="auto"/>
            <w:left w:val="none" w:sz="0" w:space="0" w:color="auto"/>
            <w:bottom w:val="none" w:sz="0" w:space="0" w:color="auto"/>
            <w:right w:val="none" w:sz="0" w:space="0" w:color="auto"/>
          </w:divBdr>
        </w:div>
        <w:div w:id="882327309">
          <w:marLeft w:val="0"/>
          <w:marRight w:val="0"/>
          <w:marTop w:val="0"/>
          <w:marBottom w:val="0"/>
          <w:divBdr>
            <w:top w:val="none" w:sz="0" w:space="0" w:color="auto"/>
            <w:left w:val="none" w:sz="0" w:space="0" w:color="auto"/>
            <w:bottom w:val="none" w:sz="0" w:space="0" w:color="auto"/>
            <w:right w:val="none" w:sz="0" w:space="0" w:color="auto"/>
          </w:divBdr>
        </w:div>
        <w:div w:id="1632973941">
          <w:marLeft w:val="0"/>
          <w:marRight w:val="0"/>
          <w:marTop w:val="0"/>
          <w:marBottom w:val="0"/>
          <w:divBdr>
            <w:top w:val="none" w:sz="0" w:space="0" w:color="auto"/>
            <w:left w:val="none" w:sz="0" w:space="0" w:color="auto"/>
            <w:bottom w:val="none" w:sz="0" w:space="0" w:color="auto"/>
            <w:right w:val="none" w:sz="0" w:space="0" w:color="auto"/>
          </w:divBdr>
        </w:div>
        <w:div w:id="161434684">
          <w:marLeft w:val="0"/>
          <w:marRight w:val="0"/>
          <w:marTop w:val="0"/>
          <w:marBottom w:val="0"/>
          <w:divBdr>
            <w:top w:val="none" w:sz="0" w:space="0" w:color="auto"/>
            <w:left w:val="none" w:sz="0" w:space="0" w:color="auto"/>
            <w:bottom w:val="none" w:sz="0" w:space="0" w:color="auto"/>
            <w:right w:val="none" w:sz="0" w:space="0" w:color="auto"/>
          </w:divBdr>
        </w:div>
        <w:div w:id="1023434455">
          <w:marLeft w:val="0"/>
          <w:marRight w:val="0"/>
          <w:marTop w:val="0"/>
          <w:marBottom w:val="0"/>
          <w:divBdr>
            <w:top w:val="none" w:sz="0" w:space="0" w:color="auto"/>
            <w:left w:val="none" w:sz="0" w:space="0" w:color="auto"/>
            <w:bottom w:val="none" w:sz="0" w:space="0" w:color="auto"/>
            <w:right w:val="none" w:sz="0" w:space="0" w:color="auto"/>
          </w:divBdr>
        </w:div>
        <w:div w:id="1875191009">
          <w:marLeft w:val="0"/>
          <w:marRight w:val="0"/>
          <w:marTop w:val="0"/>
          <w:marBottom w:val="0"/>
          <w:divBdr>
            <w:top w:val="none" w:sz="0" w:space="0" w:color="auto"/>
            <w:left w:val="none" w:sz="0" w:space="0" w:color="auto"/>
            <w:bottom w:val="none" w:sz="0" w:space="0" w:color="auto"/>
            <w:right w:val="none" w:sz="0" w:space="0" w:color="auto"/>
          </w:divBdr>
        </w:div>
        <w:div w:id="1861702115">
          <w:marLeft w:val="0"/>
          <w:marRight w:val="0"/>
          <w:marTop w:val="0"/>
          <w:marBottom w:val="0"/>
          <w:divBdr>
            <w:top w:val="none" w:sz="0" w:space="0" w:color="auto"/>
            <w:left w:val="none" w:sz="0" w:space="0" w:color="auto"/>
            <w:bottom w:val="none" w:sz="0" w:space="0" w:color="auto"/>
            <w:right w:val="none" w:sz="0" w:space="0" w:color="auto"/>
          </w:divBdr>
        </w:div>
        <w:div w:id="438722720">
          <w:marLeft w:val="0"/>
          <w:marRight w:val="0"/>
          <w:marTop w:val="0"/>
          <w:marBottom w:val="0"/>
          <w:divBdr>
            <w:top w:val="none" w:sz="0" w:space="0" w:color="auto"/>
            <w:left w:val="none" w:sz="0" w:space="0" w:color="auto"/>
            <w:bottom w:val="none" w:sz="0" w:space="0" w:color="auto"/>
            <w:right w:val="none" w:sz="0" w:space="0" w:color="auto"/>
          </w:divBdr>
        </w:div>
        <w:div w:id="1882092093">
          <w:marLeft w:val="0"/>
          <w:marRight w:val="0"/>
          <w:marTop w:val="0"/>
          <w:marBottom w:val="0"/>
          <w:divBdr>
            <w:top w:val="none" w:sz="0" w:space="0" w:color="auto"/>
            <w:left w:val="none" w:sz="0" w:space="0" w:color="auto"/>
            <w:bottom w:val="none" w:sz="0" w:space="0" w:color="auto"/>
            <w:right w:val="none" w:sz="0" w:space="0" w:color="auto"/>
          </w:divBdr>
        </w:div>
        <w:div w:id="961689487">
          <w:marLeft w:val="0"/>
          <w:marRight w:val="0"/>
          <w:marTop w:val="0"/>
          <w:marBottom w:val="0"/>
          <w:divBdr>
            <w:top w:val="none" w:sz="0" w:space="0" w:color="auto"/>
            <w:left w:val="none" w:sz="0" w:space="0" w:color="auto"/>
            <w:bottom w:val="none" w:sz="0" w:space="0" w:color="auto"/>
            <w:right w:val="none" w:sz="0" w:space="0" w:color="auto"/>
          </w:divBdr>
        </w:div>
        <w:div w:id="241792930">
          <w:marLeft w:val="0"/>
          <w:marRight w:val="0"/>
          <w:marTop w:val="0"/>
          <w:marBottom w:val="0"/>
          <w:divBdr>
            <w:top w:val="none" w:sz="0" w:space="0" w:color="auto"/>
            <w:left w:val="none" w:sz="0" w:space="0" w:color="auto"/>
            <w:bottom w:val="none" w:sz="0" w:space="0" w:color="auto"/>
            <w:right w:val="none" w:sz="0" w:space="0" w:color="auto"/>
          </w:divBdr>
        </w:div>
        <w:div w:id="800658336">
          <w:marLeft w:val="0"/>
          <w:marRight w:val="0"/>
          <w:marTop w:val="0"/>
          <w:marBottom w:val="0"/>
          <w:divBdr>
            <w:top w:val="none" w:sz="0" w:space="0" w:color="auto"/>
            <w:left w:val="none" w:sz="0" w:space="0" w:color="auto"/>
            <w:bottom w:val="none" w:sz="0" w:space="0" w:color="auto"/>
            <w:right w:val="none" w:sz="0" w:space="0" w:color="auto"/>
          </w:divBdr>
        </w:div>
        <w:div w:id="1855684570">
          <w:marLeft w:val="0"/>
          <w:marRight w:val="0"/>
          <w:marTop w:val="0"/>
          <w:marBottom w:val="0"/>
          <w:divBdr>
            <w:top w:val="none" w:sz="0" w:space="0" w:color="auto"/>
            <w:left w:val="none" w:sz="0" w:space="0" w:color="auto"/>
            <w:bottom w:val="none" w:sz="0" w:space="0" w:color="auto"/>
            <w:right w:val="none" w:sz="0" w:space="0" w:color="auto"/>
          </w:divBdr>
        </w:div>
        <w:div w:id="251400446">
          <w:marLeft w:val="0"/>
          <w:marRight w:val="0"/>
          <w:marTop w:val="0"/>
          <w:marBottom w:val="0"/>
          <w:divBdr>
            <w:top w:val="none" w:sz="0" w:space="0" w:color="auto"/>
            <w:left w:val="none" w:sz="0" w:space="0" w:color="auto"/>
            <w:bottom w:val="none" w:sz="0" w:space="0" w:color="auto"/>
            <w:right w:val="none" w:sz="0" w:space="0" w:color="auto"/>
          </w:divBdr>
        </w:div>
        <w:div w:id="1904831236">
          <w:marLeft w:val="0"/>
          <w:marRight w:val="0"/>
          <w:marTop w:val="0"/>
          <w:marBottom w:val="0"/>
          <w:divBdr>
            <w:top w:val="none" w:sz="0" w:space="0" w:color="auto"/>
            <w:left w:val="none" w:sz="0" w:space="0" w:color="auto"/>
            <w:bottom w:val="none" w:sz="0" w:space="0" w:color="auto"/>
            <w:right w:val="none" w:sz="0" w:space="0" w:color="auto"/>
          </w:divBdr>
        </w:div>
        <w:div w:id="757604764">
          <w:marLeft w:val="0"/>
          <w:marRight w:val="0"/>
          <w:marTop w:val="0"/>
          <w:marBottom w:val="0"/>
          <w:divBdr>
            <w:top w:val="none" w:sz="0" w:space="0" w:color="auto"/>
            <w:left w:val="none" w:sz="0" w:space="0" w:color="auto"/>
            <w:bottom w:val="none" w:sz="0" w:space="0" w:color="auto"/>
            <w:right w:val="none" w:sz="0" w:space="0" w:color="auto"/>
          </w:divBdr>
        </w:div>
        <w:div w:id="1952080920">
          <w:marLeft w:val="0"/>
          <w:marRight w:val="0"/>
          <w:marTop w:val="0"/>
          <w:marBottom w:val="0"/>
          <w:divBdr>
            <w:top w:val="none" w:sz="0" w:space="0" w:color="auto"/>
            <w:left w:val="none" w:sz="0" w:space="0" w:color="auto"/>
            <w:bottom w:val="none" w:sz="0" w:space="0" w:color="auto"/>
            <w:right w:val="none" w:sz="0" w:space="0" w:color="auto"/>
          </w:divBdr>
        </w:div>
        <w:div w:id="330718240">
          <w:marLeft w:val="0"/>
          <w:marRight w:val="0"/>
          <w:marTop w:val="0"/>
          <w:marBottom w:val="0"/>
          <w:divBdr>
            <w:top w:val="none" w:sz="0" w:space="0" w:color="auto"/>
            <w:left w:val="none" w:sz="0" w:space="0" w:color="auto"/>
            <w:bottom w:val="none" w:sz="0" w:space="0" w:color="auto"/>
            <w:right w:val="none" w:sz="0" w:space="0" w:color="auto"/>
          </w:divBdr>
        </w:div>
        <w:div w:id="1449658897">
          <w:marLeft w:val="0"/>
          <w:marRight w:val="0"/>
          <w:marTop w:val="0"/>
          <w:marBottom w:val="0"/>
          <w:divBdr>
            <w:top w:val="none" w:sz="0" w:space="0" w:color="auto"/>
            <w:left w:val="none" w:sz="0" w:space="0" w:color="auto"/>
            <w:bottom w:val="none" w:sz="0" w:space="0" w:color="auto"/>
            <w:right w:val="none" w:sz="0" w:space="0" w:color="auto"/>
          </w:divBdr>
        </w:div>
        <w:div w:id="946694508">
          <w:marLeft w:val="0"/>
          <w:marRight w:val="0"/>
          <w:marTop w:val="0"/>
          <w:marBottom w:val="0"/>
          <w:divBdr>
            <w:top w:val="none" w:sz="0" w:space="0" w:color="auto"/>
            <w:left w:val="none" w:sz="0" w:space="0" w:color="auto"/>
            <w:bottom w:val="none" w:sz="0" w:space="0" w:color="auto"/>
            <w:right w:val="none" w:sz="0" w:space="0" w:color="auto"/>
          </w:divBdr>
        </w:div>
        <w:div w:id="1798914298">
          <w:marLeft w:val="0"/>
          <w:marRight w:val="0"/>
          <w:marTop w:val="0"/>
          <w:marBottom w:val="0"/>
          <w:divBdr>
            <w:top w:val="none" w:sz="0" w:space="0" w:color="auto"/>
            <w:left w:val="none" w:sz="0" w:space="0" w:color="auto"/>
            <w:bottom w:val="none" w:sz="0" w:space="0" w:color="auto"/>
            <w:right w:val="none" w:sz="0" w:space="0" w:color="auto"/>
          </w:divBdr>
        </w:div>
        <w:div w:id="1334070202">
          <w:marLeft w:val="0"/>
          <w:marRight w:val="0"/>
          <w:marTop w:val="0"/>
          <w:marBottom w:val="0"/>
          <w:divBdr>
            <w:top w:val="none" w:sz="0" w:space="0" w:color="auto"/>
            <w:left w:val="none" w:sz="0" w:space="0" w:color="auto"/>
            <w:bottom w:val="none" w:sz="0" w:space="0" w:color="auto"/>
            <w:right w:val="none" w:sz="0" w:space="0" w:color="auto"/>
          </w:divBdr>
        </w:div>
        <w:div w:id="1269777904">
          <w:marLeft w:val="0"/>
          <w:marRight w:val="0"/>
          <w:marTop w:val="0"/>
          <w:marBottom w:val="0"/>
          <w:divBdr>
            <w:top w:val="none" w:sz="0" w:space="0" w:color="auto"/>
            <w:left w:val="none" w:sz="0" w:space="0" w:color="auto"/>
            <w:bottom w:val="none" w:sz="0" w:space="0" w:color="auto"/>
            <w:right w:val="none" w:sz="0" w:space="0" w:color="auto"/>
          </w:divBdr>
        </w:div>
        <w:div w:id="331833932">
          <w:marLeft w:val="0"/>
          <w:marRight w:val="0"/>
          <w:marTop w:val="0"/>
          <w:marBottom w:val="0"/>
          <w:divBdr>
            <w:top w:val="none" w:sz="0" w:space="0" w:color="auto"/>
            <w:left w:val="none" w:sz="0" w:space="0" w:color="auto"/>
            <w:bottom w:val="none" w:sz="0" w:space="0" w:color="auto"/>
            <w:right w:val="none" w:sz="0" w:space="0" w:color="auto"/>
          </w:divBdr>
        </w:div>
        <w:div w:id="719061405">
          <w:marLeft w:val="0"/>
          <w:marRight w:val="0"/>
          <w:marTop w:val="0"/>
          <w:marBottom w:val="0"/>
          <w:divBdr>
            <w:top w:val="none" w:sz="0" w:space="0" w:color="auto"/>
            <w:left w:val="none" w:sz="0" w:space="0" w:color="auto"/>
            <w:bottom w:val="none" w:sz="0" w:space="0" w:color="auto"/>
            <w:right w:val="none" w:sz="0" w:space="0" w:color="auto"/>
          </w:divBdr>
        </w:div>
        <w:div w:id="2094932456">
          <w:marLeft w:val="0"/>
          <w:marRight w:val="0"/>
          <w:marTop w:val="0"/>
          <w:marBottom w:val="0"/>
          <w:divBdr>
            <w:top w:val="none" w:sz="0" w:space="0" w:color="auto"/>
            <w:left w:val="none" w:sz="0" w:space="0" w:color="auto"/>
            <w:bottom w:val="none" w:sz="0" w:space="0" w:color="auto"/>
            <w:right w:val="none" w:sz="0" w:space="0" w:color="auto"/>
          </w:divBdr>
        </w:div>
        <w:div w:id="1574389122">
          <w:marLeft w:val="0"/>
          <w:marRight w:val="0"/>
          <w:marTop w:val="0"/>
          <w:marBottom w:val="0"/>
          <w:divBdr>
            <w:top w:val="none" w:sz="0" w:space="0" w:color="auto"/>
            <w:left w:val="none" w:sz="0" w:space="0" w:color="auto"/>
            <w:bottom w:val="none" w:sz="0" w:space="0" w:color="auto"/>
            <w:right w:val="none" w:sz="0" w:space="0" w:color="auto"/>
          </w:divBdr>
        </w:div>
        <w:div w:id="992413424">
          <w:marLeft w:val="0"/>
          <w:marRight w:val="0"/>
          <w:marTop w:val="0"/>
          <w:marBottom w:val="0"/>
          <w:divBdr>
            <w:top w:val="none" w:sz="0" w:space="0" w:color="auto"/>
            <w:left w:val="none" w:sz="0" w:space="0" w:color="auto"/>
            <w:bottom w:val="none" w:sz="0" w:space="0" w:color="auto"/>
            <w:right w:val="none" w:sz="0" w:space="0" w:color="auto"/>
          </w:divBdr>
        </w:div>
        <w:div w:id="979071616">
          <w:marLeft w:val="0"/>
          <w:marRight w:val="0"/>
          <w:marTop w:val="0"/>
          <w:marBottom w:val="0"/>
          <w:divBdr>
            <w:top w:val="none" w:sz="0" w:space="0" w:color="auto"/>
            <w:left w:val="none" w:sz="0" w:space="0" w:color="auto"/>
            <w:bottom w:val="none" w:sz="0" w:space="0" w:color="auto"/>
            <w:right w:val="none" w:sz="0" w:space="0" w:color="auto"/>
          </w:divBdr>
        </w:div>
        <w:div w:id="809832709">
          <w:marLeft w:val="0"/>
          <w:marRight w:val="0"/>
          <w:marTop w:val="0"/>
          <w:marBottom w:val="0"/>
          <w:divBdr>
            <w:top w:val="none" w:sz="0" w:space="0" w:color="auto"/>
            <w:left w:val="none" w:sz="0" w:space="0" w:color="auto"/>
            <w:bottom w:val="none" w:sz="0" w:space="0" w:color="auto"/>
            <w:right w:val="none" w:sz="0" w:space="0" w:color="auto"/>
          </w:divBdr>
        </w:div>
        <w:div w:id="2014986402">
          <w:marLeft w:val="0"/>
          <w:marRight w:val="0"/>
          <w:marTop w:val="0"/>
          <w:marBottom w:val="0"/>
          <w:divBdr>
            <w:top w:val="none" w:sz="0" w:space="0" w:color="auto"/>
            <w:left w:val="none" w:sz="0" w:space="0" w:color="auto"/>
            <w:bottom w:val="none" w:sz="0" w:space="0" w:color="auto"/>
            <w:right w:val="none" w:sz="0" w:space="0" w:color="auto"/>
          </w:divBdr>
        </w:div>
        <w:div w:id="761298200">
          <w:marLeft w:val="0"/>
          <w:marRight w:val="0"/>
          <w:marTop w:val="0"/>
          <w:marBottom w:val="0"/>
          <w:divBdr>
            <w:top w:val="none" w:sz="0" w:space="0" w:color="auto"/>
            <w:left w:val="none" w:sz="0" w:space="0" w:color="auto"/>
            <w:bottom w:val="none" w:sz="0" w:space="0" w:color="auto"/>
            <w:right w:val="none" w:sz="0" w:space="0" w:color="auto"/>
          </w:divBdr>
        </w:div>
        <w:div w:id="899285024">
          <w:marLeft w:val="0"/>
          <w:marRight w:val="0"/>
          <w:marTop w:val="0"/>
          <w:marBottom w:val="0"/>
          <w:divBdr>
            <w:top w:val="none" w:sz="0" w:space="0" w:color="auto"/>
            <w:left w:val="none" w:sz="0" w:space="0" w:color="auto"/>
            <w:bottom w:val="none" w:sz="0" w:space="0" w:color="auto"/>
            <w:right w:val="none" w:sz="0" w:space="0" w:color="auto"/>
          </w:divBdr>
        </w:div>
        <w:div w:id="1391344216">
          <w:marLeft w:val="0"/>
          <w:marRight w:val="0"/>
          <w:marTop w:val="0"/>
          <w:marBottom w:val="0"/>
          <w:divBdr>
            <w:top w:val="none" w:sz="0" w:space="0" w:color="auto"/>
            <w:left w:val="none" w:sz="0" w:space="0" w:color="auto"/>
            <w:bottom w:val="none" w:sz="0" w:space="0" w:color="auto"/>
            <w:right w:val="none" w:sz="0" w:space="0" w:color="auto"/>
          </w:divBdr>
        </w:div>
        <w:div w:id="1217665305">
          <w:marLeft w:val="0"/>
          <w:marRight w:val="0"/>
          <w:marTop w:val="0"/>
          <w:marBottom w:val="0"/>
          <w:divBdr>
            <w:top w:val="none" w:sz="0" w:space="0" w:color="auto"/>
            <w:left w:val="none" w:sz="0" w:space="0" w:color="auto"/>
            <w:bottom w:val="none" w:sz="0" w:space="0" w:color="auto"/>
            <w:right w:val="none" w:sz="0" w:space="0" w:color="auto"/>
          </w:divBdr>
        </w:div>
        <w:div w:id="1580678839">
          <w:marLeft w:val="0"/>
          <w:marRight w:val="0"/>
          <w:marTop w:val="0"/>
          <w:marBottom w:val="0"/>
          <w:divBdr>
            <w:top w:val="none" w:sz="0" w:space="0" w:color="auto"/>
            <w:left w:val="none" w:sz="0" w:space="0" w:color="auto"/>
            <w:bottom w:val="none" w:sz="0" w:space="0" w:color="auto"/>
            <w:right w:val="none" w:sz="0" w:space="0" w:color="auto"/>
          </w:divBdr>
        </w:div>
        <w:div w:id="489829797">
          <w:marLeft w:val="0"/>
          <w:marRight w:val="0"/>
          <w:marTop w:val="0"/>
          <w:marBottom w:val="0"/>
          <w:divBdr>
            <w:top w:val="none" w:sz="0" w:space="0" w:color="auto"/>
            <w:left w:val="none" w:sz="0" w:space="0" w:color="auto"/>
            <w:bottom w:val="none" w:sz="0" w:space="0" w:color="auto"/>
            <w:right w:val="none" w:sz="0" w:space="0" w:color="auto"/>
          </w:divBdr>
        </w:div>
        <w:div w:id="126048130">
          <w:marLeft w:val="0"/>
          <w:marRight w:val="0"/>
          <w:marTop w:val="0"/>
          <w:marBottom w:val="0"/>
          <w:divBdr>
            <w:top w:val="none" w:sz="0" w:space="0" w:color="auto"/>
            <w:left w:val="none" w:sz="0" w:space="0" w:color="auto"/>
            <w:bottom w:val="none" w:sz="0" w:space="0" w:color="auto"/>
            <w:right w:val="none" w:sz="0" w:space="0" w:color="auto"/>
          </w:divBdr>
        </w:div>
        <w:div w:id="851602624">
          <w:marLeft w:val="0"/>
          <w:marRight w:val="0"/>
          <w:marTop w:val="0"/>
          <w:marBottom w:val="0"/>
          <w:divBdr>
            <w:top w:val="none" w:sz="0" w:space="0" w:color="auto"/>
            <w:left w:val="none" w:sz="0" w:space="0" w:color="auto"/>
            <w:bottom w:val="none" w:sz="0" w:space="0" w:color="auto"/>
            <w:right w:val="none" w:sz="0" w:space="0" w:color="auto"/>
          </w:divBdr>
        </w:div>
        <w:div w:id="567347416">
          <w:marLeft w:val="0"/>
          <w:marRight w:val="0"/>
          <w:marTop w:val="0"/>
          <w:marBottom w:val="0"/>
          <w:divBdr>
            <w:top w:val="none" w:sz="0" w:space="0" w:color="auto"/>
            <w:left w:val="none" w:sz="0" w:space="0" w:color="auto"/>
            <w:bottom w:val="none" w:sz="0" w:space="0" w:color="auto"/>
            <w:right w:val="none" w:sz="0" w:space="0" w:color="auto"/>
          </w:divBdr>
        </w:div>
        <w:div w:id="1263536349">
          <w:marLeft w:val="0"/>
          <w:marRight w:val="0"/>
          <w:marTop w:val="0"/>
          <w:marBottom w:val="0"/>
          <w:divBdr>
            <w:top w:val="none" w:sz="0" w:space="0" w:color="auto"/>
            <w:left w:val="none" w:sz="0" w:space="0" w:color="auto"/>
            <w:bottom w:val="none" w:sz="0" w:space="0" w:color="auto"/>
            <w:right w:val="none" w:sz="0" w:space="0" w:color="auto"/>
          </w:divBdr>
        </w:div>
        <w:div w:id="419570086">
          <w:marLeft w:val="0"/>
          <w:marRight w:val="0"/>
          <w:marTop w:val="0"/>
          <w:marBottom w:val="0"/>
          <w:divBdr>
            <w:top w:val="none" w:sz="0" w:space="0" w:color="auto"/>
            <w:left w:val="none" w:sz="0" w:space="0" w:color="auto"/>
            <w:bottom w:val="none" w:sz="0" w:space="0" w:color="auto"/>
            <w:right w:val="none" w:sz="0" w:space="0" w:color="auto"/>
          </w:divBdr>
        </w:div>
        <w:div w:id="1794595856">
          <w:marLeft w:val="0"/>
          <w:marRight w:val="0"/>
          <w:marTop w:val="0"/>
          <w:marBottom w:val="0"/>
          <w:divBdr>
            <w:top w:val="none" w:sz="0" w:space="0" w:color="auto"/>
            <w:left w:val="none" w:sz="0" w:space="0" w:color="auto"/>
            <w:bottom w:val="none" w:sz="0" w:space="0" w:color="auto"/>
            <w:right w:val="none" w:sz="0" w:space="0" w:color="auto"/>
          </w:divBdr>
        </w:div>
        <w:div w:id="2008317015">
          <w:marLeft w:val="0"/>
          <w:marRight w:val="0"/>
          <w:marTop w:val="0"/>
          <w:marBottom w:val="0"/>
          <w:divBdr>
            <w:top w:val="none" w:sz="0" w:space="0" w:color="auto"/>
            <w:left w:val="none" w:sz="0" w:space="0" w:color="auto"/>
            <w:bottom w:val="none" w:sz="0" w:space="0" w:color="auto"/>
            <w:right w:val="none" w:sz="0" w:space="0" w:color="auto"/>
          </w:divBdr>
        </w:div>
        <w:div w:id="948775190">
          <w:marLeft w:val="0"/>
          <w:marRight w:val="0"/>
          <w:marTop w:val="0"/>
          <w:marBottom w:val="0"/>
          <w:divBdr>
            <w:top w:val="none" w:sz="0" w:space="0" w:color="auto"/>
            <w:left w:val="none" w:sz="0" w:space="0" w:color="auto"/>
            <w:bottom w:val="none" w:sz="0" w:space="0" w:color="auto"/>
            <w:right w:val="none" w:sz="0" w:space="0" w:color="auto"/>
          </w:divBdr>
        </w:div>
        <w:div w:id="915554182">
          <w:marLeft w:val="0"/>
          <w:marRight w:val="0"/>
          <w:marTop w:val="0"/>
          <w:marBottom w:val="0"/>
          <w:divBdr>
            <w:top w:val="none" w:sz="0" w:space="0" w:color="auto"/>
            <w:left w:val="none" w:sz="0" w:space="0" w:color="auto"/>
            <w:bottom w:val="none" w:sz="0" w:space="0" w:color="auto"/>
            <w:right w:val="none" w:sz="0" w:space="0" w:color="auto"/>
          </w:divBdr>
        </w:div>
        <w:div w:id="217672286">
          <w:marLeft w:val="0"/>
          <w:marRight w:val="0"/>
          <w:marTop w:val="0"/>
          <w:marBottom w:val="0"/>
          <w:divBdr>
            <w:top w:val="none" w:sz="0" w:space="0" w:color="auto"/>
            <w:left w:val="none" w:sz="0" w:space="0" w:color="auto"/>
            <w:bottom w:val="none" w:sz="0" w:space="0" w:color="auto"/>
            <w:right w:val="none" w:sz="0" w:space="0" w:color="auto"/>
          </w:divBdr>
        </w:div>
        <w:div w:id="882520176">
          <w:marLeft w:val="0"/>
          <w:marRight w:val="0"/>
          <w:marTop w:val="0"/>
          <w:marBottom w:val="0"/>
          <w:divBdr>
            <w:top w:val="none" w:sz="0" w:space="0" w:color="auto"/>
            <w:left w:val="none" w:sz="0" w:space="0" w:color="auto"/>
            <w:bottom w:val="none" w:sz="0" w:space="0" w:color="auto"/>
            <w:right w:val="none" w:sz="0" w:space="0" w:color="auto"/>
          </w:divBdr>
        </w:div>
        <w:div w:id="1585646329">
          <w:marLeft w:val="0"/>
          <w:marRight w:val="0"/>
          <w:marTop w:val="0"/>
          <w:marBottom w:val="0"/>
          <w:divBdr>
            <w:top w:val="none" w:sz="0" w:space="0" w:color="auto"/>
            <w:left w:val="none" w:sz="0" w:space="0" w:color="auto"/>
            <w:bottom w:val="none" w:sz="0" w:space="0" w:color="auto"/>
            <w:right w:val="none" w:sz="0" w:space="0" w:color="auto"/>
          </w:divBdr>
        </w:div>
        <w:div w:id="148251894">
          <w:marLeft w:val="0"/>
          <w:marRight w:val="0"/>
          <w:marTop w:val="0"/>
          <w:marBottom w:val="0"/>
          <w:divBdr>
            <w:top w:val="none" w:sz="0" w:space="0" w:color="auto"/>
            <w:left w:val="none" w:sz="0" w:space="0" w:color="auto"/>
            <w:bottom w:val="none" w:sz="0" w:space="0" w:color="auto"/>
            <w:right w:val="none" w:sz="0" w:space="0" w:color="auto"/>
          </w:divBdr>
        </w:div>
        <w:div w:id="1905869491">
          <w:marLeft w:val="0"/>
          <w:marRight w:val="0"/>
          <w:marTop w:val="0"/>
          <w:marBottom w:val="0"/>
          <w:divBdr>
            <w:top w:val="none" w:sz="0" w:space="0" w:color="auto"/>
            <w:left w:val="none" w:sz="0" w:space="0" w:color="auto"/>
            <w:bottom w:val="none" w:sz="0" w:space="0" w:color="auto"/>
            <w:right w:val="none" w:sz="0" w:space="0" w:color="auto"/>
          </w:divBdr>
        </w:div>
        <w:div w:id="1838810037">
          <w:marLeft w:val="0"/>
          <w:marRight w:val="0"/>
          <w:marTop w:val="0"/>
          <w:marBottom w:val="0"/>
          <w:divBdr>
            <w:top w:val="none" w:sz="0" w:space="0" w:color="auto"/>
            <w:left w:val="none" w:sz="0" w:space="0" w:color="auto"/>
            <w:bottom w:val="none" w:sz="0" w:space="0" w:color="auto"/>
            <w:right w:val="none" w:sz="0" w:space="0" w:color="auto"/>
          </w:divBdr>
        </w:div>
        <w:div w:id="1288126222">
          <w:marLeft w:val="0"/>
          <w:marRight w:val="0"/>
          <w:marTop w:val="0"/>
          <w:marBottom w:val="0"/>
          <w:divBdr>
            <w:top w:val="none" w:sz="0" w:space="0" w:color="auto"/>
            <w:left w:val="none" w:sz="0" w:space="0" w:color="auto"/>
            <w:bottom w:val="none" w:sz="0" w:space="0" w:color="auto"/>
            <w:right w:val="none" w:sz="0" w:space="0" w:color="auto"/>
          </w:divBdr>
        </w:div>
        <w:div w:id="100074965">
          <w:marLeft w:val="0"/>
          <w:marRight w:val="0"/>
          <w:marTop w:val="0"/>
          <w:marBottom w:val="0"/>
          <w:divBdr>
            <w:top w:val="none" w:sz="0" w:space="0" w:color="auto"/>
            <w:left w:val="none" w:sz="0" w:space="0" w:color="auto"/>
            <w:bottom w:val="none" w:sz="0" w:space="0" w:color="auto"/>
            <w:right w:val="none" w:sz="0" w:space="0" w:color="auto"/>
          </w:divBdr>
        </w:div>
        <w:div w:id="1367828948">
          <w:marLeft w:val="0"/>
          <w:marRight w:val="0"/>
          <w:marTop w:val="0"/>
          <w:marBottom w:val="0"/>
          <w:divBdr>
            <w:top w:val="none" w:sz="0" w:space="0" w:color="auto"/>
            <w:left w:val="none" w:sz="0" w:space="0" w:color="auto"/>
            <w:bottom w:val="none" w:sz="0" w:space="0" w:color="auto"/>
            <w:right w:val="none" w:sz="0" w:space="0" w:color="auto"/>
          </w:divBdr>
        </w:div>
        <w:div w:id="309670891">
          <w:marLeft w:val="0"/>
          <w:marRight w:val="0"/>
          <w:marTop w:val="0"/>
          <w:marBottom w:val="0"/>
          <w:divBdr>
            <w:top w:val="none" w:sz="0" w:space="0" w:color="auto"/>
            <w:left w:val="none" w:sz="0" w:space="0" w:color="auto"/>
            <w:bottom w:val="none" w:sz="0" w:space="0" w:color="auto"/>
            <w:right w:val="none" w:sz="0" w:space="0" w:color="auto"/>
          </w:divBdr>
        </w:div>
        <w:div w:id="1413118301">
          <w:marLeft w:val="0"/>
          <w:marRight w:val="0"/>
          <w:marTop w:val="0"/>
          <w:marBottom w:val="0"/>
          <w:divBdr>
            <w:top w:val="none" w:sz="0" w:space="0" w:color="auto"/>
            <w:left w:val="none" w:sz="0" w:space="0" w:color="auto"/>
            <w:bottom w:val="none" w:sz="0" w:space="0" w:color="auto"/>
            <w:right w:val="none" w:sz="0" w:space="0" w:color="auto"/>
          </w:divBdr>
        </w:div>
        <w:div w:id="210310692">
          <w:marLeft w:val="0"/>
          <w:marRight w:val="0"/>
          <w:marTop w:val="0"/>
          <w:marBottom w:val="0"/>
          <w:divBdr>
            <w:top w:val="none" w:sz="0" w:space="0" w:color="auto"/>
            <w:left w:val="none" w:sz="0" w:space="0" w:color="auto"/>
            <w:bottom w:val="none" w:sz="0" w:space="0" w:color="auto"/>
            <w:right w:val="none" w:sz="0" w:space="0" w:color="auto"/>
          </w:divBdr>
        </w:div>
        <w:div w:id="35009522">
          <w:marLeft w:val="0"/>
          <w:marRight w:val="0"/>
          <w:marTop w:val="0"/>
          <w:marBottom w:val="0"/>
          <w:divBdr>
            <w:top w:val="none" w:sz="0" w:space="0" w:color="auto"/>
            <w:left w:val="none" w:sz="0" w:space="0" w:color="auto"/>
            <w:bottom w:val="none" w:sz="0" w:space="0" w:color="auto"/>
            <w:right w:val="none" w:sz="0" w:space="0" w:color="auto"/>
          </w:divBdr>
        </w:div>
        <w:div w:id="1842039974">
          <w:marLeft w:val="0"/>
          <w:marRight w:val="0"/>
          <w:marTop w:val="0"/>
          <w:marBottom w:val="0"/>
          <w:divBdr>
            <w:top w:val="none" w:sz="0" w:space="0" w:color="auto"/>
            <w:left w:val="none" w:sz="0" w:space="0" w:color="auto"/>
            <w:bottom w:val="none" w:sz="0" w:space="0" w:color="auto"/>
            <w:right w:val="none" w:sz="0" w:space="0" w:color="auto"/>
          </w:divBdr>
        </w:div>
        <w:div w:id="659038026">
          <w:marLeft w:val="0"/>
          <w:marRight w:val="0"/>
          <w:marTop w:val="0"/>
          <w:marBottom w:val="0"/>
          <w:divBdr>
            <w:top w:val="none" w:sz="0" w:space="0" w:color="auto"/>
            <w:left w:val="none" w:sz="0" w:space="0" w:color="auto"/>
            <w:bottom w:val="none" w:sz="0" w:space="0" w:color="auto"/>
            <w:right w:val="none" w:sz="0" w:space="0" w:color="auto"/>
          </w:divBdr>
        </w:div>
        <w:div w:id="1673069225">
          <w:marLeft w:val="0"/>
          <w:marRight w:val="0"/>
          <w:marTop w:val="0"/>
          <w:marBottom w:val="0"/>
          <w:divBdr>
            <w:top w:val="none" w:sz="0" w:space="0" w:color="auto"/>
            <w:left w:val="none" w:sz="0" w:space="0" w:color="auto"/>
            <w:bottom w:val="none" w:sz="0" w:space="0" w:color="auto"/>
            <w:right w:val="none" w:sz="0" w:space="0" w:color="auto"/>
          </w:divBdr>
        </w:div>
        <w:div w:id="103036755">
          <w:marLeft w:val="0"/>
          <w:marRight w:val="0"/>
          <w:marTop w:val="0"/>
          <w:marBottom w:val="0"/>
          <w:divBdr>
            <w:top w:val="none" w:sz="0" w:space="0" w:color="auto"/>
            <w:left w:val="none" w:sz="0" w:space="0" w:color="auto"/>
            <w:bottom w:val="none" w:sz="0" w:space="0" w:color="auto"/>
            <w:right w:val="none" w:sz="0" w:space="0" w:color="auto"/>
          </w:divBdr>
        </w:div>
        <w:div w:id="33312696">
          <w:marLeft w:val="0"/>
          <w:marRight w:val="0"/>
          <w:marTop w:val="0"/>
          <w:marBottom w:val="0"/>
          <w:divBdr>
            <w:top w:val="none" w:sz="0" w:space="0" w:color="auto"/>
            <w:left w:val="none" w:sz="0" w:space="0" w:color="auto"/>
            <w:bottom w:val="none" w:sz="0" w:space="0" w:color="auto"/>
            <w:right w:val="none" w:sz="0" w:space="0" w:color="auto"/>
          </w:divBdr>
        </w:div>
        <w:div w:id="1495609253">
          <w:marLeft w:val="0"/>
          <w:marRight w:val="0"/>
          <w:marTop w:val="0"/>
          <w:marBottom w:val="0"/>
          <w:divBdr>
            <w:top w:val="none" w:sz="0" w:space="0" w:color="auto"/>
            <w:left w:val="none" w:sz="0" w:space="0" w:color="auto"/>
            <w:bottom w:val="none" w:sz="0" w:space="0" w:color="auto"/>
            <w:right w:val="none" w:sz="0" w:space="0" w:color="auto"/>
          </w:divBdr>
        </w:div>
        <w:div w:id="1973752769">
          <w:marLeft w:val="0"/>
          <w:marRight w:val="0"/>
          <w:marTop w:val="0"/>
          <w:marBottom w:val="0"/>
          <w:divBdr>
            <w:top w:val="none" w:sz="0" w:space="0" w:color="auto"/>
            <w:left w:val="none" w:sz="0" w:space="0" w:color="auto"/>
            <w:bottom w:val="none" w:sz="0" w:space="0" w:color="auto"/>
            <w:right w:val="none" w:sz="0" w:space="0" w:color="auto"/>
          </w:divBdr>
        </w:div>
        <w:div w:id="1835679546">
          <w:marLeft w:val="0"/>
          <w:marRight w:val="0"/>
          <w:marTop w:val="0"/>
          <w:marBottom w:val="0"/>
          <w:divBdr>
            <w:top w:val="none" w:sz="0" w:space="0" w:color="auto"/>
            <w:left w:val="none" w:sz="0" w:space="0" w:color="auto"/>
            <w:bottom w:val="none" w:sz="0" w:space="0" w:color="auto"/>
            <w:right w:val="none" w:sz="0" w:space="0" w:color="auto"/>
          </w:divBdr>
        </w:div>
        <w:div w:id="902713836">
          <w:marLeft w:val="0"/>
          <w:marRight w:val="0"/>
          <w:marTop w:val="0"/>
          <w:marBottom w:val="0"/>
          <w:divBdr>
            <w:top w:val="none" w:sz="0" w:space="0" w:color="auto"/>
            <w:left w:val="none" w:sz="0" w:space="0" w:color="auto"/>
            <w:bottom w:val="none" w:sz="0" w:space="0" w:color="auto"/>
            <w:right w:val="none" w:sz="0" w:space="0" w:color="auto"/>
          </w:divBdr>
        </w:div>
        <w:div w:id="1642274419">
          <w:marLeft w:val="0"/>
          <w:marRight w:val="0"/>
          <w:marTop w:val="0"/>
          <w:marBottom w:val="0"/>
          <w:divBdr>
            <w:top w:val="none" w:sz="0" w:space="0" w:color="auto"/>
            <w:left w:val="none" w:sz="0" w:space="0" w:color="auto"/>
            <w:bottom w:val="none" w:sz="0" w:space="0" w:color="auto"/>
            <w:right w:val="none" w:sz="0" w:space="0" w:color="auto"/>
          </w:divBdr>
        </w:div>
        <w:div w:id="660037176">
          <w:marLeft w:val="0"/>
          <w:marRight w:val="0"/>
          <w:marTop w:val="0"/>
          <w:marBottom w:val="0"/>
          <w:divBdr>
            <w:top w:val="none" w:sz="0" w:space="0" w:color="auto"/>
            <w:left w:val="none" w:sz="0" w:space="0" w:color="auto"/>
            <w:bottom w:val="none" w:sz="0" w:space="0" w:color="auto"/>
            <w:right w:val="none" w:sz="0" w:space="0" w:color="auto"/>
          </w:divBdr>
        </w:div>
        <w:div w:id="1050761279">
          <w:marLeft w:val="0"/>
          <w:marRight w:val="0"/>
          <w:marTop w:val="0"/>
          <w:marBottom w:val="0"/>
          <w:divBdr>
            <w:top w:val="none" w:sz="0" w:space="0" w:color="auto"/>
            <w:left w:val="none" w:sz="0" w:space="0" w:color="auto"/>
            <w:bottom w:val="none" w:sz="0" w:space="0" w:color="auto"/>
            <w:right w:val="none" w:sz="0" w:space="0" w:color="auto"/>
          </w:divBdr>
        </w:div>
        <w:div w:id="330841555">
          <w:marLeft w:val="0"/>
          <w:marRight w:val="0"/>
          <w:marTop w:val="0"/>
          <w:marBottom w:val="0"/>
          <w:divBdr>
            <w:top w:val="none" w:sz="0" w:space="0" w:color="auto"/>
            <w:left w:val="none" w:sz="0" w:space="0" w:color="auto"/>
            <w:bottom w:val="none" w:sz="0" w:space="0" w:color="auto"/>
            <w:right w:val="none" w:sz="0" w:space="0" w:color="auto"/>
          </w:divBdr>
        </w:div>
        <w:div w:id="1816990702">
          <w:marLeft w:val="0"/>
          <w:marRight w:val="0"/>
          <w:marTop w:val="0"/>
          <w:marBottom w:val="0"/>
          <w:divBdr>
            <w:top w:val="none" w:sz="0" w:space="0" w:color="auto"/>
            <w:left w:val="none" w:sz="0" w:space="0" w:color="auto"/>
            <w:bottom w:val="none" w:sz="0" w:space="0" w:color="auto"/>
            <w:right w:val="none" w:sz="0" w:space="0" w:color="auto"/>
          </w:divBdr>
        </w:div>
        <w:div w:id="619413422">
          <w:marLeft w:val="0"/>
          <w:marRight w:val="0"/>
          <w:marTop w:val="0"/>
          <w:marBottom w:val="0"/>
          <w:divBdr>
            <w:top w:val="none" w:sz="0" w:space="0" w:color="auto"/>
            <w:left w:val="none" w:sz="0" w:space="0" w:color="auto"/>
            <w:bottom w:val="none" w:sz="0" w:space="0" w:color="auto"/>
            <w:right w:val="none" w:sz="0" w:space="0" w:color="auto"/>
          </w:divBdr>
        </w:div>
        <w:div w:id="1885409236">
          <w:marLeft w:val="0"/>
          <w:marRight w:val="0"/>
          <w:marTop w:val="0"/>
          <w:marBottom w:val="0"/>
          <w:divBdr>
            <w:top w:val="none" w:sz="0" w:space="0" w:color="auto"/>
            <w:left w:val="none" w:sz="0" w:space="0" w:color="auto"/>
            <w:bottom w:val="none" w:sz="0" w:space="0" w:color="auto"/>
            <w:right w:val="none" w:sz="0" w:space="0" w:color="auto"/>
          </w:divBdr>
        </w:div>
        <w:div w:id="1011183299">
          <w:marLeft w:val="0"/>
          <w:marRight w:val="0"/>
          <w:marTop w:val="0"/>
          <w:marBottom w:val="0"/>
          <w:divBdr>
            <w:top w:val="none" w:sz="0" w:space="0" w:color="auto"/>
            <w:left w:val="none" w:sz="0" w:space="0" w:color="auto"/>
            <w:bottom w:val="none" w:sz="0" w:space="0" w:color="auto"/>
            <w:right w:val="none" w:sz="0" w:space="0" w:color="auto"/>
          </w:divBdr>
        </w:div>
        <w:div w:id="1293053417">
          <w:marLeft w:val="0"/>
          <w:marRight w:val="0"/>
          <w:marTop w:val="0"/>
          <w:marBottom w:val="0"/>
          <w:divBdr>
            <w:top w:val="none" w:sz="0" w:space="0" w:color="auto"/>
            <w:left w:val="none" w:sz="0" w:space="0" w:color="auto"/>
            <w:bottom w:val="none" w:sz="0" w:space="0" w:color="auto"/>
            <w:right w:val="none" w:sz="0" w:space="0" w:color="auto"/>
          </w:divBdr>
        </w:div>
        <w:div w:id="761996905">
          <w:marLeft w:val="0"/>
          <w:marRight w:val="0"/>
          <w:marTop w:val="0"/>
          <w:marBottom w:val="0"/>
          <w:divBdr>
            <w:top w:val="none" w:sz="0" w:space="0" w:color="auto"/>
            <w:left w:val="none" w:sz="0" w:space="0" w:color="auto"/>
            <w:bottom w:val="none" w:sz="0" w:space="0" w:color="auto"/>
            <w:right w:val="none" w:sz="0" w:space="0" w:color="auto"/>
          </w:divBdr>
        </w:div>
        <w:div w:id="685449420">
          <w:marLeft w:val="0"/>
          <w:marRight w:val="0"/>
          <w:marTop w:val="0"/>
          <w:marBottom w:val="0"/>
          <w:divBdr>
            <w:top w:val="none" w:sz="0" w:space="0" w:color="auto"/>
            <w:left w:val="none" w:sz="0" w:space="0" w:color="auto"/>
            <w:bottom w:val="none" w:sz="0" w:space="0" w:color="auto"/>
            <w:right w:val="none" w:sz="0" w:space="0" w:color="auto"/>
          </w:divBdr>
        </w:div>
        <w:div w:id="967709791">
          <w:marLeft w:val="0"/>
          <w:marRight w:val="0"/>
          <w:marTop w:val="0"/>
          <w:marBottom w:val="0"/>
          <w:divBdr>
            <w:top w:val="none" w:sz="0" w:space="0" w:color="auto"/>
            <w:left w:val="none" w:sz="0" w:space="0" w:color="auto"/>
            <w:bottom w:val="none" w:sz="0" w:space="0" w:color="auto"/>
            <w:right w:val="none" w:sz="0" w:space="0" w:color="auto"/>
          </w:divBdr>
        </w:div>
        <w:div w:id="344674046">
          <w:marLeft w:val="0"/>
          <w:marRight w:val="0"/>
          <w:marTop w:val="0"/>
          <w:marBottom w:val="0"/>
          <w:divBdr>
            <w:top w:val="none" w:sz="0" w:space="0" w:color="auto"/>
            <w:left w:val="none" w:sz="0" w:space="0" w:color="auto"/>
            <w:bottom w:val="none" w:sz="0" w:space="0" w:color="auto"/>
            <w:right w:val="none" w:sz="0" w:space="0" w:color="auto"/>
          </w:divBdr>
        </w:div>
        <w:div w:id="419060569">
          <w:marLeft w:val="0"/>
          <w:marRight w:val="0"/>
          <w:marTop w:val="0"/>
          <w:marBottom w:val="0"/>
          <w:divBdr>
            <w:top w:val="none" w:sz="0" w:space="0" w:color="auto"/>
            <w:left w:val="none" w:sz="0" w:space="0" w:color="auto"/>
            <w:bottom w:val="none" w:sz="0" w:space="0" w:color="auto"/>
            <w:right w:val="none" w:sz="0" w:space="0" w:color="auto"/>
          </w:divBdr>
        </w:div>
        <w:div w:id="199438694">
          <w:marLeft w:val="0"/>
          <w:marRight w:val="0"/>
          <w:marTop w:val="0"/>
          <w:marBottom w:val="0"/>
          <w:divBdr>
            <w:top w:val="none" w:sz="0" w:space="0" w:color="auto"/>
            <w:left w:val="none" w:sz="0" w:space="0" w:color="auto"/>
            <w:bottom w:val="none" w:sz="0" w:space="0" w:color="auto"/>
            <w:right w:val="none" w:sz="0" w:space="0" w:color="auto"/>
          </w:divBdr>
        </w:div>
        <w:div w:id="715813203">
          <w:marLeft w:val="0"/>
          <w:marRight w:val="0"/>
          <w:marTop w:val="0"/>
          <w:marBottom w:val="0"/>
          <w:divBdr>
            <w:top w:val="none" w:sz="0" w:space="0" w:color="auto"/>
            <w:left w:val="none" w:sz="0" w:space="0" w:color="auto"/>
            <w:bottom w:val="none" w:sz="0" w:space="0" w:color="auto"/>
            <w:right w:val="none" w:sz="0" w:space="0" w:color="auto"/>
          </w:divBdr>
        </w:div>
        <w:div w:id="702826513">
          <w:marLeft w:val="0"/>
          <w:marRight w:val="0"/>
          <w:marTop w:val="0"/>
          <w:marBottom w:val="0"/>
          <w:divBdr>
            <w:top w:val="none" w:sz="0" w:space="0" w:color="auto"/>
            <w:left w:val="none" w:sz="0" w:space="0" w:color="auto"/>
            <w:bottom w:val="none" w:sz="0" w:space="0" w:color="auto"/>
            <w:right w:val="none" w:sz="0" w:space="0" w:color="auto"/>
          </w:divBdr>
        </w:div>
        <w:div w:id="1083647851">
          <w:marLeft w:val="0"/>
          <w:marRight w:val="0"/>
          <w:marTop w:val="0"/>
          <w:marBottom w:val="0"/>
          <w:divBdr>
            <w:top w:val="none" w:sz="0" w:space="0" w:color="auto"/>
            <w:left w:val="none" w:sz="0" w:space="0" w:color="auto"/>
            <w:bottom w:val="none" w:sz="0" w:space="0" w:color="auto"/>
            <w:right w:val="none" w:sz="0" w:space="0" w:color="auto"/>
          </w:divBdr>
        </w:div>
        <w:div w:id="1378580343">
          <w:marLeft w:val="0"/>
          <w:marRight w:val="0"/>
          <w:marTop w:val="0"/>
          <w:marBottom w:val="0"/>
          <w:divBdr>
            <w:top w:val="none" w:sz="0" w:space="0" w:color="auto"/>
            <w:left w:val="none" w:sz="0" w:space="0" w:color="auto"/>
            <w:bottom w:val="none" w:sz="0" w:space="0" w:color="auto"/>
            <w:right w:val="none" w:sz="0" w:space="0" w:color="auto"/>
          </w:divBdr>
        </w:div>
        <w:div w:id="1183276357">
          <w:marLeft w:val="0"/>
          <w:marRight w:val="0"/>
          <w:marTop w:val="0"/>
          <w:marBottom w:val="0"/>
          <w:divBdr>
            <w:top w:val="none" w:sz="0" w:space="0" w:color="auto"/>
            <w:left w:val="none" w:sz="0" w:space="0" w:color="auto"/>
            <w:bottom w:val="none" w:sz="0" w:space="0" w:color="auto"/>
            <w:right w:val="none" w:sz="0" w:space="0" w:color="auto"/>
          </w:divBdr>
        </w:div>
        <w:div w:id="1177420757">
          <w:marLeft w:val="0"/>
          <w:marRight w:val="0"/>
          <w:marTop w:val="0"/>
          <w:marBottom w:val="0"/>
          <w:divBdr>
            <w:top w:val="none" w:sz="0" w:space="0" w:color="auto"/>
            <w:left w:val="none" w:sz="0" w:space="0" w:color="auto"/>
            <w:bottom w:val="none" w:sz="0" w:space="0" w:color="auto"/>
            <w:right w:val="none" w:sz="0" w:space="0" w:color="auto"/>
          </w:divBdr>
        </w:div>
        <w:div w:id="317536990">
          <w:marLeft w:val="0"/>
          <w:marRight w:val="0"/>
          <w:marTop w:val="0"/>
          <w:marBottom w:val="0"/>
          <w:divBdr>
            <w:top w:val="none" w:sz="0" w:space="0" w:color="auto"/>
            <w:left w:val="none" w:sz="0" w:space="0" w:color="auto"/>
            <w:bottom w:val="none" w:sz="0" w:space="0" w:color="auto"/>
            <w:right w:val="none" w:sz="0" w:space="0" w:color="auto"/>
          </w:divBdr>
        </w:div>
        <w:div w:id="1838038081">
          <w:marLeft w:val="0"/>
          <w:marRight w:val="0"/>
          <w:marTop w:val="0"/>
          <w:marBottom w:val="0"/>
          <w:divBdr>
            <w:top w:val="none" w:sz="0" w:space="0" w:color="auto"/>
            <w:left w:val="none" w:sz="0" w:space="0" w:color="auto"/>
            <w:bottom w:val="none" w:sz="0" w:space="0" w:color="auto"/>
            <w:right w:val="none" w:sz="0" w:space="0" w:color="auto"/>
          </w:divBdr>
        </w:div>
        <w:div w:id="365255002">
          <w:marLeft w:val="0"/>
          <w:marRight w:val="0"/>
          <w:marTop w:val="0"/>
          <w:marBottom w:val="0"/>
          <w:divBdr>
            <w:top w:val="none" w:sz="0" w:space="0" w:color="auto"/>
            <w:left w:val="none" w:sz="0" w:space="0" w:color="auto"/>
            <w:bottom w:val="none" w:sz="0" w:space="0" w:color="auto"/>
            <w:right w:val="none" w:sz="0" w:space="0" w:color="auto"/>
          </w:divBdr>
        </w:div>
        <w:div w:id="1834178206">
          <w:marLeft w:val="0"/>
          <w:marRight w:val="0"/>
          <w:marTop w:val="0"/>
          <w:marBottom w:val="0"/>
          <w:divBdr>
            <w:top w:val="none" w:sz="0" w:space="0" w:color="auto"/>
            <w:left w:val="none" w:sz="0" w:space="0" w:color="auto"/>
            <w:bottom w:val="none" w:sz="0" w:space="0" w:color="auto"/>
            <w:right w:val="none" w:sz="0" w:space="0" w:color="auto"/>
          </w:divBdr>
        </w:div>
        <w:div w:id="42144323">
          <w:marLeft w:val="0"/>
          <w:marRight w:val="0"/>
          <w:marTop w:val="0"/>
          <w:marBottom w:val="0"/>
          <w:divBdr>
            <w:top w:val="none" w:sz="0" w:space="0" w:color="auto"/>
            <w:left w:val="none" w:sz="0" w:space="0" w:color="auto"/>
            <w:bottom w:val="none" w:sz="0" w:space="0" w:color="auto"/>
            <w:right w:val="none" w:sz="0" w:space="0" w:color="auto"/>
          </w:divBdr>
        </w:div>
        <w:div w:id="584921494">
          <w:marLeft w:val="0"/>
          <w:marRight w:val="0"/>
          <w:marTop w:val="0"/>
          <w:marBottom w:val="0"/>
          <w:divBdr>
            <w:top w:val="none" w:sz="0" w:space="0" w:color="auto"/>
            <w:left w:val="none" w:sz="0" w:space="0" w:color="auto"/>
            <w:bottom w:val="none" w:sz="0" w:space="0" w:color="auto"/>
            <w:right w:val="none" w:sz="0" w:space="0" w:color="auto"/>
          </w:divBdr>
        </w:div>
        <w:div w:id="1562327353">
          <w:marLeft w:val="0"/>
          <w:marRight w:val="0"/>
          <w:marTop w:val="0"/>
          <w:marBottom w:val="0"/>
          <w:divBdr>
            <w:top w:val="none" w:sz="0" w:space="0" w:color="auto"/>
            <w:left w:val="none" w:sz="0" w:space="0" w:color="auto"/>
            <w:bottom w:val="none" w:sz="0" w:space="0" w:color="auto"/>
            <w:right w:val="none" w:sz="0" w:space="0" w:color="auto"/>
          </w:divBdr>
        </w:div>
        <w:div w:id="1692412330">
          <w:marLeft w:val="0"/>
          <w:marRight w:val="0"/>
          <w:marTop w:val="0"/>
          <w:marBottom w:val="0"/>
          <w:divBdr>
            <w:top w:val="none" w:sz="0" w:space="0" w:color="auto"/>
            <w:left w:val="none" w:sz="0" w:space="0" w:color="auto"/>
            <w:bottom w:val="none" w:sz="0" w:space="0" w:color="auto"/>
            <w:right w:val="none" w:sz="0" w:space="0" w:color="auto"/>
          </w:divBdr>
        </w:div>
        <w:div w:id="92170949">
          <w:marLeft w:val="0"/>
          <w:marRight w:val="0"/>
          <w:marTop w:val="0"/>
          <w:marBottom w:val="0"/>
          <w:divBdr>
            <w:top w:val="none" w:sz="0" w:space="0" w:color="auto"/>
            <w:left w:val="none" w:sz="0" w:space="0" w:color="auto"/>
            <w:bottom w:val="none" w:sz="0" w:space="0" w:color="auto"/>
            <w:right w:val="none" w:sz="0" w:space="0" w:color="auto"/>
          </w:divBdr>
        </w:div>
        <w:div w:id="891963891">
          <w:marLeft w:val="0"/>
          <w:marRight w:val="0"/>
          <w:marTop w:val="0"/>
          <w:marBottom w:val="0"/>
          <w:divBdr>
            <w:top w:val="none" w:sz="0" w:space="0" w:color="auto"/>
            <w:left w:val="none" w:sz="0" w:space="0" w:color="auto"/>
            <w:bottom w:val="none" w:sz="0" w:space="0" w:color="auto"/>
            <w:right w:val="none" w:sz="0" w:space="0" w:color="auto"/>
          </w:divBdr>
        </w:div>
        <w:div w:id="433012831">
          <w:marLeft w:val="0"/>
          <w:marRight w:val="0"/>
          <w:marTop w:val="0"/>
          <w:marBottom w:val="0"/>
          <w:divBdr>
            <w:top w:val="none" w:sz="0" w:space="0" w:color="auto"/>
            <w:left w:val="none" w:sz="0" w:space="0" w:color="auto"/>
            <w:bottom w:val="none" w:sz="0" w:space="0" w:color="auto"/>
            <w:right w:val="none" w:sz="0" w:space="0" w:color="auto"/>
          </w:divBdr>
        </w:div>
        <w:div w:id="471291442">
          <w:marLeft w:val="0"/>
          <w:marRight w:val="0"/>
          <w:marTop w:val="0"/>
          <w:marBottom w:val="0"/>
          <w:divBdr>
            <w:top w:val="none" w:sz="0" w:space="0" w:color="auto"/>
            <w:left w:val="none" w:sz="0" w:space="0" w:color="auto"/>
            <w:bottom w:val="none" w:sz="0" w:space="0" w:color="auto"/>
            <w:right w:val="none" w:sz="0" w:space="0" w:color="auto"/>
          </w:divBdr>
        </w:div>
        <w:div w:id="1311329531">
          <w:marLeft w:val="0"/>
          <w:marRight w:val="0"/>
          <w:marTop w:val="0"/>
          <w:marBottom w:val="0"/>
          <w:divBdr>
            <w:top w:val="none" w:sz="0" w:space="0" w:color="auto"/>
            <w:left w:val="none" w:sz="0" w:space="0" w:color="auto"/>
            <w:bottom w:val="none" w:sz="0" w:space="0" w:color="auto"/>
            <w:right w:val="none" w:sz="0" w:space="0" w:color="auto"/>
          </w:divBdr>
        </w:div>
        <w:div w:id="1167944595">
          <w:marLeft w:val="0"/>
          <w:marRight w:val="0"/>
          <w:marTop w:val="0"/>
          <w:marBottom w:val="0"/>
          <w:divBdr>
            <w:top w:val="none" w:sz="0" w:space="0" w:color="auto"/>
            <w:left w:val="none" w:sz="0" w:space="0" w:color="auto"/>
            <w:bottom w:val="none" w:sz="0" w:space="0" w:color="auto"/>
            <w:right w:val="none" w:sz="0" w:space="0" w:color="auto"/>
          </w:divBdr>
        </w:div>
        <w:div w:id="2073236718">
          <w:marLeft w:val="0"/>
          <w:marRight w:val="0"/>
          <w:marTop w:val="0"/>
          <w:marBottom w:val="0"/>
          <w:divBdr>
            <w:top w:val="none" w:sz="0" w:space="0" w:color="auto"/>
            <w:left w:val="none" w:sz="0" w:space="0" w:color="auto"/>
            <w:bottom w:val="none" w:sz="0" w:space="0" w:color="auto"/>
            <w:right w:val="none" w:sz="0" w:space="0" w:color="auto"/>
          </w:divBdr>
        </w:div>
        <w:div w:id="1873028469">
          <w:marLeft w:val="0"/>
          <w:marRight w:val="0"/>
          <w:marTop w:val="0"/>
          <w:marBottom w:val="0"/>
          <w:divBdr>
            <w:top w:val="none" w:sz="0" w:space="0" w:color="auto"/>
            <w:left w:val="none" w:sz="0" w:space="0" w:color="auto"/>
            <w:bottom w:val="none" w:sz="0" w:space="0" w:color="auto"/>
            <w:right w:val="none" w:sz="0" w:space="0" w:color="auto"/>
          </w:divBdr>
        </w:div>
        <w:div w:id="195505308">
          <w:marLeft w:val="0"/>
          <w:marRight w:val="0"/>
          <w:marTop w:val="0"/>
          <w:marBottom w:val="0"/>
          <w:divBdr>
            <w:top w:val="none" w:sz="0" w:space="0" w:color="auto"/>
            <w:left w:val="none" w:sz="0" w:space="0" w:color="auto"/>
            <w:bottom w:val="none" w:sz="0" w:space="0" w:color="auto"/>
            <w:right w:val="none" w:sz="0" w:space="0" w:color="auto"/>
          </w:divBdr>
        </w:div>
        <w:div w:id="1764834495">
          <w:marLeft w:val="0"/>
          <w:marRight w:val="0"/>
          <w:marTop w:val="0"/>
          <w:marBottom w:val="0"/>
          <w:divBdr>
            <w:top w:val="none" w:sz="0" w:space="0" w:color="auto"/>
            <w:left w:val="none" w:sz="0" w:space="0" w:color="auto"/>
            <w:bottom w:val="none" w:sz="0" w:space="0" w:color="auto"/>
            <w:right w:val="none" w:sz="0" w:space="0" w:color="auto"/>
          </w:divBdr>
        </w:div>
        <w:div w:id="368989795">
          <w:marLeft w:val="0"/>
          <w:marRight w:val="0"/>
          <w:marTop w:val="0"/>
          <w:marBottom w:val="0"/>
          <w:divBdr>
            <w:top w:val="none" w:sz="0" w:space="0" w:color="auto"/>
            <w:left w:val="none" w:sz="0" w:space="0" w:color="auto"/>
            <w:bottom w:val="none" w:sz="0" w:space="0" w:color="auto"/>
            <w:right w:val="none" w:sz="0" w:space="0" w:color="auto"/>
          </w:divBdr>
        </w:div>
        <w:div w:id="625818830">
          <w:marLeft w:val="0"/>
          <w:marRight w:val="0"/>
          <w:marTop w:val="0"/>
          <w:marBottom w:val="0"/>
          <w:divBdr>
            <w:top w:val="none" w:sz="0" w:space="0" w:color="auto"/>
            <w:left w:val="none" w:sz="0" w:space="0" w:color="auto"/>
            <w:bottom w:val="none" w:sz="0" w:space="0" w:color="auto"/>
            <w:right w:val="none" w:sz="0" w:space="0" w:color="auto"/>
          </w:divBdr>
        </w:div>
        <w:div w:id="959074354">
          <w:marLeft w:val="0"/>
          <w:marRight w:val="0"/>
          <w:marTop w:val="0"/>
          <w:marBottom w:val="0"/>
          <w:divBdr>
            <w:top w:val="none" w:sz="0" w:space="0" w:color="auto"/>
            <w:left w:val="none" w:sz="0" w:space="0" w:color="auto"/>
            <w:bottom w:val="none" w:sz="0" w:space="0" w:color="auto"/>
            <w:right w:val="none" w:sz="0" w:space="0" w:color="auto"/>
          </w:divBdr>
        </w:div>
        <w:div w:id="562906627">
          <w:marLeft w:val="0"/>
          <w:marRight w:val="0"/>
          <w:marTop w:val="0"/>
          <w:marBottom w:val="0"/>
          <w:divBdr>
            <w:top w:val="none" w:sz="0" w:space="0" w:color="auto"/>
            <w:left w:val="none" w:sz="0" w:space="0" w:color="auto"/>
            <w:bottom w:val="none" w:sz="0" w:space="0" w:color="auto"/>
            <w:right w:val="none" w:sz="0" w:space="0" w:color="auto"/>
          </w:divBdr>
        </w:div>
        <w:div w:id="59208751">
          <w:marLeft w:val="0"/>
          <w:marRight w:val="0"/>
          <w:marTop w:val="0"/>
          <w:marBottom w:val="0"/>
          <w:divBdr>
            <w:top w:val="none" w:sz="0" w:space="0" w:color="auto"/>
            <w:left w:val="none" w:sz="0" w:space="0" w:color="auto"/>
            <w:bottom w:val="none" w:sz="0" w:space="0" w:color="auto"/>
            <w:right w:val="none" w:sz="0" w:space="0" w:color="auto"/>
          </w:divBdr>
        </w:div>
        <w:div w:id="1202863981">
          <w:marLeft w:val="0"/>
          <w:marRight w:val="0"/>
          <w:marTop w:val="0"/>
          <w:marBottom w:val="0"/>
          <w:divBdr>
            <w:top w:val="none" w:sz="0" w:space="0" w:color="auto"/>
            <w:left w:val="none" w:sz="0" w:space="0" w:color="auto"/>
            <w:bottom w:val="none" w:sz="0" w:space="0" w:color="auto"/>
            <w:right w:val="none" w:sz="0" w:space="0" w:color="auto"/>
          </w:divBdr>
        </w:div>
        <w:div w:id="1674063110">
          <w:marLeft w:val="0"/>
          <w:marRight w:val="0"/>
          <w:marTop w:val="0"/>
          <w:marBottom w:val="0"/>
          <w:divBdr>
            <w:top w:val="none" w:sz="0" w:space="0" w:color="auto"/>
            <w:left w:val="none" w:sz="0" w:space="0" w:color="auto"/>
            <w:bottom w:val="none" w:sz="0" w:space="0" w:color="auto"/>
            <w:right w:val="none" w:sz="0" w:space="0" w:color="auto"/>
          </w:divBdr>
        </w:div>
        <w:div w:id="1567374719">
          <w:marLeft w:val="0"/>
          <w:marRight w:val="0"/>
          <w:marTop w:val="0"/>
          <w:marBottom w:val="0"/>
          <w:divBdr>
            <w:top w:val="none" w:sz="0" w:space="0" w:color="auto"/>
            <w:left w:val="none" w:sz="0" w:space="0" w:color="auto"/>
            <w:bottom w:val="none" w:sz="0" w:space="0" w:color="auto"/>
            <w:right w:val="none" w:sz="0" w:space="0" w:color="auto"/>
          </w:divBdr>
        </w:div>
        <w:div w:id="1085497077">
          <w:marLeft w:val="0"/>
          <w:marRight w:val="0"/>
          <w:marTop w:val="0"/>
          <w:marBottom w:val="0"/>
          <w:divBdr>
            <w:top w:val="none" w:sz="0" w:space="0" w:color="auto"/>
            <w:left w:val="none" w:sz="0" w:space="0" w:color="auto"/>
            <w:bottom w:val="none" w:sz="0" w:space="0" w:color="auto"/>
            <w:right w:val="none" w:sz="0" w:space="0" w:color="auto"/>
          </w:divBdr>
        </w:div>
        <w:div w:id="150486853">
          <w:marLeft w:val="0"/>
          <w:marRight w:val="0"/>
          <w:marTop w:val="0"/>
          <w:marBottom w:val="0"/>
          <w:divBdr>
            <w:top w:val="none" w:sz="0" w:space="0" w:color="auto"/>
            <w:left w:val="none" w:sz="0" w:space="0" w:color="auto"/>
            <w:bottom w:val="none" w:sz="0" w:space="0" w:color="auto"/>
            <w:right w:val="none" w:sz="0" w:space="0" w:color="auto"/>
          </w:divBdr>
        </w:div>
        <w:div w:id="1339652233">
          <w:marLeft w:val="0"/>
          <w:marRight w:val="0"/>
          <w:marTop w:val="0"/>
          <w:marBottom w:val="0"/>
          <w:divBdr>
            <w:top w:val="none" w:sz="0" w:space="0" w:color="auto"/>
            <w:left w:val="none" w:sz="0" w:space="0" w:color="auto"/>
            <w:bottom w:val="none" w:sz="0" w:space="0" w:color="auto"/>
            <w:right w:val="none" w:sz="0" w:space="0" w:color="auto"/>
          </w:divBdr>
        </w:div>
        <w:div w:id="1412505893">
          <w:marLeft w:val="0"/>
          <w:marRight w:val="0"/>
          <w:marTop w:val="0"/>
          <w:marBottom w:val="0"/>
          <w:divBdr>
            <w:top w:val="none" w:sz="0" w:space="0" w:color="auto"/>
            <w:left w:val="none" w:sz="0" w:space="0" w:color="auto"/>
            <w:bottom w:val="none" w:sz="0" w:space="0" w:color="auto"/>
            <w:right w:val="none" w:sz="0" w:space="0" w:color="auto"/>
          </w:divBdr>
        </w:div>
        <w:div w:id="271203159">
          <w:marLeft w:val="0"/>
          <w:marRight w:val="0"/>
          <w:marTop w:val="0"/>
          <w:marBottom w:val="0"/>
          <w:divBdr>
            <w:top w:val="none" w:sz="0" w:space="0" w:color="auto"/>
            <w:left w:val="none" w:sz="0" w:space="0" w:color="auto"/>
            <w:bottom w:val="none" w:sz="0" w:space="0" w:color="auto"/>
            <w:right w:val="none" w:sz="0" w:space="0" w:color="auto"/>
          </w:divBdr>
        </w:div>
        <w:div w:id="481852259">
          <w:marLeft w:val="0"/>
          <w:marRight w:val="0"/>
          <w:marTop w:val="0"/>
          <w:marBottom w:val="0"/>
          <w:divBdr>
            <w:top w:val="none" w:sz="0" w:space="0" w:color="auto"/>
            <w:left w:val="none" w:sz="0" w:space="0" w:color="auto"/>
            <w:bottom w:val="none" w:sz="0" w:space="0" w:color="auto"/>
            <w:right w:val="none" w:sz="0" w:space="0" w:color="auto"/>
          </w:divBdr>
        </w:div>
        <w:div w:id="647712461">
          <w:marLeft w:val="0"/>
          <w:marRight w:val="0"/>
          <w:marTop w:val="0"/>
          <w:marBottom w:val="0"/>
          <w:divBdr>
            <w:top w:val="none" w:sz="0" w:space="0" w:color="auto"/>
            <w:left w:val="none" w:sz="0" w:space="0" w:color="auto"/>
            <w:bottom w:val="none" w:sz="0" w:space="0" w:color="auto"/>
            <w:right w:val="none" w:sz="0" w:space="0" w:color="auto"/>
          </w:divBdr>
        </w:div>
        <w:div w:id="715856540">
          <w:marLeft w:val="0"/>
          <w:marRight w:val="0"/>
          <w:marTop w:val="0"/>
          <w:marBottom w:val="0"/>
          <w:divBdr>
            <w:top w:val="none" w:sz="0" w:space="0" w:color="auto"/>
            <w:left w:val="none" w:sz="0" w:space="0" w:color="auto"/>
            <w:bottom w:val="none" w:sz="0" w:space="0" w:color="auto"/>
            <w:right w:val="none" w:sz="0" w:space="0" w:color="auto"/>
          </w:divBdr>
        </w:div>
        <w:div w:id="1967462018">
          <w:marLeft w:val="0"/>
          <w:marRight w:val="0"/>
          <w:marTop w:val="0"/>
          <w:marBottom w:val="0"/>
          <w:divBdr>
            <w:top w:val="none" w:sz="0" w:space="0" w:color="auto"/>
            <w:left w:val="none" w:sz="0" w:space="0" w:color="auto"/>
            <w:bottom w:val="none" w:sz="0" w:space="0" w:color="auto"/>
            <w:right w:val="none" w:sz="0" w:space="0" w:color="auto"/>
          </w:divBdr>
        </w:div>
        <w:div w:id="193857417">
          <w:marLeft w:val="0"/>
          <w:marRight w:val="0"/>
          <w:marTop w:val="0"/>
          <w:marBottom w:val="0"/>
          <w:divBdr>
            <w:top w:val="none" w:sz="0" w:space="0" w:color="auto"/>
            <w:left w:val="none" w:sz="0" w:space="0" w:color="auto"/>
            <w:bottom w:val="none" w:sz="0" w:space="0" w:color="auto"/>
            <w:right w:val="none" w:sz="0" w:space="0" w:color="auto"/>
          </w:divBdr>
        </w:div>
        <w:div w:id="804347944">
          <w:marLeft w:val="0"/>
          <w:marRight w:val="0"/>
          <w:marTop w:val="0"/>
          <w:marBottom w:val="0"/>
          <w:divBdr>
            <w:top w:val="none" w:sz="0" w:space="0" w:color="auto"/>
            <w:left w:val="none" w:sz="0" w:space="0" w:color="auto"/>
            <w:bottom w:val="none" w:sz="0" w:space="0" w:color="auto"/>
            <w:right w:val="none" w:sz="0" w:space="0" w:color="auto"/>
          </w:divBdr>
        </w:div>
        <w:div w:id="35588681">
          <w:marLeft w:val="0"/>
          <w:marRight w:val="0"/>
          <w:marTop w:val="0"/>
          <w:marBottom w:val="0"/>
          <w:divBdr>
            <w:top w:val="none" w:sz="0" w:space="0" w:color="auto"/>
            <w:left w:val="none" w:sz="0" w:space="0" w:color="auto"/>
            <w:bottom w:val="none" w:sz="0" w:space="0" w:color="auto"/>
            <w:right w:val="none" w:sz="0" w:space="0" w:color="auto"/>
          </w:divBdr>
        </w:div>
        <w:div w:id="358161233">
          <w:marLeft w:val="0"/>
          <w:marRight w:val="0"/>
          <w:marTop w:val="0"/>
          <w:marBottom w:val="0"/>
          <w:divBdr>
            <w:top w:val="none" w:sz="0" w:space="0" w:color="auto"/>
            <w:left w:val="none" w:sz="0" w:space="0" w:color="auto"/>
            <w:bottom w:val="none" w:sz="0" w:space="0" w:color="auto"/>
            <w:right w:val="none" w:sz="0" w:space="0" w:color="auto"/>
          </w:divBdr>
        </w:div>
        <w:div w:id="2018147821">
          <w:marLeft w:val="0"/>
          <w:marRight w:val="0"/>
          <w:marTop w:val="0"/>
          <w:marBottom w:val="0"/>
          <w:divBdr>
            <w:top w:val="none" w:sz="0" w:space="0" w:color="auto"/>
            <w:left w:val="none" w:sz="0" w:space="0" w:color="auto"/>
            <w:bottom w:val="none" w:sz="0" w:space="0" w:color="auto"/>
            <w:right w:val="none" w:sz="0" w:space="0" w:color="auto"/>
          </w:divBdr>
        </w:div>
        <w:div w:id="223418098">
          <w:marLeft w:val="0"/>
          <w:marRight w:val="0"/>
          <w:marTop w:val="0"/>
          <w:marBottom w:val="0"/>
          <w:divBdr>
            <w:top w:val="none" w:sz="0" w:space="0" w:color="auto"/>
            <w:left w:val="none" w:sz="0" w:space="0" w:color="auto"/>
            <w:bottom w:val="none" w:sz="0" w:space="0" w:color="auto"/>
            <w:right w:val="none" w:sz="0" w:space="0" w:color="auto"/>
          </w:divBdr>
        </w:div>
        <w:div w:id="1209298878">
          <w:marLeft w:val="0"/>
          <w:marRight w:val="0"/>
          <w:marTop w:val="0"/>
          <w:marBottom w:val="0"/>
          <w:divBdr>
            <w:top w:val="none" w:sz="0" w:space="0" w:color="auto"/>
            <w:left w:val="none" w:sz="0" w:space="0" w:color="auto"/>
            <w:bottom w:val="none" w:sz="0" w:space="0" w:color="auto"/>
            <w:right w:val="none" w:sz="0" w:space="0" w:color="auto"/>
          </w:divBdr>
        </w:div>
        <w:div w:id="1948732896">
          <w:marLeft w:val="0"/>
          <w:marRight w:val="0"/>
          <w:marTop w:val="0"/>
          <w:marBottom w:val="0"/>
          <w:divBdr>
            <w:top w:val="none" w:sz="0" w:space="0" w:color="auto"/>
            <w:left w:val="none" w:sz="0" w:space="0" w:color="auto"/>
            <w:bottom w:val="none" w:sz="0" w:space="0" w:color="auto"/>
            <w:right w:val="none" w:sz="0" w:space="0" w:color="auto"/>
          </w:divBdr>
        </w:div>
        <w:div w:id="722559575">
          <w:marLeft w:val="0"/>
          <w:marRight w:val="0"/>
          <w:marTop w:val="0"/>
          <w:marBottom w:val="0"/>
          <w:divBdr>
            <w:top w:val="none" w:sz="0" w:space="0" w:color="auto"/>
            <w:left w:val="none" w:sz="0" w:space="0" w:color="auto"/>
            <w:bottom w:val="none" w:sz="0" w:space="0" w:color="auto"/>
            <w:right w:val="none" w:sz="0" w:space="0" w:color="auto"/>
          </w:divBdr>
        </w:div>
        <w:div w:id="1058093427">
          <w:marLeft w:val="0"/>
          <w:marRight w:val="0"/>
          <w:marTop w:val="0"/>
          <w:marBottom w:val="0"/>
          <w:divBdr>
            <w:top w:val="none" w:sz="0" w:space="0" w:color="auto"/>
            <w:left w:val="none" w:sz="0" w:space="0" w:color="auto"/>
            <w:bottom w:val="none" w:sz="0" w:space="0" w:color="auto"/>
            <w:right w:val="none" w:sz="0" w:space="0" w:color="auto"/>
          </w:divBdr>
        </w:div>
        <w:div w:id="204100158">
          <w:marLeft w:val="0"/>
          <w:marRight w:val="0"/>
          <w:marTop w:val="0"/>
          <w:marBottom w:val="0"/>
          <w:divBdr>
            <w:top w:val="none" w:sz="0" w:space="0" w:color="auto"/>
            <w:left w:val="none" w:sz="0" w:space="0" w:color="auto"/>
            <w:bottom w:val="none" w:sz="0" w:space="0" w:color="auto"/>
            <w:right w:val="none" w:sz="0" w:space="0" w:color="auto"/>
          </w:divBdr>
        </w:div>
        <w:div w:id="772701239">
          <w:marLeft w:val="0"/>
          <w:marRight w:val="0"/>
          <w:marTop w:val="0"/>
          <w:marBottom w:val="0"/>
          <w:divBdr>
            <w:top w:val="none" w:sz="0" w:space="0" w:color="auto"/>
            <w:left w:val="none" w:sz="0" w:space="0" w:color="auto"/>
            <w:bottom w:val="none" w:sz="0" w:space="0" w:color="auto"/>
            <w:right w:val="none" w:sz="0" w:space="0" w:color="auto"/>
          </w:divBdr>
        </w:div>
        <w:div w:id="1992059345">
          <w:marLeft w:val="0"/>
          <w:marRight w:val="0"/>
          <w:marTop w:val="0"/>
          <w:marBottom w:val="0"/>
          <w:divBdr>
            <w:top w:val="none" w:sz="0" w:space="0" w:color="auto"/>
            <w:left w:val="none" w:sz="0" w:space="0" w:color="auto"/>
            <w:bottom w:val="none" w:sz="0" w:space="0" w:color="auto"/>
            <w:right w:val="none" w:sz="0" w:space="0" w:color="auto"/>
          </w:divBdr>
        </w:div>
      </w:divsChild>
    </w:div>
    <w:div w:id="523517907">
      <w:bodyDiv w:val="1"/>
      <w:marLeft w:val="0"/>
      <w:marRight w:val="0"/>
      <w:marTop w:val="0"/>
      <w:marBottom w:val="0"/>
      <w:divBdr>
        <w:top w:val="none" w:sz="0" w:space="0" w:color="auto"/>
        <w:left w:val="none" w:sz="0" w:space="0" w:color="auto"/>
        <w:bottom w:val="none" w:sz="0" w:space="0" w:color="auto"/>
        <w:right w:val="none" w:sz="0" w:space="0" w:color="auto"/>
      </w:divBdr>
    </w:div>
    <w:div w:id="583805879">
      <w:bodyDiv w:val="1"/>
      <w:marLeft w:val="0"/>
      <w:marRight w:val="0"/>
      <w:marTop w:val="0"/>
      <w:marBottom w:val="0"/>
      <w:divBdr>
        <w:top w:val="none" w:sz="0" w:space="0" w:color="auto"/>
        <w:left w:val="none" w:sz="0" w:space="0" w:color="auto"/>
        <w:bottom w:val="none" w:sz="0" w:space="0" w:color="auto"/>
        <w:right w:val="none" w:sz="0" w:space="0" w:color="auto"/>
      </w:divBdr>
      <w:divsChild>
        <w:div w:id="1524705145">
          <w:marLeft w:val="0"/>
          <w:marRight w:val="0"/>
          <w:marTop w:val="0"/>
          <w:marBottom w:val="0"/>
          <w:divBdr>
            <w:top w:val="none" w:sz="0" w:space="0" w:color="auto"/>
            <w:left w:val="none" w:sz="0" w:space="0" w:color="auto"/>
            <w:bottom w:val="none" w:sz="0" w:space="0" w:color="auto"/>
            <w:right w:val="none" w:sz="0" w:space="0" w:color="auto"/>
          </w:divBdr>
          <w:divsChild>
            <w:div w:id="775638904">
              <w:marLeft w:val="0"/>
              <w:marRight w:val="0"/>
              <w:marTop w:val="0"/>
              <w:marBottom w:val="0"/>
              <w:divBdr>
                <w:top w:val="none" w:sz="0" w:space="0" w:color="auto"/>
                <w:left w:val="none" w:sz="0" w:space="0" w:color="auto"/>
                <w:bottom w:val="none" w:sz="0" w:space="0" w:color="auto"/>
                <w:right w:val="none" w:sz="0" w:space="0" w:color="auto"/>
              </w:divBdr>
              <w:divsChild>
                <w:div w:id="756900161">
                  <w:marLeft w:val="0"/>
                  <w:marRight w:val="0"/>
                  <w:marTop w:val="0"/>
                  <w:marBottom w:val="0"/>
                  <w:divBdr>
                    <w:top w:val="none" w:sz="0" w:space="0" w:color="auto"/>
                    <w:left w:val="none" w:sz="0" w:space="0" w:color="auto"/>
                    <w:bottom w:val="none" w:sz="0" w:space="0" w:color="auto"/>
                    <w:right w:val="none" w:sz="0" w:space="0" w:color="auto"/>
                  </w:divBdr>
                  <w:divsChild>
                    <w:div w:id="1270118866">
                      <w:marLeft w:val="0"/>
                      <w:marRight w:val="0"/>
                      <w:marTop w:val="0"/>
                      <w:marBottom w:val="0"/>
                      <w:divBdr>
                        <w:top w:val="none" w:sz="0" w:space="0" w:color="auto"/>
                        <w:left w:val="none" w:sz="0" w:space="0" w:color="auto"/>
                        <w:bottom w:val="none" w:sz="0" w:space="0" w:color="auto"/>
                        <w:right w:val="none" w:sz="0" w:space="0" w:color="auto"/>
                      </w:divBdr>
                    </w:div>
                    <w:div w:id="152920275">
                      <w:marLeft w:val="0"/>
                      <w:marRight w:val="0"/>
                      <w:marTop w:val="0"/>
                      <w:marBottom w:val="0"/>
                      <w:divBdr>
                        <w:top w:val="none" w:sz="0" w:space="0" w:color="auto"/>
                        <w:left w:val="none" w:sz="0" w:space="0" w:color="auto"/>
                        <w:bottom w:val="none" w:sz="0" w:space="0" w:color="auto"/>
                        <w:right w:val="none" w:sz="0" w:space="0" w:color="auto"/>
                      </w:divBdr>
                    </w:div>
                    <w:div w:id="788821151">
                      <w:marLeft w:val="0"/>
                      <w:marRight w:val="0"/>
                      <w:marTop w:val="0"/>
                      <w:marBottom w:val="0"/>
                      <w:divBdr>
                        <w:top w:val="none" w:sz="0" w:space="0" w:color="auto"/>
                        <w:left w:val="none" w:sz="0" w:space="0" w:color="auto"/>
                        <w:bottom w:val="none" w:sz="0" w:space="0" w:color="auto"/>
                        <w:right w:val="none" w:sz="0" w:space="0" w:color="auto"/>
                      </w:divBdr>
                    </w:div>
                    <w:div w:id="429859560">
                      <w:marLeft w:val="0"/>
                      <w:marRight w:val="0"/>
                      <w:marTop w:val="0"/>
                      <w:marBottom w:val="0"/>
                      <w:divBdr>
                        <w:top w:val="none" w:sz="0" w:space="0" w:color="auto"/>
                        <w:left w:val="none" w:sz="0" w:space="0" w:color="auto"/>
                        <w:bottom w:val="none" w:sz="0" w:space="0" w:color="auto"/>
                        <w:right w:val="none" w:sz="0" w:space="0" w:color="auto"/>
                      </w:divBdr>
                    </w:div>
                    <w:div w:id="1077092705">
                      <w:marLeft w:val="0"/>
                      <w:marRight w:val="0"/>
                      <w:marTop w:val="0"/>
                      <w:marBottom w:val="0"/>
                      <w:divBdr>
                        <w:top w:val="none" w:sz="0" w:space="0" w:color="auto"/>
                        <w:left w:val="none" w:sz="0" w:space="0" w:color="auto"/>
                        <w:bottom w:val="none" w:sz="0" w:space="0" w:color="auto"/>
                        <w:right w:val="none" w:sz="0" w:space="0" w:color="auto"/>
                      </w:divBdr>
                    </w:div>
                    <w:div w:id="505292054">
                      <w:marLeft w:val="0"/>
                      <w:marRight w:val="0"/>
                      <w:marTop w:val="0"/>
                      <w:marBottom w:val="0"/>
                      <w:divBdr>
                        <w:top w:val="none" w:sz="0" w:space="0" w:color="auto"/>
                        <w:left w:val="none" w:sz="0" w:space="0" w:color="auto"/>
                        <w:bottom w:val="none" w:sz="0" w:space="0" w:color="auto"/>
                        <w:right w:val="none" w:sz="0" w:space="0" w:color="auto"/>
                      </w:divBdr>
                    </w:div>
                    <w:div w:id="1042899539">
                      <w:marLeft w:val="0"/>
                      <w:marRight w:val="0"/>
                      <w:marTop w:val="0"/>
                      <w:marBottom w:val="0"/>
                      <w:divBdr>
                        <w:top w:val="none" w:sz="0" w:space="0" w:color="auto"/>
                        <w:left w:val="none" w:sz="0" w:space="0" w:color="auto"/>
                        <w:bottom w:val="none" w:sz="0" w:space="0" w:color="auto"/>
                        <w:right w:val="none" w:sz="0" w:space="0" w:color="auto"/>
                      </w:divBdr>
                    </w:div>
                    <w:div w:id="885415191">
                      <w:marLeft w:val="0"/>
                      <w:marRight w:val="0"/>
                      <w:marTop w:val="0"/>
                      <w:marBottom w:val="0"/>
                      <w:divBdr>
                        <w:top w:val="none" w:sz="0" w:space="0" w:color="auto"/>
                        <w:left w:val="none" w:sz="0" w:space="0" w:color="auto"/>
                        <w:bottom w:val="none" w:sz="0" w:space="0" w:color="auto"/>
                        <w:right w:val="none" w:sz="0" w:space="0" w:color="auto"/>
                      </w:divBdr>
                    </w:div>
                    <w:div w:id="1395620548">
                      <w:marLeft w:val="0"/>
                      <w:marRight w:val="0"/>
                      <w:marTop w:val="0"/>
                      <w:marBottom w:val="0"/>
                      <w:divBdr>
                        <w:top w:val="none" w:sz="0" w:space="0" w:color="auto"/>
                        <w:left w:val="none" w:sz="0" w:space="0" w:color="auto"/>
                        <w:bottom w:val="none" w:sz="0" w:space="0" w:color="auto"/>
                        <w:right w:val="none" w:sz="0" w:space="0" w:color="auto"/>
                      </w:divBdr>
                    </w:div>
                    <w:div w:id="1685088131">
                      <w:marLeft w:val="0"/>
                      <w:marRight w:val="0"/>
                      <w:marTop w:val="0"/>
                      <w:marBottom w:val="0"/>
                      <w:divBdr>
                        <w:top w:val="none" w:sz="0" w:space="0" w:color="auto"/>
                        <w:left w:val="none" w:sz="0" w:space="0" w:color="auto"/>
                        <w:bottom w:val="none" w:sz="0" w:space="0" w:color="auto"/>
                        <w:right w:val="none" w:sz="0" w:space="0" w:color="auto"/>
                      </w:divBdr>
                    </w:div>
                    <w:div w:id="1116414543">
                      <w:marLeft w:val="0"/>
                      <w:marRight w:val="0"/>
                      <w:marTop w:val="0"/>
                      <w:marBottom w:val="0"/>
                      <w:divBdr>
                        <w:top w:val="none" w:sz="0" w:space="0" w:color="auto"/>
                        <w:left w:val="none" w:sz="0" w:space="0" w:color="auto"/>
                        <w:bottom w:val="none" w:sz="0" w:space="0" w:color="auto"/>
                        <w:right w:val="none" w:sz="0" w:space="0" w:color="auto"/>
                      </w:divBdr>
                    </w:div>
                    <w:div w:id="1112750323">
                      <w:marLeft w:val="0"/>
                      <w:marRight w:val="0"/>
                      <w:marTop w:val="0"/>
                      <w:marBottom w:val="0"/>
                      <w:divBdr>
                        <w:top w:val="none" w:sz="0" w:space="0" w:color="auto"/>
                        <w:left w:val="none" w:sz="0" w:space="0" w:color="auto"/>
                        <w:bottom w:val="none" w:sz="0" w:space="0" w:color="auto"/>
                        <w:right w:val="none" w:sz="0" w:space="0" w:color="auto"/>
                      </w:divBdr>
                    </w:div>
                    <w:div w:id="1235311844">
                      <w:marLeft w:val="0"/>
                      <w:marRight w:val="0"/>
                      <w:marTop w:val="0"/>
                      <w:marBottom w:val="0"/>
                      <w:divBdr>
                        <w:top w:val="none" w:sz="0" w:space="0" w:color="auto"/>
                        <w:left w:val="none" w:sz="0" w:space="0" w:color="auto"/>
                        <w:bottom w:val="none" w:sz="0" w:space="0" w:color="auto"/>
                        <w:right w:val="none" w:sz="0" w:space="0" w:color="auto"/>
                      </w:divBdr>
                    </w:div>
                    <w:div w:id="1259370420">
                      <w:marLeft w:val="0"/>
                      <w:marRight w:val="0"/>
                      <w:marTop w:val="0"/>
                      <w:marBottom w:val="0"/>
                      <w:divBdr>
                        <w:top w:val="none" w:sz="0" w:space="0" w:color="auto"/>
                        <w:left w:val="none" w:sz="0" w:space="0" w:color="auto"/>
                        <w:bottom w:val="none" w:sz="0" w:space="0" w:color="auto"/>
                        <w:right w:val="none" w:sz="0" w:space="0" w:color="auto"/>
                      </w:divBdr>
                    </w:div>
                    <w:div w:id="1644046485">
                      <w:marLeft w:val="0"/>
                      <w:marRight w:val="0"/>
                      <w:marTop w:val="0"/>
                      <w:marBottom w:val="0"/>
                      <w:divBdr>
                        <w:top w:val="none" w:sz="0" w:space="0" w:color="auto"/>
                        <w:left w:val="none" w:sz="0" w:space="0" w:color="auto"/>
                        <w:bottom w:val="none" w:sz="0" w:space="0" w:color="auto"/>
                        <w:right w:val="none" w:sz="0" w:space="0" w:color="auto"/>
                      </w:divBdr>
                    </w:div>
                    <w:div w:id="1739281339">
                      <w:marLeft w:val="0"/>
                      <w:marRight w:val="0"/>
                      <w:marTop w:val="0"/>
                      <w:marBottom w:val="0"/>
                      <w:divBdr>
                        <w:top w:val="none" w:sz="0" w:space="0" w:color="auto"/>
                        <w:left w:val="none" w:sz="0" w:space="0" w:color="auto"/>
                        <w:bottom w:val="none" w:sz="0" w:space="0" w:color="auto"/>
                        <w:right w:val="none" w:sz="0" w:space="0" w:color="auto"/>
                      </w:divBdr>
                    </w:div>
                    <w:div w:id="1603762460">
                      <w:marLeft w:val="0"/>
                      <w:marRight w:val="0"/>
                      <w:marTop w:val="0"/>
                      <w:marBottom w:val="0"/>
                      <w:divBdr>
                        <w:top w:val="none" w:sz="0" w:space="0" w:color="auto"/>
                        <w:left w:val="none" w:sz="0" w:space="0" w:color="auto"/>
                        <w:bottom w:val="none" w:sz="0" w:space="0" w:color="auto"/>
                        <w:right w:val="none" w:sz="0" w:space="0" w:color="auto"/>
                      </w:divBdr>
                    </w:div>
                    <w:div w:id="1548296743">
                      <w:marLeft w:val="0"/>
                      <w:marRight w:val="0"/>
                      <w:marTop w:val="0"/>
                      <w:marBottom w:val="0"/>
                      <w:divBdr>
                        <w:top w:val="none" w:sz="0" w:space="0" w:color="auto"/>
                        <w:left w:val="none" w:sz="0" w:space="0" w:color="auto"/>
                        <w:bottom w:val="none" w:sz="0" w:space="0" w:color="auto"/>
                        <w:right w:val="none" w:sz="0" w:space="0" w:color="auto"/>
                      </w:divBdr>
                    </w:div>
                    <w:div w:id="962077638">
                      <w:marLeft w:val="0"/>
                      <w:marRight w:val="0"/>
                      <w:marTop w:val="0"/>
                      <w:marBottom w:val="0"/>
                      <w:divBdr>
                        <w:top w:val="none" w:sz="0" w:space="0" w:color="auto"/>
                        <w:left w:val="none" w:sz="0" w:space="0" w:color="auto"/>
                        <w:bottom w:val="none" w:sz="0" w:space="0" w:color="auto"/>
                        <w:right w:val="none" w:sz="0" w:space="0" w:color="auto"/>
                      </w:divBdr>
                    </w:div>
                    <w:div w:id="2109277136">
                      <w:marLeft w:val="0"/>
                      <w:marRight w:val="0"/>
                      <w:marTop w:val="0"/>
                      <w:marBottom w:val="0"/>
                      <w:divBdr>
                        <w:top w:val="none" w:sz="0" w:space="0" w:color="auto"/>
                        <w:left w:val="none" w:sz="0" w:space="0" w:color="auto"/>
                        <w:bottom w:val="none" w:sz="0" w:space="0" w:color="auto"/>
                        <w:right w:val="none" w:sz="0" w:space="0" w:color="auto"/>
                      </w:divBdr>
                    </w:div>
                    <w:div w:id="1074548321">
                      <w:marLeft w:val="0"/>
                      <w:marRight w:val="0"/>
                      <w:marTop w:val="0"/>
                      <w:marBottom w:val="0"/>
                      <w:divBdr>
                        <w:top w:val="none" w:sz="0" w:space="0" w:color="auto"/>
                        <w:left w:val="none" w:sz="0" w:space="0" w:color="auto"/>
                        <w:bottom w:val="none" w:sz="0" w:space="0" w:color="auto"/>
                        <w:right w:val="none" w:sz="0" w:space="0" w:color="auto"/>
                      </w:divBdr>
                    </w:div>
                    <w:div w:id="173303359">
                      <w:marLeft w:val="0"/>
                      <w:marRight w:val="0"/>
                      <w:marTop w:val="0"/>
                      <w:marBottom w:val="0"/>
                      <w:divBdr>
                        <w:top w:val="none" w:sz="0" w:space="0" w:color="auto"/>
                        <w:left w:val="none" w:sz="0" w:space="0" w:color="auto"/>
                        <w:bottom w:val="none" w:sz="0" w:space="0" w:color="auto"/>
                        <w:right w:val="none" w:sz="0" w:space="0" w:color="auto"/>
                      </w:divBdr>
                    </w:div>
                    <w:div w:id="490292977">
                      <w:marLeft w:val="0"/>
                      <w:marRight w:val="0"/>
                      <w:marTop w:val="0"/>
                      <w:marBottom w:val="0"/>
                      <w:divBdr>
                        <w:top w:val="none" w:sz="0" w:space="0" w:color="auto"/>
                        <w:left w:val="none" w:sz="0" w:space="0" w:color="auto"/>
                        <w:bottom w:val="none" w:sz="0" w:space="0" w:color="auto"/>
                        <w:right w:val="none" w:sz="0" w:space="0" w:color="auto"/>
                      </w:divBdr>
                    </w:div>
                    <w:div w:id="623656333">
                      <w:marLeft w:val="0"/>
                      <w:marRight w:val="0"/>
                      <w:marTop w:val="0"/>
                      <w:marBottom w:val="0"/>
                      <w:divBdr>
                        <w:top w:val="none" w:sz="0" w:space="0" w:color="auto"/>
                        <w:left w:val="none" w:sz="0" w:space="0" w:color="auto"/>
                        <w:bottom w:val="none" w:sz="0" w:space="0" w:color="auto"/>
                        <w:right w:val="none" w:sz="0" w:space="0" w:color="auto"/>
                      </w:divBdr>
                    </w:div>
                    <w:div w:id="1653481343">
                      <w:marLeft w:val="0"/>
                      <w:marRight w:val="0"/>
                      <w:marTop w:val="0"/>
                      <w:marBottom w:val="0"/>
                      <w:divBdr>
                        <w:top w:val="none" w:sz="0" w:space="0" w:color="auto"/>
                        <w:left w:val="none" w:sz="0" w:space="0" w:color="auto"/>
                        <w:bottom w:val="none" w:sz="0" w:space="0" w:color="auto"/>
                        <w:right w:val="none" w:sz="0" w:space="0" w:color="auto"/>
                      </w:divBdr>
                    </w:div>
                    <w:div w:id="1609657097">
                      <w:marLeft w:val="0"/>
                      <w:marRight w:val="0"/>
                      <w:marTop w:val="0"/>
                      <w:marBottom w:val="0"/>
                      <w:divBdr>
                        <w:top w:val="none" w:sz="0" w:space="0" w:color="auto"/>
                        <w:left w:val="none" w:sz="0" w:space="0" w:color="auto"/>
                        <w:bottom w:val="none" w:sz="0" w:space="0" w:color="auto"/>
                        <w:right w:val="none" w:sz="0" w:space="0" w:color="auto"/>
                      </w:divBdr>
                    </w:div>
                    <w:div w:id="1780879373">
                      <w:marLeft w:val="0"/>
                      <w:marRight w:val="0"/>
                      <w:marTop w:val="0"/>
                      <w:marBottom w:val="0"/>
                      <w:divBdr>
                        <w:top w:val="none" w:sz="0" w:space="0" w:color="auto"/>
                        <w:left w:val="none" w:sz="0" w:space="0" w:color="auto"/>
                        <w:bottom w:val="none" w:sz="0" w:space="0" w:color="auto"/>
                        <w:right w:val="none" w:sz="0" w:space="0" w:color="auto"/>
                      </w:divBdr>
                    </w:div>
                    <w:div w:id="1549609282">
                      <w:marLeft w:val="0"/>
                      <w:marRight w:val="0"/>
                      <w:marTop w:val="0"/>
                      <w:marBottom w:val="0"/>
                      <w:divBdr>
                        <w:top w:val="none" w:sz="0" w:space="0" w:color="auto"/>
                        <w:left w:val="none" w:sz="0" w:space="0" w:color="auto"/>
                        <w:bottom w:val="none" w:sz="0" w:space="0" w:color="auto"/>
                        <w:right w:val="none" w:sz="0" w:space="0" w:color="auto"/>
                      </w:divBdr>
                    </w:div>
                    <w:div w:id="1390885878">
                      <w:marLeft w:val="0"/>
                      <w:marRight w:val="0"/>
                      <w:marTop w:val="0"/>
                      <w:marBottom w:val="0"/>
                      <w:divBdr>
                        <w:top w:val="none" w:sz="0" w:space="0" w:color="auto"/>
                        <w:left w:val="none" w:sz="0" w:space="0" w:color="auto"/>
                        <w:bottom w:val="none" w:sz="0" w:space="0" w:color="auto"/>
                        <w:right w:val="none" w:sz="0" w:space="0" w:color="auto"/>
                      </w:divBdr>
                    </w:div>
                    <w:div w:id="1533760696">
                      <w:marLeft w:val="0"/>
                      <w:marRight w:val="0"/>
                      <w:marTop w:val="0"/>
                      <w:marBottom w:val="0"/>
                      <w:divBdr>
                        <w:top w:val="none" w:sz="0" w:space="0" w:color="auto"/>
                        <w:left w:val="none" w:sz="0" w:space="0" w:color="auto"/>
                        <w:bottom w:val="none" w:sz="0" w:space="0" w:color="auto"/>
                        <w:right w:val="none" w:sz="0" w:space="0" w:color="auto"/>
                      </w:divBdr>
                    </w:div>
                    <w:div w:id="820928385">
                      <w:marLeft w:val="0"/>
                      <w:marRight w:val="0"/>
                      <w:marTop w:val="0"/>
                      <w:marBottom w:val="0"/>
                      <w:divBdr>
                        <w:top w:val="none" w:sz="0" w:space="0" w:color="auto"/>
                        <w:left w:val="none" w:sz="0" w:space="0" w:color="auto"/>
                        <w:bottom w:val="none" w:sz="0" w:space="0" w:color="auto"/>
                        <w:right w:val="none" w:sz="0" w:space="0" w:color="auto"/>
                      </w:divBdr>
                    </w:div>
                    <w:div w:id="50353686">
                      <w:marLeft w:val="0"/>
                      <w:marRight w:val="0"/>
                      <w:marTop w:val="0"/>
                      <w:marBottom w:val="0"/>
                      <w:divBdr>
                        <w:top w:val="none" w:sz="0" w:space="0" w:color="auto"/>
                        <w:left w:val="none" w:sz="0" w:space="0" w:color="auto"/>
                        <w:bottom w:val="none" w:sz="0" w:space="0" w:color="auto"/>
                        <w:right w:val="none" w:sz="0" w:space="0" w:color="auto"/>
                      </w:divBdr>
                    </w:div>
                    <w:div w:id="922566574">
                      <w:marLeft w:val="0"/>
                      <w:marRight w:val="0"/>
                      <w:marTop w:val="0"/>
                      <w:marBottom w:val="0"/>
                      <w:divBdr>
                        <w:top w:val="none" w:sz="0" w:space="0" w:color="auto"/>
                        <w:left w:val="none" w:sz="0" w:space="0" w:color="auto"/>
                        <w:bottom w:val="none" w:sz="0" w:space="0" w:color="auto"/>
                        <w:right w:val="none" w:sz="0" w:space="0" w:color="auto"/>
                      </w:divBdr>
                    </w:div>
                    <w:div w:id="330257171">
                      <w:marLeft w:val="0"/>
                      <w:marRight w:val="0"/>
                      <w:marTop w:val="0"/>
                      <w:marBottom w:val="0"/>
                      <w:divBdr>
                        <w:top w:val="none" w:sz="0" w:space="0" w:color="auto"/>
                        <w:left w:val="none" w:sz="0" w:space="0" w:color="auto"/>
                        <w:bottom w:val="none" w:sz="0" w:space="0" w:color="auto"/>
                        <w:right w:val="none" w:sz="0" w:space="0" w:color="auto"/>
                      </w:divBdr>
                    </w:div>
                    <w:div w:id="574971810">
                      <w:marLeft w:val="0"/>
                      <w:marRight w:val="0"/>
                      <w:marTop w:val="0"/>
                      <w:marBottom w:val="0"/>
                      <w:divBdr>
                        <w:top w:val="none" w:sz="0" w:space="0" w:color="auto"/>
                        <w:left w:val="none" w:sz="0" w:space="0" w:color="auto"/>
                        <w:bottom w:val="none" w:sz="0" w:space="0" w:color="auto"/>
                        <w:right w:val="none" w:sz="0" w:space="0" w:color="auto"/>
                      </w:divBdr>
                    </w:div>
                    <w:div w:id="1979535029">
                      <w:marLeft w:val="0"/>
                      <w:marRight w:val="0"/>
                      <w:marTop w:val="0"/>
                      <w:marBottom w:val="0"/>
                      <w:divBdr>
                        <w:top w:val="none" w:sz="0" w:space="0" w:color="auto"/>
                        <w:left w:val="none" w:sz="0" w:space="0" w:color="auto"/>
                        <w:bottom w:val="none" w:sz="0" w:space="0" w:color="auto"/>
                        <w:right w:val="none" w:sz="0" w:space="0" w:color="auto"/>
                      </w:divBdr>
                    </w:div>
                    <w:div w:id="337512760">
                      <w:marLeft w:val="0"/>
                      <w:marRight w:val="0"/>
                      <w:marTop w:val="0"/>
                      <w:marBottom w:val="0"/>
                      <w:divBdr>
                        <w:top w:val="none" w:sz="0" w:space="0" w:color="auto"/>
                        <w:left w:val="none" w:sz="0" w:space="0" w:color="auto"/>
                        <w:bottom w:val="none" w:sz="0" w:space="0" w:color="auto"/>
                        <w:right w:val="none" w:sz="0" w:space="0" w:color="auto"/>
                      </w:divBdr>
                    </w:div>
                    <w:div w:id="1161626621">
                      <w:marLeft w:val="0"/>
                      <w:marRight w:val="0"/>
                      <w:marTop w:val="0"/>
                      <w:marBottom w:val="0"/>
                      <w:divBdr>
                        <w:top w:val="none" w:sz="0" w:space="0" w:color="auto"/>
                        <w:left w:val="none" w:sz="0" w:space="0" w:color="auto"/>
                        <w:bottom w:val="none" w:sz="0" w:space="0" w:color="auto"/>
                        <w:right w:val="none" w:sz="0" w:space="0" w:color="auto"/>
                      </w:divBdr>
                    </w:div>
                    <w:div w:id="2113547148">
                      <w:marLeft w:val="0"/>
                      <w:marRight w:val="0"/>
                      <w:marTop w:val="0"/>
                      <w:marBottom w:val="0"/>
                      <w:divBdr>
                        <w:top w:val="none" w:sz="0" w:space="0" w:color="auto"/>
                        <w:left w:val="none" w:sz="0" w:space="0" w:color="auto"/>
                        <w:bottom w:val="none" w:sz="0" w:space="0" w:color="auto"/>
                        <w:right w:val="none" w:sz="0" w:space="0" w:color="auto"/>
                      </w:divBdr>
                    </w:div>
                    <w:div w:id="670793164">
                      <w:marLeft w:val="0"/>
                      <w:marRight w:val="0"/>
                      <w:marTop w:val="0"/>
                      <w:marBottom w:val="0"/>
                      <w:divBdr>
                        <w:top w:val="none" w:sz="0" w:space="0" w:color="auto"/>
                        <w:left w:val="none" w:sz="0" w:space="0" w:color="auto"/>
                        <w:bottom w:val="none" w:sz="0" w:space="0" w:color="auto"/>
                        <w:right w:val="none" w:sz="0" w:space="0" w:color="auto"/>
                      </w:divBdr>
                    </w:div>
                    <w:div w:id="669256360">
                      <w:marLeft w:val="0"/>
                      <w:marRight w:val="0"/>
                      <w:marTop w:val="0"/>
                      <w:marBottom w:val="0"/>
                      <w:divBdr>
                        <w:top w:val="none" w:sz="0" w:space="0" w:color="auto"/>
                        <w:left w:val="none" w:sz="0" w:space="0" w:color="auto"/>
                        <w:bottom w:val="none" w:sz="0" w:space="0" w:color="auto"/>
                        <w:right w:val="none" w:sz="0" w:space="0" w:color="auto"/>
                      </w:divBdr>
                    </w:div>
                    <w:div w:id="1722244289">
                      <w:marLeft w:val="0"/>
                      <w:marRight w:val="0"/>
                      <w:marTop w:val="0"/>
                      <w:marBottom w:val="0"/>
                      <w:divBdr>
                        <w:top w:val="none" w:sz="0" w:space="0" w:color="auto"/>
                        <w:left w:val="none" w:sz="0" w:space="0" w:color="auto"/>
                        <w:bottom w:val="none" w:sz="0" w:space="0" w:color="auto"/>
                        <w:right w:val="none" w:sz="0" w:space="0" w:color="auto"/>
                      </w:divBdr>
                    </w:div>
                    <w:div w:id="1858427921">
                      <w:marLeft w:val="0"/>
                      <w:marRight w:val="0"/>
                      <w:marTop w:val="0"/>
                      <w:marBottom w:val="0"/>
                      <w:divBdr>
                        <w:top w:val="none" w:sz="0" w:space="0" w:color="auto"/>
                        <w:left w:val="none" w:sz="0" w:space="0" w:color="auto"/>
                        <w:bottom w:val="none" w:sz="0" w:space="0" w:color="auto"/>
                        <w:right w:val="none" w:sz="0" w:space="0" w:color="auto"/>
                      </w:divBdr>
                    </w:div>
                    <w:div w:id="231231995">
                      <w:marLeft w:val="0"/>
                      <w:marRight w:val="0"/>
                      <w:marTop w:val="0"/>
                      <w:marBottom w:val="0"/>
                      <w:divBdr>
                        <w:top w:val="none" w:sz="0" w:space="0" w:color="auto"/>
                        <w:left w:val="none" w:sz="0" w:space="0" w:color="auto"/>
                        <w:bottom w:val="none" w:sz="0" w:space="0" w:color="auto"/>
                        <w:right w:val="none" w:sz="0" w:space="0" w:color="auto"/>
                      </w:divBdr>
                    </w:div>
                    <w:div w:id="407850797">
                      <w:marLeft w:val="0"/>
                      <w:marRight w:val="0"/>
                      <w:marTop w:val="0"/>
                      <w:marBottom w:val="0"/>
                      <w:divBdr>
                        <w:top w:val="none" w:sz="0" w:space="0" w:color="auto"/>
                        <w:left w:val="none" w:sz="0" w:space="0" w:color="auto"/>
                        <w:bottom w:val="none" w:sz="0" w:space="0" w:color="auto"/>
                        <w:right w:val="none" w:sz="0" w:space="0" w:color="auto"/>
                      </w:divBdr>
                    </w:div>
                    <w:div w:id="367267621">
                      <w:marLeft w:val="0"/>
                      <w:marRight w:val="0"/>
                      <w:marTop w:val="0"/>
                      <w:marBottom w:val="0"/>
                      <w:divBdr>
                        <w:top w:val="none" w:sz="0" w:space="0" w:color="auto"/>
                        <w:left w:val="none" w:sz="0" w:space="0" w:color="auto"/>
                        <w:bottom w:val="none" w:sz="0" w:space="0" w:color="auto"/>
                        <w:right w:val="none" w:sz="0" w:space="0" w:color="auto"/>
                      </w:divBdr>
                    </w:div>
                    <w:div w:id="30422667">
                      <w:marLeft w:val="0"/>
                      <w:marRight w:val="0"/>
                      <w:marTop w:val="0"/>
                      <w:marBottom w:val="0"/>
                      <w:divBdr>
                        <w:top w:val="none" w:sz="0" w:space="0" w:color="auto"/>
                        <w:left w:val="none" w:sz="0" w:space="0" w:color="auto"/>
                        <w:bottom w:val="none" w:sz="0" w:space="0" w:color="auto"/>
                        <w:right w:val="none" w:sz="0" w:space="0" w:color="auto"/>
                      </w:divBdr>
                    </w:div>
                    <w:div w:id="384767409">
                      <w:marLeft w:val="0"/>
                      <w:marRight w:val="0"/>
                      <w:marTop w:val="0"/>
                      <w:marBottom w:val="0"/>
                      <w:divBdr>
                        <w:top w:val="none" w:sz="0" w:space="0" w:color="auto"/>
                        <w:left w:val="none" w:sz="0" w:space="0" w:color="auto"/>
                        <w:bottom w:val="none" w:sz="0" w:space="0" w:color="auto"/>
                        <w:right w:val="none" w:sz="0" w:space="0" w:color="auto"/>
                      </w:divBdr>
                    </w:div>
                    <w:div w:id="736512489">
                      <w:marLeft w:val="0"/>
                      <w:marRight w:val="0"/>
                      <w:marTop w:val="0"/>
                      <w:marBottom w:val="0"/>
                      <w:divBdr>
                        <w:top w:val="none" w:sz="0" w:space="0" w:color="auto"/>
                        <w:left w:val="none" w:sz="0" w:space="0" w:color="auto"/>
                        <w:bottom w:val="none" w:sz="0" w:space="0" w:color="auto"/>
                        <w:right w:val="none" w:sz="0" w:space="0" w:color="auto"/>
                      </w:divBdr>
                    </w:div>
                    <w:div w:id="2111581630">
                      <w:marLeft w:val="0"/>
                      <w:marRight w:val="0"/>
                      <w:marTop w:val="0"/>
                      <w:marBottom w:val="0"/>
                      <w:divBdr>
                        <w:top w:val="none" w:sz="0" w:space="0" w:color="auto"/>
                        <w:left w:val="none" w:sz="0" w:space="0" w:color="auto"/>
                        <w:bottom w:val="none" w:sz="0" w:space="0" w:color="auto"/>
                        <w:right w:val="none" w:sz="0" w:space="0" w:color="auto"/>
                      </w:divBdr>
                    </w:div>
                    <w:div w:id="1745831493">
                      <w:marLeft w:val="0"/>
                      <w:marRight w:val="0"/>
                      <w:marTop w:val="0"/>
                      <w:marBottom w:val="0"/>
                      <w:divBdr>
                        <w:top w:val="none" w:sz="0" w:space="0" w:color="auto"/>
                        <w:left w:val="none" w:sz="0" w:space="0" w:color="auto"/>
                        <w:bottom w:val="none" w:sz="0" w:space="0" w:color="auto"/>
                        <w:right w:val="none" w:sz="0" w:space="0" w:color="auto"/>
                      </w:divBdr>
                    </w:div>
                    <w:div w:id="1407610196">
                      <w:marLeft w:val="0"/>
                      <w:marRight w:val="0"/>
                      <w:marTop w:val="0"/>
                      <w:marBottom w:val="0"/>
                      <w:divBdr>
                        <w:top w:val="none" w:sz="0" w:space="0" w:color="auto"/>
                        <w:left w:val="none" w:sz="0" w:space="0" w:color="auto"/>
                        <w:bottom w:val="none" w:sz="0" w:space="0" w:color="auto"/>
                        <w:right w:val="none" w:sz="0" w:space="0" w:color="auto"/>
                      </w:divBdr>
                    </w:div>
                    <w:div w:id="1540043987">
                      <w:marLeft w:val="0"/>
                      <w:marRight w:val="0"/>
                      <w:marTop w:val="0"/>
                      <w:marBottom w:val="0"/>
                      <w:divBdr>
                        <w:top w:val="none" w:sz="0" w:space="0" w:color="auto"/>
                        <w:left w:val="none" w:sz="0" w:space="0" w:color="auto"/>
                        <w:bottom w:val="none" w:sz="0" w:space="0" w:color="auto"/>
                        <w:right w:val="none" w:sz="0" w:space="0" w:color="auto"/>
                      </w:divBdr>
                    </w:div>
                    <w:div w:id="226721698">
                      <w:marLeft w:val="0"/>
                      <w:marRight w:val="0"/>
                      <w:marTop w:val="0"/>
                      <w:marBottom w:val="0"/>
                      <w:divBdr>
                        <w:top w:val="none" w:sz="0" w:space="0" w:color="auto"/>
                        <w:left w:val="none" w:sz="0" w:space="0" w:color="auto"/>
                        <w:bottom w:val="none" w:sz="0" w:space="0" w:color="auto"/>
                        <w:right w:val="none" w:sz="0" w:space="0" w:color="auto"/>
                      </w:divBdr>
                    </w:div>
                    <w:div w:id="429011250">
                      <w:marLeft w:val="0"/>
                      <w:marRight w:val="0"/>
                      <w:marTop w:val="0"/>
                      <w:marBottom w:val="0"/>
                      <w:divBdr>
                        <w:top w:val="none" w:sz="0" w:space="0" w:color="auto"/>
                        <w:left w:val="none" w:sz="0" w:space="0" w:color="auto"/>
                        <w:bottom w:val="none" w:sz="0" w:space="0" w:color="auto"/>
                        <w:right w:val="none" w:sz="0" w:space="0" w:color="auto"/>
                      </w:divBdr>
                    </w:div>
                    <w:div w:id="1587569021">
                      <w:marLeft w:val="0"/>
                      <w:marRight w:val="0"/>
                      <w:marTop w:val="0"/>
                      <w:marBottom w:val="0"/>
                      <w:divBdr>
                        <w:top w:val="none" w:sz="0" w:space="0" w:color="auto"/>
                        <w:left w:val="none" w:sz="0" w:space="0" w:color="auto"/>
                        <w:bottom w:val="none" w:sz="0" w:space="0" w:color="auto"/>
                        <w:right w:val="none" w:sz="0" w:space="0" w:color="auto"/>
                      </w:divBdr>
                    </w:div>
                    <w:div w:id="405687894">
                      <w:marLeft w:val="0"/>
                      <w:marRight w:val="0"/>
                      <w:marTop w:val="0"/>
                      <w:marBottom w:val="0"/>
                      <w:divBdr>
                        <w:top w:val="none" w:sz="0" w:space="0" w:color="auto"/>
                        <w:left w:val="none" w:sz="0" w:space="0" w:color="auto"/>
                        <w:bottom w:val="none" w:sz="0" w:space="0" w:color="auto"/>
                        <w:right w:val="none" w:sz="0" w:space="0" w:color="auto"/>
                      </w:divBdr>
                    </w:div>
                    <w:div w:id="1394743613">
                      <w:marLeft w:val="0"/>
                      <w:marRight w:val="0"/>
                      <w:marTop w:val="0"/>
                      <w:marBottom w:val="0"/>
                      <w:divBdr>
                        <w:top w:val="none" w:sz="0" w:space="0" w:color="auto"/>
                        <w:left w:val="none" w:sz="0" w:space="0" w:color="auto"/>
                        <w:bottom w:val="none" w:sz="0" w:space="0" w:color="auto"/>
                        <w:right w:val="none" w:sz="0" w:space="0" w:color="auto"/>
                      </w:divBdr>
                    </w:div>
                    <w:div w:id="1111246114">
                      <w:marLeft w:val="0"/>
                      <w:marRight w:val="0"/>
                      <w:marTop w:val="0"/>
                      <w:marBottom w:val="0"/>
                      <w:divBdr>
                        <w:top w:val="none" w:sz="0" w:space="0" w:color="auto"/>
                        <w:left w:val="none" w:sz="0" w:space="0" w:color="auto"/>
                        <w:bottom w:val="none" w:sz="0" w:space="0" w:color="auto"/>
                        <w:right w:val="none" w:sz="0" w:space="0" w:color="auto"/>
                      </w:divBdr>
                    </w:div>
                    <w:div w:id="1312253446">
                      <w:marLeft w:val="0"/>
                      <w:marRight w:val="0"/>
                      <w:marTop w:val="0"/>
                      <w:marBottom w:val="0"/>
                      <w:divBdr>
                        <w:top w:val="none" w:sz="0" w:space="0" w:color="auto"/>
                        <w:left w:val="none" w:sz="0" w:space="0" w:color="auto"/>
                        <w:bottom w:val="none" w:sz="0" w:space="0" w:color="auto"/>
                        <w:right w:val="none" w:sz="0" w:space="0" w:color="auto"/>
                      </w:divBdr>
                    </w:div>
                    <w:div w:id="296377427">
                      <w:marLeft w:val="0"/>
                      <w:marRight w:val="0"/>
                      <w:marTop w:val="0"/>
                      <w:marBottom w:val="0"/>
                      <w:divBdr>
                        <w:top w:val="none" w:sz="0" w:space="0" w:color="auto"/>
                        <w:left w:val="none" w:sz="0" w:space="0" w:color="auto"/>
                        <w:bottom w:val="none" w:sz="0" w:space="0" w:color="auto"/>
                        <w:right w:val="none" w:sz="0" w:space="0" w:color="auto"/>
                      </w:divBdr>
                    </w:div>
                    <w:div w:id="174073695">
                      <w:marLeft w:val="0"/>
                      <w:marRight w:val="0"/>
                      <w:marTop w:val="0"/>
                      <w:marBottom w:val="0"/>
                      <w:divBdr>
                        <w:top w:val="none" w:sz="0" w:space="0" w:color="auto"/>
                        <w:left w:val="none" w:sz="0" w:space="0" w:color="auto"/>
                        <w:bottom w:val="none" w:sz="0" w:space="0" w:color="auto"/>
                        <w:right w:val="none" w:sz="0" w:space="0" w:color="auto"/>
                      </w:divBdr>
                    </w:div>
                    <w:div w:id="183177422">
                      <w:marLeft w:val="0"/>
                      <w:marRight w:val="0"/>
                      <w:marTop w:val="0"/>
                      <w:marBottom w:val="0"/>
                      <w:divBdr>
                        <w:top w:val="none" w:sz="0" w:space="0" w:color="auto"/>
                        <w:left w:val="none" w:sz="0" w:space="0" w:color="auto"/>
                        <w:bottom w:val="none" w:sz="0" w:space="0" w:color="auto"/>
                        <w:right w:val="none" w:sz="0" w:space="0" w:color="auto"/>
                      </w:divBdr>
                    </w:div>
                    <w:div w:id="793596905">
                      <w:marLeft w:val="0"/>
                      <w:marRight w:val="0"/>
                      <w:marTop w:val="0"/>
                      <w:marBottom w:val="0"/>
                      <w:divBdr>
                        <w:top w:val="none" w:sz="0" w:space="0" w:color="auto"/>
                        <w:left w:val="none" w:sz="0" w:space="0" w:color="auto"/>
                        <w:bottom w:val="none" w:sz="0" w:space="0" w:color="auto"/>
                        <w:right w:val="none" w:sz="0" w:space="0" w:color="auto"/>
                      </w:divBdr>
                    </w:div>
                    <w:div w:id="818889218">
                      <w:marLeft w:val="0"/>
                      <w:marRight w:val="0"/>
                      <w:marTop w:val="0"/>
                      <w:marBottom w:val="0"/>
                      <w:divBdr>
                        <w:top w:val="none" w:sz="0" w:space="0" w:color="auto"/>
                        <w:left w:val="none" w:sz="0" w:space="0" w:color="auto"/>
                        <w:bottom w:val="none" w:sz="0" w:space="0" w:color="auto"/>
                        <w:right w:val="none" w:sz="0" w:space="0" w:color="auto"/>
                      </w:divBdr>
                    </w:div>
                    <w:div w:id="1818103816">
                      <w:marLeft w:val="0"/>
                      <w:marRight w:val="0"/>
                      <w:marTop w:val="0"/>
                      <w:marBottom w:val="0"/>
                      <w:divBdr>
                        <w:top w:val="none" w:sz="0" w:space="0" w:color="auto"/>
                        <w:left w:val="none" w:sz="0" w:space="0" w:color="auto"/>
                        <w:bottom w:val="none" w:sz="0" w:space="0" w:color="auto"/>
                        <w:right w:val="none" w:sz="0" w:space="0" w:color="auto"/>
                      </w:divBdr>
                    </w:div>
                    <w:div w:id="500900452">
                      <w:marLeft w:val="0"/>
                      <w:marRight w:val="0"/>
                      <w:marTop w:val="0"/>
                      <w:marBottom w:val="0"/>
                      <w:divBdr>
                        <w:top w:val="none" w:sz="0" w:space="0" w:color="auto"/>
                        <w:left w:val="none" w:sz="0" w:space="0" w:color="auto"/>
                        <w:bottom w:val="none" w:sz="0" w:space="0" w:color="auto"/>
                        <w:right w:val="none" w:sz="0" w:space="0" w:color="auto"/>
                      </w:divBdr>
                    </w:div>
                    <w:div w:id="2046253181">
                      <w:marLeft w:val="0"/>
                      <w:marRight w:val="0"/>
                      <w:marTop w:val="0"/>
                      <w:marBottom w:val="0"/>
                      <w:divBdr>
                        <w:top w:val="none" w:sz="0" w:space="0" w:color="auto"/>
                        <w:left w:val="none" w:sz="0" w:space="0" w:color="auto"/>
                        <w:bottom w:val="none" w:sz="0" w:space="0" w:color="auto"/>
                        <w:right w:val="none" w:sz="0" w:space="0" w:color="auto"/>
                      </w:divBdr>
                    </w:div>
                    <w:div w:id="1499072575">
                      <w:marLeft w:val="0"/>
                      <w:marRight w:val="0"/>
                      <w:marTop w:val="0"/>
                      <w:marBottom w:val="0"/>
                      <w:divBdr>
                        <w:top w:val="none" w:sz="0" w:space="0" w:color="auto"/>
                        <w:left w:val="none" w:sz="0" w:space="0" w:color="auto"/>
                        <w:bottom w:val="none" w:sz="0" w:space="0" w:color="auto"/>
                        <w:right w:val="none" w:sz="0" w:space="0" w:color="auto"/>
                      </w:divBdr>
                    </w:div>
                    <w:div w:id="1495030112">
                      <w:marLeft w:val="0"/>
                      <w:marRight w:val="0"/>
                      <w:marTop w:val="0"/>
                      <w:marBottom w:val="0"/>
                      <w:divBdr>
                        <w:top w:val="none" w:sz="0" w:space="0" w:color="auto"/>
                        <w:left w:val="none" w:sz="0" w:space="0" w:color="auto"/>
                        <w:bottom w:val="none" w:sz="0" w:space="0" w:color="auto"/>
                        <w:right w:val="none" w:sz="0" w:space="0" w:color="auto"/>
                      </w:divBdr>
                    </w:div>
                    <w:div w:id="1402370835">
                      <w:marLeft w:val="0"/>
                      <w:marRight w:val="0"/>
                      <w:marTop w:val="0"/>
                      <w:marBottom w:val="0"/>
                      <w:divBdr>
                        <w:top w:val="none" w:sz="0" w:space="0" w:color="auto"/>
                        <w:left w:val="none" w:sz="0" w:space="0" w:color="auto"/>
                        <w:bottom w:val="none" w:sz="0" w:space="0" w:color="auto"/>
                        <w:right w:val="none" w:sz="0" w:space="0" w:color="auto"/>
                      </w:divBdr>
                    </w:div>
                    <w:div w:id="976569107">
                      <w:marLeft w:val="0"/>
                      <w:marRight w:val="0"/>
                      <w:marTop w:val="0"/>
                      <w:marBottom w:val="0"/>
                      <w:divBdr>
                        <w:top w:val="none" w:sz="0" w:space="0" w:color="auto"/>
                        <w:left w:val="none" w:sz="0" w:space="0" w:color="auto"/>
                        <w:bottom w:val="none" w:sz="0" w:space="0" w:color="auto"/>
                        <w:right w:val="none" w:sz="0" w:space="0" w:color="auto"/>
                      </w:divBdr>
                    </w:div>
                    <w:div w:id="1488354715">
                      <w:marLeft w:val="0"/>
                      <w:marRight w:val="0"/>
                      <w:marTop w:val="0"/>
                      <w:marBottom w:val="0"/>
                      <w:divBdr>
                        <w:top w:val="none" w:sz="0" w:space="0" w:color="auto"/>
                        <w:left w:val="none" w:sz="0" w:space="0" w:color="auto"/>
                        <w:bottom w:val="none" w:sz="0" w:space="0" w:color="auto"/>
                        <w:right w:val="none" w:sz="0" w:space="0" w:color="auto"/>
                      </w:divBdr>
                    </w:div>
                    <w:div w:id="1299071952">
                      <w:marLeft w:val="0"/>
                      <w:marRight w:val="0"/>
                      <w:marTop w:val="0"/>
                      <w:marBottom w:val="0"/>
                      <w:divBdr>
                        <w:top w:val="none" w:sz="0" w:space="0" w:color="auto"/>
                        <w:left w:val="none" w:sz="0" w:space="0" w:color="auto"/>
                        <w:bottom w:val="none" w:sz="0" w:space="0" w:color="auto"/>
                        <w:right w:val="none" w:sz="0" w:space="0" w:color="auto"/>
                      </w:divBdr>
                    </w:div>
                    <w:div w:id="830104078">
                      <w:marLeft w:val="0"/>
                      <w:marRight w:val="0"/>
                      <w:marTop w:val="0"/>
                      <w:marBottom w:val="0"/>
                      <w:divBdr>
                        <w:top w:val="none" w:sz="0" w:space="0" w:color="auto"/>
                        <w:left w:val="none" w:sz="0" w:space="0" w:color="auto"/>
                        <w:bottom w:val="none" w:sz="0" w:space="0" w:color="auto"/>
                        <w:right w:val="none" w:sz="0" w:space="0" w:color="auto"/>
                      </w:divBdr>
                    </w:div>
                    <w:div w:id="1514489336">
                      <w:marLeft w:val="0"/>
                      <w:marRight w:val="0"/>
                      <w:marTop w:val="0"/>
                      <w:marBottom w:val="0"/>
                      <w:divBdr>
                        <w:top w:val="none" w:sz="0" w:space="0" w:color="auto"/>
                        <w:left w:val="none" w:sz="0" w:space="0" w:color="auto"/>
                        <w:bottom w:val="none" w:sz="0" w:space="0" w:color="auto"/>
                        <w:right w:val="none" w:sz="0" w:space="0" w:color="auto"/>
                      </w:divBdr>
                    </w:div>
                    <w:div w:id="1781996944">
                      <w:marLeft w:val="0"/>
                      <w:marRight w:val="0"/>
                      <w:marTop w:val="0"/>
                      <w:marBottom w:val="0"/>
                      <w:divBdr>
                        <w:top w:val="none" w:sz="0" w:space="0" w:color="auto"/>
                        <w:left w:val="none" w:sz="0" w:space="0" w:color="auto"/>
                        <w:bottom w:val="none" w:sz="0" w:space="0" w:color="auto"/>
                        <w:right w:val="none" w:sz="0" w:space="0" w:color="auto"/>
                      </w:divBdr>
                    </w:div>
                    <w:div w:id="675764097">
                      <w:marLeft w:val="0"/>
                      <w:marRight w:val="0"/>
                      <w:marTop w:val="0"/>
                      <w:marBottom w:val="0"/>
                      <w:divBdr>
                        <w:top w:val="none" w:sz="0" w:space="0" w:color="auto"/>
                        <w:left w:val="none" w:sz="0" w:space="0" w:color="auto"/>
                        <w:bottom w:val="none" w:sz="0" w:space="0" w:color="auto"/>
                        <w:right w:val="none" w:sz="0" w:space="0" w:color="auto"/>
                      </w:divBdr>
                    </w:div>
                    <w:div w:id="432167061">
                      <w:marLeft w:val="0"/>
                      <w:marRight w:val="0"/>
                      <w:marTop w:val="0"/>
                      <w:marBottom w:val="0"/>
                      <w:divBdr>
                        <w:top w:val="none" w:sz="0" w:space="0" w:color="auto"/>
                        <w:left w:val="none" w:sz="0" w:space="0" w:color="auto"/>
                        <w:bottom w:val="none" w:sz="0" w:space="0" w:color="auto"/>
                        <w:right w:val="none" w:sz="0" w:space="0" w:color="auto"/>
                      </w:divBdr>
                    </w:div>
                    <w:div w:id="2029214326">
                      <w:marLeft w:val="0"/>
                      <w:marRight w:val="0"/>
                      <w:marTop w:val="0"/>
                      <w:marBottom w:val="0"/>
                      <w:divBdr>
                        <w:top w:val="none" w:sz="0" w:space="0" w:color="auto"/>
                        <w:left w:val="none" w:sz="0" w:space="0" w:color="auto"/>
                        <w:bottom w:val="none" w:sz="0" w:space="0" w:color="auto"/>
                        <w:right w:val="none" w:sz="0" w:space="0" w:color="auto"/>
                      </w:divBdr>
                    </w:div>
                    <w:div w:id="372123685">
                      <w:marLeft w:val="0"/>
                      <w:marRight w:val="0"/>
                      <w:marTop w:val="0"/>
                      <w:marBottom w:val="0"/>
                      <w:divBdr>
                        <w:top w:val="none" w:sz="0" w:space="0" w:color="auto"/>
                        <w:left w:val="none" w:sz="0" w:space="0" w:color="auto"/>
                        <w:bottom w:val="none" w:sz="0" w:space="0" w:color="auto"/>
                        <w:right w:val="none" w:sz="0" w:space="0" w:color="auto"/>
                      </w:divBdr>
                    </w:div>
                    <w:div w:id="676730920">
                      <w:marLeft w:val="0"/>
                      <w:marRight w:val="0"/>
                      <w:marTop w:val="0"/>
                      <w:marBottom w:val="0"/>
                      <w:divBdr>
                        <w:top w:val="none" w:sz="0" w:space="0" w:color="auto"/>
                        <w:left w:val="none" w:sz="0" w:space="0" w:color="auto"/>
                        <w:bottom w:val="none" w:sz="0" w:space="0" w:color="auto"/>
                        <w:right w:val="none" w:sz="0" w:space="0" w:color="auto"/>
                      </w:divBdr>
                    </w:div>
                    <w:div w:id="1193500053">
                      <w:marLeft w:val="0"/>
                      <w:marRight w:val="0"/>
                      <w:marTop w:val="0"/>
                      <w:marBottom w:val="0"/>
                      <w:divBdr>
                        <w:top w:val="none" w:sz="0" w:space="0" w:color="auto"/>
                        <w:left w:val="none" w:sz="0" w:space="0" w:color="auto"/>
                        <w:bottom w:val="none" w:sz="0" w:space="0" w:color="auto"/>
                        <w:right w:val="none" w:sz="0" w:space="0" w:color="auto"/>
                      </w:divBdr>
                    </w:div>
                    <w:div w:id="857625922">
                      <w:marLeft w:val="0"/>
                      <w:marRight w:val="0"/>
                      <w:marTop w:val="0"/>
                      <w:marBottom w:val="0"/>
                      <w:divBdr>
                        <w:top w:val="none" w:sz="0" w:space="0" w:color="auto"/>
                        <w:left w:val="none" w:sz="0" w:space="0" w:color="auto"/>
                        <w:bottom w:val="none" w:sz="0" w:space="0" w:color="auto"/>
                        <w:right w:val="none" w:sz="0" w:space="0" w:color="auto"/>
                      </w:divBdr>
                    </w:div>
                    <w:div w:id="1868055604">
                      <w:marLeft w:val="0"/>
                      <w:marRight w:val="0"/>
                      <w:marTop w:val="0"/>
                      <w:marBottom w:val="0"/>
                      <w:divBdr>
                        <w:top w:val="none" w:sz="0" w:space="0" w:color="auto"/>
                        <w:left w:val="none" w:sz="0" w:space="0" w:color="auto"/>
                        <w:bottom w:val="none" w:sz="0" w:space="0" w:color="auto"/>
                        <w:right w:val="none" w:sz="0" w:space="0" w:color="auto"/>
                      </w:divBdr>
                    </w:div>
                    <w:div w:id="607204313">
                      <w:marLeft w:val="0"/>
                      <w:marRight w:val="0"/>
                      <w:marTop w:val="0"/>
                      <w:marBottom w:val="0"/>
                      <w:divBdr>
                        <w:top w:val="none" w:sz="0" w:space="0" w:color="auto"/>
                        <w:left w:val="none" w:sz="0" w:space="0" w:color="auto"/>
                        <w:bottom w:val="none" w:sz="0" w:space="0" w:color="auto"/>
                        <w:right w:val="none" w:sz="0" w:space="0" w:color="auto"/>
                      </w:divBdr>
                    </w:div>
                    <w:div w:id="701710311">
                      <w:marLeft w:val="0"/>
                      <w:marRight w:val="0"/>
                      <w:marTop w:val="0"/>
                      <w:marBottom w:val="0"/>
                      <w:divBdr>
                        <w:top w:val="none" w:sz="0" w:space="0" w:color="auto"/>
                        <w:left w:val="none" w:sz="0" w:space="0" w:color="auto"/>
                        <w:bottom w:val="none" w:sz="0" w:space="0" w:color="auto"/>
                        <w:right w:val="none" w:sz="0" w:space="0" w:color="auto"/>
                      </w:divBdr>
                    </w:div>
                    <w:div w:id="272788727">
                      <w:marLeft w:val="0"/>
                      <w:marRight w:val="0"/>
                      <w:marTop w:val="0"/>
                      <w:marBottom w:val="0"/>
                      <w:divBdr>
                        <w:top w:val="none" w:sz="0" w:space="0" w:color="auto"/>
                        <w:left w:val="none" w:sz="0" w:space="0" w:color="auto"/>
                        <w:bottom w:val="none" w:sz="0" w:space="0" w:color="auto"/>
                        <w:right w:val="none" w:sz="0" w:space="0" w:color="auto"/>
                      </w:divBdr>
                    </w:div>
                    <w:div w:id="2037735100">
                      <w:marLeft w:val="0"/>
                      <w:marRight w:val="0"/>
                      <w:marTop w:val="0"/>
                      <w:marBottom w:val="0"/>
                      <w:divBdr>
                        <w:top w:val="none" w:sz="0" w:space="0" w:color="auto"/>
                        <w:left w:val="none" w:sz="0" w:space="0" w:color="auto"/>
                        <w:bottom w:val="none" w:sz="0" w:space="0" w:color="auto"/>
                        <w:right w:val="none" w:sz="0" w:space="0" w:color="auto"/>
                      </w:divBdr>
                    </w:div>
                    <w:div w:id="1811634218">
                      <w:marLeft w:val="0"/>
                      <w:marRight w:val="0"/>
                      <w:marTop w:val="0"/>
                      <w:marBottom w:val="0"/>
                      <w:divBdr>
                        <w:top w:val="none" w:sz="0" w:space="0" w:color="auto"/>
                        <w:left w:val="none" w:sz="0" w:space="0" w:color="auto"/>
                        <w:bottom w:val="none" w:sz="0" w:space="0" w:color="auto"/>
                        <w:right w:val="none" w:sz="0" w:space="0" w:color="auto"/>
                      </w:divBdr>
                    </w:div>
                    <w:div w:id="1929656172">
                      <w:marLeft w:val="0"/>
                      <w:marRight w:val="0"/>
                      <w:marTop w:val="0"/>
                      <w:marBottom w:val="0"/>
                      <w:divBdr>
                        <w:top w:val="none" w:sz="0" w:space="0" w:color="auto"/>
                        <w:left w:val="none" w:sz="0" w:space="0" w:color="auto"/>
                        <w:bottom w:val="none" w:sz="0" w:space="0" w:color="auto"/>
                        <w:right w:val="none" w:sz="0" w:space="0" w:color="auto"/>
                      </w:divBdr>
                    </w:div>
                    <w:div w:id="1108309190">
                      <w:marLeft w:val="0"/>
                      <w:marRight w:val="0"/>
                      <w:marTop w:val="0"/>
                      <w:marBottom w:val="0"/>
                      <w:divBdr>
                        <w:top w:val="none" w:sz="0" w:space="0" w:color="auto"/>
                        <w:left w:val="none" w:sz="0" w:space="0" w:color="auto"/>
                        <w:bottom w:val="none" w:sz="0" w:space="0" w:color="auto"/>
                        <w:right w:val="none" w:sz="0" w:space="0" w:color="auto"/>
                      </w:divBdr>
                    </w:div>
                    <w:div w:id="183402385">
                      <w:marLeft w:val="0"/>
                      <w:marRight w:val="0"/>
                      <w:marTop w:val="0"/>
                      <w:marBottom w:val="0"/>
                      <w:divBdr>
                        <w:top w:val="none" w:sz="0" w:space="0" w:color="auto"/>
                        <w:left w:val="none" w:sz="0" w:space="0" w:color="auto"/>
                        <w:bottom w:val="none" w:sz="0" w:space="0" w:color="auto"/>
                        <w:right w:val="none" w:sz="0" w:space="0" w:color="auto"/>
                      </w:divBdr>
                    </w:div>
                    <w:div w:id="112986773">
                      <w:marLeft w:val="0"/>
                      <w:marRight w:val="0"/>
                      <w:marTop w:val="0"/>
                      <w:marBottom w:val="0"/>
                      <w:divBdr>
                        <w:top w:val="none" w:sz="0" w:space="0" w:color="auto"/>
                        <w:left w:val="none" w:sz="0" w:space="0" w:color="auto"/>
                        <w:bottom w:val="none" w:sz="0" w:space="0" w:color="auto"/>
                        <w:right w:val="none" w:sz="0" w:space="0" w:color="auto"/>
                      </w:divBdr>
                    </w:div>
                    <w:div w:id="1865054191">
                      <w:marLeft w:val="0"/>
                      <w:marRight w:val="0"/>
                      <w:marTop w:val="0"/>
                      <w:marBottom w:val="0"/>
                      <w:divBdr>
                        <w:top w:val="none" w:sz="0" w:space="0" w:color="auto"/>
                        <w:left w:val="none" w:sz="0" w:space="0" w:color="auto"/>
                        <w:bottom w:val="none" w:sz="0" w:space="0" w:color="auto"/>
                        <w:right w:val="none" w:sz="0" w:space="0" w:color="auto"/>
                      </w:divBdr>
                    </w:div>
                    <w:div w:id="901595988">
                      <w:marLeft w:val="0"/>
                      <w:marRight w:val="0"/>
                      <w:marTop w:val="0"/>
                      <w:marBottom w:val="0"/>
                      <w:divBdr>
                        <w:top w:val="none" w:sz="0" w:space="0" w:color="auto"/>
                        <w:left w:val="none" w:sz="0" w:space="0" w:color="auto"/>
                        <w:bottom w:val="none" w:sz="0" w:space="0" w:color="auto"/>
                        <w:right w:val="none" w:sz="0" w:space="0" w:color="auto"/>
                      </w:divBdr>
                    </w:div>
                    <w:div w:id="480539599">
                      <w:marLeft w:val="0"/>
                      <w:marRight w:val="0"/>
                      <w:marTop w:val="0"/>
                      <w:marBottom w:val="0"/>
                      <w:divBdr>
                        <w:top w:val="none" w:sz="0" w:space="0" w:color="auto"/>
                        <w:left w:val="none" w:sz="0" w:space="0" w:color="auto"/>
                        <w:bottom w:val="none" w:sz="0" w:space="0" w:color="auto"/>
                        <w:right w:val="none" w:sz="0" w:space="0" w:color="auto"/>
                      </w:divBdr>
                    </w:div>
                    <w:div w:id="1709721170">
                      <w:marLeft w:val="0"/>
                      <w:marRight w:val="0"/>
                      <w:marTop w:val="0"/>
                      <w:marBottom w:val="0"/>
                      <w:divBdr>
                        <w:top w:val="none" w:sz="0" w:space="0" w:color="auto"/>
                        <w:left w:val="none" w:sz="0" w:space="0" w:color="auto"/>
                        <w:bottom w:val="none" w:sz="0" w:space="0" w:color="auto"/>
                        <w:right w:val="none" w:sz="0" w:space="0" w:color="auto"/>
                      </w:divBdr>
                    </w:div>
                    <w:div w:id="1423145180">
                      <w:marLeft w:val="0"/>
                      <w:marRight w:val="0"/>
                      <w:marTop w:val="0"/>
                      <w:marBottom w:val="0"/>
                      <w:divBdr>
                        <w:top w:val="none" w:sz="0" w:space="0" w:color="auto"/>
                        <w:left w:val="none" w:sz="0" w:space="0" w:color="auto"/>
                        <w:bottom w:val="none" w:sz="0" w:space="0" w:color="auto"/>
                        <w:right w:val="none" w:sz="0" w:space="0" w:color="auto"/>
                      </w:divBdr>
                    </w:div>
                    <w:div w:id="1216897098">
                      <w:marLeft w:val="0"/>
                      <w:marRight w:val="0"/>
                      <w:marTop w:val="0"/>
                      <w:marBottom w:val="0"/>
                      <w:divBdr>
                        <w:top w:val="none" w:sz="0" w:space="0" w:color="auto"/>
                        <w:left w:val="none" w:sz="0" w:space="0" w:color="auto"/>
                        <w:bottom w:val="none" w:sz="0" w:space="0" w:color="auto"/>
                        <w:right w:val="none" w:sz="0" w:space="0" w:color="auto"/>
                      </w:divBdr>
                    </w:div>
                    <w:div w:id="744495781">
                      <w:marLeft w:val="0"/>
                      <w:marRight w:val="0"/>
                      <w:marTop w:val="0"/>
                      <w:marBottom w:val="0"/>
                      <w:divBdr>
                        <w:top w:val="none" w:sz="0" w:space="0" w:color="auto"/>
                        <w:left w:val="none" w:sz="0" w:space="0" w:color="auto"/>
                        <w:bottom w:val="none" w:sz="0" w:space="0" w:color="auto"/>
                        <w:right w:val="none" w:sz="0" w:space="0" w:color="auto"/>
                      </w:divBdr>
                    </w:div>
                    <w:div w:id="1193301240">
                      <w:marLeft w:val="0"/>
                      <w:marRight w:val="0"/>
                      <w:marTop w:val="0"/>
                      <w:marBottom w:val="0"/>
                      <w:divBdr>
                        <w:top w:val="none" w:sz="0" w:space="0" w:color="auto"/>
                        <w:left w:val="none" w:sz="0" w:space="0" w:color="auto"/>
                        <w:bottom w:val="none" w:sz="0" w:space="0" w:color="auto"/>
                        <w:right w:val="none" w:sz="0" w:space="0" w:color="auto"/>
                      </w:divBdr>
                    </w:div>
                    <w:div w:id="1366248405">
                      <w:marLeft w:val="0"/>
                      <w:marRight w:val="0"/>
                      <w:marTop w:val="0"/>
                      <w:marBottom w:val="0"/>
                      <w:divBdr>
                        <w:top w:val="none" w:sz="0" w:space="0" w:color="auto"/>
                        <w:left w:val="none" w:sz="0" w:space="0" w:color="auto"/>
                        <w:bottom w:val="none" w:sz="0" w:space="0" w:color="auto"/>
                        <w:right w:val="none" w:sz="0" w:space="0" w:color="auto"/>
                      </w:divBdr>
                    </w:div>
                    <w:div w:id="1274554211">
                      <w:marLeft w:val="0"/>
                      <w:marRight w:val="0"/>
                      <w:marTop w:val="0"/>
                      <w:marBottom w:val="0"/>
                      <w:divBdr>
                        <w:top w:val="none" w:sz="0" w:space="0" w:color="auto"/>
                        <w:left w:val="none" w:sz="0" w:space="0" w:color="auto"/>
                        <w:bottom w:val="none" w:sz="0" w:space="0" w:color="auto"/>
                        <w:right w:val="none" w:sz="0" w:space="0" w:color="auto"/>
                      </w:divBdr>
                    </w:div>
                    <w:div w:id="525412650">
                      <w:marLeft w:val="0"/>
                      <w:marRight w:val="0"/>
                      <w:marTop w:val="0"/>
                      <w:marBottom w:val="0"/>
                      <w:divBdr>
                        <w:top w:val="none" w:sz="0" w:space="0" w:color="auto"/>
                        <w:left w:val="none" w:sz="0" w:space="0" w:color="auto"/>
                        <w:bottom w:val="none" w:sz="0" w:space="0" w:color="auto"/>
                        <w:right w:val="none" w:sz="0" w:space="0" w:color="auto"/>
                      </w:divBdr>
                    </w:div>
                    <w:div w:id="932856431">
                      <w:marLeft w:val="0"/>
                      <w:marRight w:val="0"/>
                      <w:marTop w:val="0"/>
                      <w:marBottom w:val="0"/>
                      <w:divBdr>
                        <w:top w:val="none" w:sz="0" w:space="0" w:color="auto"/>
                        <w:left w:val="none" w:sz="0" w:space="0" w:color="auto"/>
                        <w:bottom w:val="none" w:sz="0" w:space="0" w:color="auto"/>
                        <w:right w:val="none" w:sz="0" w:space="0" w:color="auto"/>
                      </w:divBdr>
                    </w:div>
                    <w:div w:id="951398058">
                      <w:marLeft w:val="0"/>
                      <w:marRight w:val="0"/>
                      <w:marTop w:val="0"/>
                      <w:marBottom w:val="0"/>
                      <w:divBdr>
                        <w:top w:val="none" w:sz="0" w:space="0" w:color="auto"/>
                        <w:left w:val="none" w:sz="0" w:space="0" w:color="auto"/>
                        <w:bottom w:val="none" w:sz="0" w:space="0" w:color="auto"/>
                        <w:right w:val="none" w:sz="0" w:space="0" w:color="auto"/>
                      </w:divBdr>
                    </w:div>
                    <w:div w:id="881862923">
                      <w:marLeft w:val="0"/>
                      <w:marRight w:val="0"/>
                      <w:marTop w:val="0"/>
                      <w:marBottom w:val="0"/>
                      <w:divBdr>
                        <w:top w:val="none" w:sz="0" w:space="0" w:color="auto"/>
                        <w:left w:val="none" w:sz="0" w:space="0" w:color="auto"/>
                        <w:bottom w:val="none" w:sz="0" w:space="0" w:color="auto"/>
                        <w:right w:val="none" w:sz="0" w:space="0" w:color="auto"/>
                      </w:divBdr>
                    </w:div>
                    <w:div w:id="352460801">
                      <w:marLeft w:val="0"/>
                      <w:marRight w:val="0"/>
                      <w:marTop w:val="0"/>
                      <w:marBottom w:val="0"/>
                      <w:divBdr>
                        <w:top w:val="none" w:sz="0" w:space="0" w:color="auto"/>
                        <w:left w:val="none" w:sz="0" w:space="0" w:color="auto"/>
                        <w:bottom w:val="none" w:sz="0" w:space="0" w:color="auto"/>
                        <w:right w:val="none" w:sz="0" w:space="0" w:color="auto"/>
                      </w:divBdr>
                    </w:div>
                    <w:div w:id="1302537992">
                      <w:marLeft w:val="0"/>
                      <w:marRight w:val="0"/>
                      <w:marTop w:val="0"/>
                      <w:marBottom w:val="0"/>
                      <w:divBdr>
                        <w:top w:val="none" w:sz="0" w:space="0" w:color="auto"/>
                        <w:left w:val="none" w:sz="0" w:space="0" w:color="auto"/>
                        <w:bottom w:val="none" w:sz="0" w:space="0" w:color="auto"/>
                        <w:right w:val="none" w:sz="0" w:space="0" w:color="auto"/>
                      </w:divBdr>
                    </w:div>
                    <w:div w:id="1709453889">
                      <w:marLeft w:val="0"/>
                      <w:marRight w:val="0"/>
                      <w:marTop w:val="0"/>
                      <w:marBottom w:val="0"/>
                      <w:divBdr>
                        <w:top w:val="none" w:sz="0" w:space="0" w:color="auto"/>
                        <w:left w:val="none" w:sz="0" w:space="0" w:color="auto"/>
                        <w:bottom w:val="none" w:sz="0" w:space="0" w:color="auto"/>
                        <w:right w:val="none" w:sz="0" w:space="0" w:color="auto"/>
                      </w:divBdr>
                    </w:div>
                    <w:div w:id="140974055">
                      <w:marLeft w:val="0"/>
                      <w:marRight w:val="0"/>
                      <w:marTop w:val="0"/>
                      <w:marBottom w:val="0"/>
                      <w:divBdr>
                        <w:top w:val="none" w:sz="0" w:space="0" w:color="auto"/>
                        <w:left w:val="none" w:sz="0" w:space="0" w:color="auto"/>
                        <w:bottom w:val="none" w:sz="0" w:space="0" w:color="auto"/>
                        <w:right w:val="none" w:sz="0" w:space="0" w:color="auto"/>
                      </w:divBdr>
                    </w:div>
                    <w:div w:id="217010220">
                      <w:marLeft w:val="0"/>
                      <w:marRight w:val="0"/>
                      <w:marTop w:val="0"/>
                      <w:marBottom w:val="0"/>
                      <w:divBdr>
                        <w:top w:val="none" w:sz="0" w:space="0" w:color="auto"/>
                        <w:left w:val="none" w:sz="0" w:space="0" w:color="auto"/>
                        <w:bottom w:val="none" w:sz="0" w:space="0" w:color="auto"/>
                        <w:right w:val="none" w:sz="0" w:space="0" w:color="auto"/>
                      </w:divBdr>
                    </w:div>
                    <w:div w:id="1048800001">
                      <w:marLeft w:val="0"/>
                      <w:marRight w:val="0"/>
                      <w:marTop w:val="0"/>
                      <w:marBottom w:val="0"/>
                      <w:divBdr>
                        <w:top w:val="none" w:sz="0" w:space="0" w:color="auto"/>
                        <w:left w:val="none" w:sz="0" w:space="0" w:color="auto"/>
                        <w:bottom w:val="none" w:sz="0" w:space="0" w:color="auto"/>
                        <w:right w:val="none" w:sz="0" w:space="0" w:color="auto"/>
                      </w:divBdr>
                    </w:div>
                    <w:div w:id="784739636">
                      <w:marLeft w:val="0"/>
                      <w:marRight w:val="0"/>
                      <w:marTop w:val="0"/>
                      <w:marBottom w:val="0"/>
                      <w:divBdr>
                        <w:top w:val="none" w:sz="0" w:space="0" w:color="auto"/>
                        <w:left w:val="none" w:sz="0" w:space="0" w:color="auto"/>
                        <w:bottom w:val="none" w:sz="0" w:space="0" w:color="auto"/>
                        <w:right w:val="none" w:sz="0" w:space="0" w:color="auto"/>
                      </w:divBdr>
                    </w:div>
                    <w:div w:id="1255478565">
                      <w:marLeft w:val="0"/>
                      <w:marRight w:val="0"/>
                      <w:marTop w:val="0"/>
                      <w:marBottom w:val="0"/>
                      <w:divBdr>
                        <w:top w:val="none" w:sz="0" w:space="0" w:color="auto"/>
                        <w:left w:val="none" w:sz="0" w:space="0" w:color="auto"/>
                        <w:bottom w:val="none" w:sz="0" w:space="0" w:color="auto"/>
                        <w:right w:val="none" w:sz="0" w:space="0" w:color="auto"/>
                      </w:divBdr>
                    </w:div>
                    <w:div w:id="1068379616">
                      <w:marLeft w:val="0"/>
                      <w:marRight w:val="0"/>
                      <w:marTop w:val="0"/>
                      <w:marBottom w:val="0"/>
                      <w:divBdr>
                        <w:top w:val="none" w:sz="0" w:space="0" w:color="auto"/>
                        <w:left w:val="none" w:sz="0" w:space="0" w:color="auto"/>
                        <w:bottom w:val="none" w:sz="0" w:space="0" w:color="auto"/>
                        <w:right w:val="none" w:sz="0" w:space="0" w:color="auto"/>
                      </w:divBdr>
                    </w:div>
                    <w:div w:id="214046622">
                      <w:marLeft w:val="0"/>
                      <w:marRight w:val="0"/>
                      <w:marTop w:val="0"/>
                      <w:marBottom w:val="0"/>
                      <w:divBdr>
                        <w:top w:val="none" w:sz="0" w:space="0" w:color="auto"/>
                        <w:left w:val="none" w:sz="0" w:space="0" w:color="auto"/>
                        <w:bottom w:val="none" w:sz="0" w:space="0" w:color="auto"/>
                        <w:right w:val="none" w:sz="0" w:space="0" w:color="auto"/>
                      </w:divBdr>
                    </w:div>
                    <w:div w:id="537281000">
                      <w:marLeft w:val="0"/>
                      <w:marRight w:val="0"/>
                      <w:marTop w:val="0"/>
                      <w:marBottom w:val="0"/>
                      <w:divBdr>
                        <w:top w:val="none" w:sz="0" w:space="0" w:color="auto"/>
                        <w:left w:val="none" w:sz="0" w:space="0" w:color="auto"/>
                        <w:bottom w:val="none" w:sz="0" w:space="0" w:color="auto"/>
                        <w:right w:val="none" w:sz="0" w:space="0" w:color="auto"/>
                      </w:divBdr>
                    </w:div>
                    <w:div w:id="77218124">
                      <w:marLeft w:val="0"/>
                      <w:marRight w:val="0"/>
                      <w:marTop w:val="0"/>
                      <w:marBottom w:val="0"/>
                      <w:divBdr>
                        <w:top w:val="none" w:sz="0" w:space="0" w:color="auto"/>
                        <w:left w:val="none" w:sz="0" w:space="0" w:color="auto"/>
                        <w:bottom w:val="none" w:sz="0" w:space="0" w:color="auto"/>
                        <w:right w:val="none" w:sz="0" w:space="0" w:color="auto"/>
                      </w:divBdr>
                    </w:div>
                    <w:div w:id="748843811">
                      <w:marLeft w:val="0"/>
                      <w:marRight w:val="0"/>
                      <w:marTop w:val="0"/>
                      <w:marBottom w:val="0"/>
                      <w:divBdr>
                        <w:top w:val="none" w:sz="0" w:space="0" w:color="auto"/>
                        <w:left w:val="none" w:sz="0" w:space="0" w:color="auto"/>
                        <w:bottom w:val="none" w:sz="0" w:space="0" w:color="auto"/>
                        <w:right w:val="none" w:sz="0" w:space="0" w:color="auto"/>
                      </w:divBdr>
                    </w:div>
                    <w:div w:id="603001960">
                      <w:marLeft w:val="0"/>
                      <w:marRight w:val="0"/>
                      <w:marTop w:val="0"/>
                      <w:marBottom w:val="0"/>
                      <w:divBdr>
                        <w:top w:val="none" w:sz="0" w:space="0" w:color="auto"/>
                        <w:left w:val="none" w:sz="0" w:space="0" w:color="auto"/>
                        <w:bottom w:val="none" w:sz="0" w:space="0" w:color="auto"/>
                        <w:right w:val="none" w:sz="0" w:space="0" w:color="auto"/>
                      </w:divBdr>
                    </w:div>
                    <w:div w:id="1540775599">
                      <w:marLeft w:val="0"/>
                      <w:marRight w:val="0"/>
                      <w:marTop w:val="0"/>
                      <w:marBottom w:val="0"/>
                      <w:divBdr>
                        <w:top w:val="none" w:sz="0" w:space="0" w:color="auto"/>
                        <w:left w:val="none" w:sz="0" w:space="0" w:color="auto"/>
                        <w:bottom w:val="none" w:sz="0" w:space="0" w:color="auto"/>
                        <w:right w:val="none" w:sz="0" w:space="0" w:color="auto"/>
                      </w:divBdr>
                    </w:div>
                    <w:div w:id="1936327122">
                      <w:marLeft w:val="0"/>
                      <w:marRight w:val="0"/>
                      <w:marTop w:val="0"/>
                      <w:marBottom w:val="0"/>
                      <w:divBdr>
                        <w:top w:val="none" w:sz="0" w:space="0" w:color="auto"/>
                        <w:left w:val="none" w:sz="0" w:space="0" w:color="auto"/>
                        <w:bottom w:val="none" w:sz="0" w:space="0" w:color="auto"/>
                        <w:right w:val="none" w:sz="0" w:space="0" w:color="auto"/>
                      </w:divBdr>
                    </w:div>
                    <w:div w:id="1832595618">
                      <w:marLeft w:val="0"/>
                      <w:marRight w:val="0"/>
                      <w:marTop w:val="0"/>
                      <w:marBottom w:val="0"/>
                      <w:divBdr>
                        <w:top w:val="none" w:sz="0" w:space="0" w:color="auto"/>
                        <w:left w:val="none" w:sz="0" w:space="0" w:color="auto"/>
                        <w:bottom w:val="none" w:sz="0" w:space="0" w:color="auto"/>
                        <w:right w:val="none" w:sz="0" w:space="0" w:color="auto"/>
                      </w:divBdr>
                    </w:div>
                    <w:div w:id="1588879924">
                      <w:marLeft w:val="0"/>
                      <w:marRight w:val="0"/>
                      <w:marTop w:val="0"/>
                      <w:marBottom w:val="0"/>
                      <w:divBdr>
                        <w:top w:val="none" w:sz="0" w:space="0" w:color="auto"/>
                        <w:left w:val="none" w:sz="0" w:space="0" w:color="auto"/>
                        <w:bottom w:val="none" w:sz="0" w:space="0" w:color="auto"/>
                        <w:right w:val="none" w:sz="0" w:space="0" w:color="auto"/>
                      </w:divBdr>
                    </w:div>
                    <w:div w:id="3126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2572">
          <w:marLeft w:val="0"/>
          <w:marRight w:val="0"/>
          <w:marTop w:val="0"/>
          <w:marBottom w:val="0"/>
          <w:divBdr>
            <w:top w:val="none" w:sz="0" w:space="0" w:color="auto"/>
            <w:left w:val="none" w:sz="0" w:space="0" w:color="auto"/>
            <w:bottom w:val="none" w:sz="0" w:space="0" w:color="auto"/>
            <w:right w:val="none" w:sz="0" w:space="0" w:color="auto"/>
          </w:divBdr>
          <w:divsChild>
            <w:div w:id="785582301">
              <w:marLeft w:val="0"/>
              <w:marRight w:val="0"/>
              <w:marTop w:val="0"/>
              <w:marBottom w:val="0"/>
              <w:divBdr>
                <w:top w:val="none" w:sz="0" w:space="0" w:color="auto"/>
                <w:left w:val="none" w:sz="0" w:space="0" w:color="auto"/>
                <w:bottom w:val="none" w:sz="0" w:space="0" w:color="auto"/>
                <w:right w:val="none" w:sz="0" w:space="0" w:color="auto"/>
              </w:divBdr>
              <w:divsChild>
                <w:div w:id="286279673">
                  <w:marLeft w:val="0"/>
                  <w:marRight w:val="0"/>
                  <w:marTop w:val="0"/>
                  <w:marBottom w:val="0"/>
                  <w:divBdr>
                    <w:top w:val="none" w:sz="0" w:space="0" w:color="auto"/>
                    <w:left w:val="none" w:sz="0" w:space="0" w:color="auto"/>
                    <w:bottom w:val="none" w:sz="0" w:space="0" w:color="auto"/>
                    <w:right w:val="none" w:sz="0" w:space="0" w:color="auto"/>
                  </w:divBdr>
                  <w:divsChild>
                    <w:div w:id="1800300503">
                      <w:marLeft w:val="0"/>
                      <w:marRight w:val="0"/>
                      <w:marTop w:val="0"/>
                      <w:marBottom w:val="0"/>
                      <w:divBdr>
                        <w:top w:val="none" w:sz="0" w:space="0" w:color="auto"/>
                        <w:left w:val="none" w:sz="0" w:space="0" w:color="auto"/>
                        <w:bottom w:val="none" w:sz="0" w:space="0" w:color="auto"/>
                        <w:right w:val="none" w:sz="0" w:space="0" w:color="auto"/>
                      </w:divBdr>
                    </w:div>
                    <w:div w:id="1031807953">
                      <w:marLeft w:val="0"/>
                      <w:marRight w:val="0"/>
                      <w:marTop w:val="0"/>
                      <w:marBottom w:val="0"/>
                      <w:divBdr>
                        <w:top w:val="none" w:sz="0" w:space="0" w:color="auto"/>
                        <w:left w:val="none" w:sz="0" w:space="0" w:color="auto"/>
                        <w:bottom w:val="none" w:sz="0" w:space="0" w:color="auto"/>
                        <w:right w:val="none" w:sz="0" w:space="0" w:color="auto"/>
                      </w:divBdr>
                    </w:div>
                    <w:div w:id="515773878">
                      <w:marLeft w:val="0"/>
                      <w:marRight w:val="0"/>
                      <w:marTop w:val="0"/>
                      <w:marBottom w:val="0"/>
                      <w:divBdr>
                        <w:top w:val="none" w:sz="0" w:space="0" w:color="auto"/>
                        <w:left w:val="none" w:sz="0" w:space="0" w:color="auto"/>
                        <w:bottom w:val="none" w:sz="0" w:space="0" w:color="auto"/>
                        <w:right w:val="none" w:sz="0" w:space="0" w:color="auto"/>
                      </w:divBdr>
                    </w:div>
                    <w:div w:id="1831940807">
                      <w:marLeft w:val="0"/>
                      <w:marRight w:val="0"/>
                      <w:marTop w:val="0"/>
                      <w:marBottom w:val="0"/>
                      <w:divBdr>
                        <w:top w:val="none" w:sz="0" w:space="0" w:color="auto"/>
                        <w:left w:val="none" w:sz="0" w:space="0" w:color="auto"/>
                        <w:bottom w:val="none" w:sz="0" w:space="0" w:color="auto"/>
                        <w:right w:val="none" w:sz="0" w:space="0" w:color="auto"/>
                      </w:divBdr>
                    </w:div>
                    <w:div w:id="41832221">
                      <w:marLeft w:val="0"/>
                      <w:marRight w:val="0"/>
                      <w:marTop w:val="0"/>
                      <w:marBottom w:val="0"/>
                      <w:divBdr>
                        <w:top w:val="none" w:sz="0" w:space="0" w:color="auto"/>
                        <w:left w:val="none" w:sz="0" w:space="0" w:color="auto"/>
                        <w:bottom w:val="none" w:sz="0" w:space="0" w:color="auto"/>
                        <w:right w:val="none" w:sz="0" w:space="0" w:color="auto"/>
                      </w:divBdr>
                    </w:div>
                    <w:div w:id="893853693">
                      <w:marLeft w:val="0"/>
                      <w:marRight w:val="0"/>
                      <w:marTop w:val="0"/>
                      <w:marBottom w:val="0"/>
                      <w:divBdr>
                        <w:top w:val="none" w:sz="0" w:space="0" w:color="auto"/>
                        <w:left w:val="none" w:sz="0" w:space="0" w:color="auto"/>
                        <w:bottom w:val="none" w:sz="0" w:space="0" w:color="auto"/>
                        <w:right w:val="none" w:sz="0" w:space="0" w:color="auto"/>
                      </w:divBdr>
                    </w:div>
                    <w:div w:id="1231843119">
                      <w:marLeft w:val="0"/>
                      <w:marRight w:val="0"/>
                      <w:marTop w:val="0"/>
                      <w:marBottom w:val="0"/>
                      <w:divBdr>
                        <w:top w:val="none" w:sz="0" w:space="0" w:color="auto"/>
                        <w:left w:val="none" w:sz="0" w:space="0" w:color="auto"/>
                        <w:bottom w:val="none" w:sz="0" w:space="0" w:color="auto"/>
                        <w:right w:val="none" w:sz="0" w:space="0" w:color="auto"/>
                      </w:divBdr>
                    </w:div>
                    <w:div w:id="386882900">
                      <w:marLeft w:val="0"/>
                      <w:marRight w:val="0"/>
                      <w:marTop w:val="0"/>
                      <w:marBottom w:val="0"/>
                      <w:divBdr>
                        <w:top w:val="none" w:sz="0" w:space="0" w:color="auto"/>
                        <w:left w:val="none" w:sz="0" w:space="0" w:color="auto"/>
                        <w:bottom w:val="none" w:sz="0" w:space="0" w:color="auto"/>
                        <w:right w:val="none" w:sz="0" w:space="0" w:color="auto"/>
                      </w:divBdr>
                    </w:div>
                    <w:div w:id="162283728">
                      <w:marLeft w:val="0"/>
                      <w:marRight w:val="0"/>
                      <w:marTop w:val="0"/>
                      <w:marBottom w:val="0"/>
                      <w:divBdr>
                        <w:top w:val="none" w:sz="0" w:space="0" w:color="auto"/>
                        <w:left w:val="none" w:sz="0" w:space="0" w:color="auto"/>
                        <w:bottom w:val="none" w:sz="0" w:space="0" w:color="auto"/>
                        <w:right w:val="none" w:sz="0" w:space="0" w:color="auto"/>
                      </w:divBdr>
                    </w:div>
                    <w:div w:id="2021422899">
                      <w:marLeft w:val="0"/>
                      <w:marRight w:val="0"/>
                      <w:marTop w:val="0"/>
                      <w:marBottom w:val="0"/>
                      <w:divBdr>
                        <w:top w:val="none" w:sz="0" w:space="0" w:color="auto"/>
                        <w:left w:val="none" w:sz="0" w:space="0" w:color="auto"/>
                        <w:bottom w:val="none" w:sz="0" w:space="0" w:color="auto"/>
                        <w:right w:val="none" w:sz="0" w:space="0" w:color="auto"/>
                      </w:divBdr>
                    </w:div>
                    <w:div w:id="4198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674016">
      <w:bodyDiv w:val="1"/>
      <w:marLeft w:val="0"/>
      <w:marRight w:val="0"/>
      <w:marTop w:val="0"/>
      <w:marBottom w:val="0"/>
      <w:divBdr>
        <w:top w:val="none" w:sz="0" w:space="0" w:color="auto"/>
        <w:left w:val="none" w:sz="0" w:space="0" w:color="auto"/>
        <w:bottom w:val="none" w:sz="0" w:space="0" w:color="auto"/>
        <w:right w:val="none" w:sz="0" w:space="0" w:color="auto"/>
      </w:divBdr>
      <w:divsChild>
        <w:div w:id="595334460">
          <w:marLeft w:val="0"/>
          <w:marRight w:val="0"/>
          <w:marTop w:val="0"/>
          <w:marBottom w:val="0"/>
          <w:divBdr>
            <w:top w:val="none" w:sz="0" w:space="0" w:color="auto"/>
            <w:left w:val="none" w:sz="0" w:space="0" w:color="auto"/>
            <w:bottom w:val="none" w:sz="0" w:space="0" w:color="auto"/>
            <w:right w:val="none" w:sz="0" w:space="0" w:color="auto"/>
          </w:divBdr>
          <w:divsChild>
            <w:div w:id="54474154">
              <w:marLeft w:val="0"/>
              <w:marRight w:val="0"/>
              <w:marTop w:val="0"/>
              <w:marBottom w:val="0"/>
              <w:divBdr>
                <w:top w:val="none" w:sz="0" w:space="0" w:color="auto"/>
                <w:left w:val="none" w:sz="0" w:space="0" w:color="auto"/>
                <w:bottom w:val="none" w:sz="0" w:space="0" w:color="auto"/>
                <w:right w:val="none" w:sz="0" w:space="0" w:color="auto"/>
              </w:divBdr>
            </w:div>
            <w:div w:id="55207340">
              <w:marLeft w:val="0"/>
              <w:marRight w:val="0"/>
              <w:marTop w:val="0"/>
              <w:marBottom w:val="0"/>
              <w:divBdr>
                <w:top w:val="none" w:sz="0" w:space="0" w:color="auto"/>
                <w:left w:val="none" w:sz="0" w:space="0" w:color="auto"/>
                <w:bottom w:val="none" w:sz="0" w:space="0" w:color="auto"/>
                <w:right w:val="none" w:sz="0" w:space="0" w:color="auto"/>
              </w:divBdr>
              <w:divsChild>
                <w:div w:id="161732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84918">
      <w:bodyDiv w:val="1"/>
      <w:marLeft w:val="0"/>
      <w:marRight w:val="0"/>
      <w:marTop w:val="0"/>
      <w:marBottom w:val="0"/>
      <w:divBdr>
        <w:top w:val="none" w:sz="0" w:space="0" w:color="auto"/>
        <w:left w:val="none" w:sz="0" w:space="0" w:color="auto"/>
        <w:bottom w:val="none" w:sz="0" w:space="0" w:color="auto"/>
        <w:right w:val="none" w:sz="0" w:space="0" w:color="auto"/>
      </w:divBdr>
    </w:div>
    <w:div w:id="691029841">
      <w:bodyDiv w:val="1"/>
      <w:marLeft w:val="0"/>
      <w:marRight w:val="0"/>
      <w:marTop w:val="0"/>
      <w:marBottom w:val="0"/>
      <w:divBdr>
        <w:top w:val="none" w:sz="0" w:space="0" w:color="auto"/>
        <w:left w:val="none" w:sz="0" w:space="0" w:color="auto"/>
        <w:bottom w:val="none" w:sz="0" w:space="0" w:color="auto"/>
        <w:right w:val="none" w:sz="0" w:space="0" w:color="auto"/>
      </w:divBdr>
      <w:divsChild>
        <w:div w:id="210964213">
          <w:marLeft w:val="0"/>
          <w:marRight w:val="0"/>
          <w:marTop w:val="720"/>
          <w:marBottom w:val="720"/>
          <w:divBdr>
            <w:top w:val="none" w:sz="0" w:space="0" w:color="auto"/>
            <w:left w:val="none" w:sz="0" w:space="0" w:color="auto"/>
            <w:bottom w:val="none" w:sz="0" w:space="0" w:color="auto"/>
            <w:right w:val="none" w:sz="0" w:space="0" w:color="auto"/>
          </w:divBdr>
          <w:divsChild>
            <w:div w:id="1961102686">
              <w:marLeft w:val="0"/>
              <w:marRight w:val="0"/>
              <w:marTop w:val="0"/>
              <w:marBottom w:val="0"/>
              <w:divBdr>
                <w:top w:val="none" w:sz="0" w:space="0" w:color="auto"/>
                <w:left w:val="none" w:sz="0" w:space="0" w:color="auto"/>
                <w:bottom w:val="none" w:sz="0" w:space="0" w:color="auto"/>
                <w:right w:val="none" w:sz="0" w:space="0" w:color="auto"/>
              </w:divBdr>
              <w:divsChild>
                <w:div w:id="140538299">
                  <w:marLeft w:val="0"/>
                  <w:marRight w:val="0"/>
                  <w:marTop w:val="0"/>
                  <w:marBottom w:val="0"/>
                  <w:divBdr>
                    <w:top w:val="none" w:sz="0" w:space="0" w:color="auto"/>
                    <w:left w:val="none" w:sz="0" w:space="0" w:color="auto"/>
                    <w:bottom w:val="none" w:sz="0" w:space="0" w:color="auto"/>
                    <w:right w:val="none" w:sz="0" w:space="0" w:color="auto"/>
                  </w:divBdr>
                </w:div>
                <w:div w:id="699359385">
                  <w:marLeft w:val="0"/>
                  <w:marRight w:val="0"/>
                  <w:marTop w:val="0"/>
                  <w:marBottom w:val="0"/>
                  <w:divBdr>
                    <w:top w:val="none" w:sz="0" w:space="0" w:color="auto"/>
                    <w:left w:val="none" w:sz="0" w:space="0" w:color="auto"/>
                    <w:bottom w:val="none" w:sz="0" w:space="0" w:color="auto"/>
                    <w:right w:val="none" w:sz="0" w:space="0" w:color="auto"/>
                  </w:divBdr>
                  <w:divsChild>
                    <w:div w:id="511771406">
                      <w:marLeft w:val="0"/>
                      <w:marRight w:val="0"/>
                      <w:marTop w:val="0"/>
                      <w:marBottom w:val="0"/>
                      <w:divBdr>
                        <w:top w:val="none" w:sz="0" w:space="0" w:color="auto"/>
                        <w:left w:val="none" w:sz="0" w:space="0" w:color="auto"/>
                        <w:bottom w:val="none" w:sz="0" w:space="0" w:color="auto"/>
                        <w:right w:val="none" w:sz="0" w:space="0" w:color="auto"/>
                      </w:divBdr>
                      <w:divsChild>
                        <w:div w:id="669286193">
                          <w:marLeft w:val="0"/>
                          <w:marRight w:val="0"/>
                          <w:marTop w:val="0"/>
                          <w:marBottom w:val="0"/>
                          <w:divBdr>
                            <w:top w:val="none" w:sz="0" w:space="0" w:color="auto"/>
                            <w:left w:val="none" w:sz="0" w:space="0" w:color="auto"/>
                            <w:bottom w:val="none" w:sz="0" w:space="0" w:color="auto"/>
                            <w:right w:val="none" w:sz="0" w:space="0" w:color="auto"/>
                          </w:divBdr>
                          <w:divsChild>
                            <w:div w:id="8301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279776">
                  <w:marLeft w:val="0"/>
                  <w:marRight w:val="0"/>
                  <w:marTop w:val="0"/>
                  <w:marBottom w:val="0"/>
                  <w:divBdr>
                    <w:top w:val="none" w:sz="0" w:space="0" w:color="auto"/>
                    <w:left w:val="none" w:sz="0" w:space="0" w:color="auto"/>
                    <w:bottom w:val="none" w:sz="0" w:space="0" w:color="auto"/>
                    <w:right w:val="none" w:sz="0" w:space="0" w:color="auto"/>
                  </w:divBdr>
                  <w:divsChild>
                    <w:div w:id="201818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70372">
              <w:marLeft w:val="0"/>
              <w:marRight w:val="0"/>
              <w:marTop w:val="195"/>
              <w:marBottom w:val="0"/>
              <w:divBdr>
                <w:top w:val="none" w:sz="0" w:space="0" w:color="auto"/>
                <w:left w:val="none" w:sz="0" w:space="0" w:color="auto"/>
                <w:bottom w:val="none" w:sz="0" w:space="0" w:color="auto"/>
                <w:right w:val="none" w:sz="0" w:space="0" w:color="auto"/>
              </w:divBdr>
              <w:divsChild>
                <w:div w:id="1416199571">
                  <w:marLeft w:val="0"/>
                  <w:marRight w:val="0"/>
                  <w:marTop w:val="0"/>
                  <w:marBottom w:val="0"/>
                  <w:divBdr>
                    <w:top w:val="none" w:sz="0" w:space="0" w:color="auto"/>
                    <w:left w:val="none" w:sz="0" w:space="0" w:color="auto"/>
                    <w:bottom w:val="none" w:sz="0" w:space="0" w:color="auto"/>
                    <w:right w:val="none" w:sz="0" w:space="0" w:color="auto"/>
                  </w:divBdr>
                  <w:divsChild>
                    <w:div w:id="89786037">
                      <w:marLeft w:val="0"/>
                      <w:marRight w:val="0"/>
                      <w:marTop w:val="0"/>
                      <w:marBottom w:val="0"/>
                      <w:divBdr>
                        <w:top w:val="none" w:sz="0" w:space="0" w:color="auto"/>
                        <w:left w:val="none" w:sz="0" w:space="0" w:color="auto"/>
                        <w:bottom w:val="none" w:sz="0" w:space="0" w:color="auto"/>
                        <w:right w:val="none" w:sz="0" w:space="0" w:color="auto"/>
                      </w:divBdr>
                      <w:divsChild>
                        <w:div w:id="23790949">
                          <w:marLeft w:val="0"/>
                          <w:marRight w:val="0"/>
                          <w:marTop w:val="0"/>
                          <w:marBottom w:val="0"/>
                          <w:divBdr>
                            <w:top w:val="none" w:sz="0" w:space="0" w:color="auto"/>
                            <w:left w:val="none" w:sz="0" w:space="0" w:color="auto"/>
                            <w:bottom w:val="none" w:sz="0" w:space="0" w:color="auto"/>
                            <w:right w:val="none" w:sz="0" w:space="0" w:color="auto"/>
                          </w:divBdr>
                          <w:divsChild>
                            <w:div w:id="16976833">
                              <w:marLeft w:val="0"/>
                              <w:marRight w:val="0"/>
                              <w:marTop w:val="0"/>
                              <w:marBottom w:val="0"/>
                              <w:divBdr>
                                <w:top w:val="none" w:sz="0" w:space="0" w:color="auto"/>
                                <w:left w:val="none" w:sz="0" w:space="0" w:color="auto"/>
                                <w:bottom w:val="none" w:sz="0" w:space="0" w:color="auto"/>
                                <w:right w:val="none" w:sz="0" w:space="0" w:color="auto"/>
                              </w:divBdr>
                              <w:divsChild>
                                <w:div w:id="1961838026">
                                  <w:marLeft w:val="0"/>
                                  <w:marRight w:val="0"/>
                                  <w:marTop w:val="0"/>
                                  <w:marBottom w:val="0"/>
                                  <w:divBdr>
                                    <w:top w:val="none" w:sz="0" w:space="0" w:color="auto"/>
                                    <w:left w:val="none" w:sz="0" w:space="0" w:color="auto"/>
                                    <w:bottom w:val="none" w:sz="0" w:space="0" w:color="auto"/>
                                    <w:right w:val="none" w:sz="0" w:space="0" w:color="auto"/>
                                  </w:divBdr>
                                  <w:divsChild>
                                    <w:div w:id="2012755681">
                                      <w:marLeft w:val="0"/>
                                      <w:marRight w:val="0"/>
                                      <w:marTop w:val="0"/>
                                      <w:marBottom w:val="0"/>
                                      <w:divBdr>
                                        <w:top w:val="none" w:sz="0" w:space="0" w:color="auto"/>
                                        <w:left w:val="none" w:sz="0" w:space="0" w:color="auto"/>
                                        <w:bottom w:val="none" w:sz="0" w:space="0" w:color="auto"/>
                                        <w:right w:val="none" w:sz="0" w:space="0" w:color="auto"/>
                                      </w:divBdr>
                                      <w:divsChild>
                                        <w:div w:id="18346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06116">
                          <w:marLeft w:val="0"/>
                          <w:marRight w:val="0"/>
                          <w:marTop w:val="0"/>
                          <w:marBottom w:val="0"/>
                          <w:divBdr>
                            <w:top w:val="none" w:sz="0" w:space="0" w:color="auto"/>
                            <w:left w:val="none" w:sz="0" w:space="0" w:color="auto"/>
                            <w:bottom w:val="none" w:sz="0" w:space="0" w:color="auto"/>
                            <w:right w:val="none" w:sz="0" w:space="0" w:color="auto"/>
                          </w:divBdr>
                          <w:divsChild>
                            <w:div w:id="435365812">
                              <w:marLeft w:val="0"/>
                              <w:marRight w:val="0"/>
                              <w:marTop w:val="0"/>
                              <w:marBottom w:val="0"/>
                              <w:divBdr>
                                <w:top w:val="none" w:sz="0" w:space="0" w:color="auto"/>
                                <w:left w:val="none" w:sz="0" w:space="0" w:color="auto"/>
                                <w:bottom w:val="none" w:sz="0" w:space="0" w:color="auto"/>
                                <w:right w:val="none" w:sz="0" w:space="0" w:color="auto"/>
                              </w:divBdr>
                              <w:divsChild>
                                <w:div w:id="312032374">
                                  <w:marLeft w:val="0"/>
                                  <w:marRight w:val="0"/>
                                  <w:marTop w:val="0"/>
                                  <w:marBottom w:val="0"/>
                                  <w:divBdr>
                                    <w:top w:val="none" w:sz="0" w:space="0" w:color="auto"/>
                                    <w:left w:val="none" w:sz="0" w:space="0" w:color="auto"/>
                                    <w:bottom w:val="none" w:sz="0" w:space="0" w:color="auto"/>
                                    <w:right w:val="none" w:sz="0" w:space="0" w:color="auto"/>
                                  </w:divBdr>
                                  <w:divsChild>
                                    <w:div w:id="81679853">
                                      <w:marLeft w:val="0"/>
                                      <w:marRight w:val="0"/>
                                      <w:marTop w:val="0"/>
                                      <w:marBottom w:val="0"/>
                                      <w:divBdr>
                                        <w:top w:val="none" w:sz="0" w:space="0" w:color="auto"/>
                                        <w:left w:val="none" w:sz="0" w:space="0" w:color="auto"/>
                                        <w:bottom w:val="none" w:sz="0" w:space="0" w:color="auto"/>
                                        <w:right w:val="none" w:sz="0" w:space="0" w:color="auto"/>
                                      </w:divBdr>
                                      <w:divsChild>
                                        <w:div w:id="19384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24920">
                          <w:marLeft w:val="0"/>
                          <w:marRight w:val="0"/>
                          <w:marTop w:val="0"/>
                          <w:marBottom w:val="0"/>
                          <w:divBdr>
                            <w:top w:val="none" w:sz="0" w:space="0" w:color="auto"/>
                            <w:left w:val="none" w:sz="0" w:space="0" w:color="auto"/>
                            <w:bottom w:val="none" w:sz="0" w:space="0" w:color="auto"/>
                            <w:right w:val="none" w:sz="0" w:space="0" w:color="auto"/>
                          </w:divBdr>
                          <w:divsChild>
                            <w:div w:id="1758213397">
                              <w:marLeft w:val="0"/>
                              <w:marRight w:val="0"/>
                              <w:marTop w:val="0"/>
                              <w:marBottom w:val="0"/>
                              <w:divBdr>
                                <w:top w:val="none" w:sz="0" w:space="0" w:color="auto"/>
                                <w:left w:val="none" w:sz="0" w:space="0" w:color="auto"/>
                                <w:bottom w:val="none" w:sz="0" w:space="0" w:color="auto"/>
                                <w:right w:val="none" w:sz="0" w:space="0" w:color="auto"/>
                              </w:divBdr>
                              <w:divsChild>
                                <w:div w:id="326439153">
                                  <w:marLeft w:val="0"/>
                                  <w:marRight w:val="0"/>
                                  <w:marTop w:val="0"/>
                                  <w:marBottom w:val="0"/>
                                  <w:divBdr>
                                    <w:top w:val="none" w:sz="0" w:space="0" w:color="auto"/>
                                    <w:left w:val="none" w:sz="0" w:space="0" w:color="auto"/>
                                    <w:bottom w:val="none" w:sz="0" w:space="0" w:color="auto"/>
                                    <w:right w:val="none" w:sz="0" w:space="0" w:color="auto"/>
                                  </w:divBdr>
                                  <w:divsChild>
                                    <w:div w:id="81800989">
                                      <w:marLeft w:val="0"/>
                                      <w:marRight w:val="0"/>
                                      <w:marTop w:val="0"/>
                                      <w:marBottom w:val="0"/>
                                      <w:divBdr>
                                        <w:top w:val="none" w:sz="0" w:space="0" w:color="auto"/>
                                        <w:left w:val="none" w:sz="0" w:space="0" w:color="auto"/>
                                        <w:bottom w:val="none" w:sz="0" w:space="0" w:color="auto"/>
                                        <w:right w:val="none" w:sz="0" w:space="0" w:color="auto"/>
                                      </w:divBdr>
                                      <w:divsChild>
                                        <w:div w:id="15407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269927">
                          <w:marLeft w:val="0"/>
                          <w:marRight w:val="0"/>
                          <w:marTop w:val="0"/>
                          <w:marBottom w:val="0"/>
                          <w:divBdr>
                            <w:top w:val="none" w:sz="0" w:space="0" w:color="auto"/>
                            <w:left w:val="none" w:sz="0" w:space="0" w:color="auto"/>
                            <w:bottom w:val="none" w:sz="0" w:space="0" w:color="auto"/>
                            <w:right w:val="none" w:sz="0" w:space="0" w:color="auto"/>
                          </w:divBdr>
                          <w:divsChild>
                            <w:div w:id="555747059">
                              <w:marLeft w:val="0"/>
                              <w:marRight w:val="0"/>
                              <w:marTop w:val="0"/>
                              <w:marBottom w:val="0"/>
                              <w:divBdr>
                                <w:top w:val="none" w:sz="0" w:space="0" w:color="auto"/>
                                <w:left w:val="none" w:sz="0" w:space="0" w:color="auto"/>
                                <w:bottom w:val="none" w:sz="0" w:space="0" w:color="auto"/>
                                <w:right w:val="none" w:sz="0" w:space="0" w:color="auto"/>
                              </w:divBdr>
                              <w:divsChild>
                                <w:div w:id="1199392313">
                                  <w:marLeft w:val="0"/>
                                  <w:marRight w:val="0"/>
                                  <w:marTop w:val="0"/>
                                  <w:marBottom w:val="0"/>
                                  <w:divBdr>
                                    <w:top w:val="none" w:sz="0" w:space="0" w:color="auto"/>
                                    <w:left w:val="none" w:sz="0" w:space="0" w:color="auto"/>
                                    <w:bottom w:val="none" w:sz="0" w:space="0" w:color="auto"/>
                                    <w:right w:val="none" w:sz="0" w:space="0" w:color="auto"/>
                                  </w:divBdr>
                                  <w:divsChild>
                                    <w:div w:id="1144199922">
                                      <w:marLeft w:val="0"/>
                                      <w:marRight w:val="0"/>
                                      <w:marTop w:val="0"/>
                                      <w:marBottom w:val="0"/>
                                      <w:divBdr>
                                        <w:top w:val="none" w:sz="0" w:space="0" w:color="auto"/>
                                        <w:left w:val="none" w:sz="0" w:space="0" w:color="auto"/>
                                        <w:bottom w:val="none" w:sz="0" w:space="0" w:color="auto"/>
                                        <w:right w:val="none" w:sz="0" w:space="0" w:color="auto"/>
                                      </w:divBdr>
                                      <w:divsChild>
                                        <w:div w:id="19672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120874">
                          <w:marLeft w:val="0"/>
                          <w:marRight w:val="0"/>
                          <w:marTop w:val="240"/>
                          <w:marBottom w:val="0"/>
                          <w:divBdr>
                            <w:top w:val="none" w:sz="0" w:space="0" w:color="auto"/>
                            <w:left w:val="none" w:sz="0" w:space="0" w:color="auto"/>
                            <w:bottom w:val="none" w:sz="0" w:space="0" w:color="auto"/>
                            <w:right w:val="none" w:sz="0" w:space="0" w:color="auto"/>
                          </w:divBdr>
                          <w:divsChild>
                            <w:div w:id="1087922308">
                              <w:marLeft w:val="0"/>
                              <w:marRight w:val="0"/>
                              <w:marTop w:val="0"/>
                              <w:marBottom w:val="0"/>
                              <w:divBdr>
                                <w:top w:val="none" w:sz="0" w:space="0" w:color="auto"/>
                                <w:left w:val="none" w:sz="0" w:space="0" w:color="auto"/>
                                <w:bottom w:val="none" w:sz="0" w:space="0" w:color="auto"/>
                                <w:right w:val="none" w:sz="0" w:space="0" w:color="auto"/>
                              </w:divBdr>
                              <w:divsChild>
                                <w:div w:id="749276059">
                                  <w:marLeft w:val="0"/>
                                  <w:marRight w:val="0"/>
                                  <w:marTop w:val="0"/>
                                  <w:marBottom w:val="0"/>
                                  <w:divBdr>
                                    <w:top w:val="none" w:sz="0" w:space="0" w:color="auto"/>
                                    <w:left w:val="none" w:sz="0" w:space="0" w:color="auto"/>
                                    <w:bottom w:val="none" w:sz="0" w:space="0" w:color="auto"/>
                                    <w:right w:val="none" w:sz="0" w:space="0" w:color="auto"/>
                                  </w:divBdr>
                                  <w:divsChild>
                                    <w:div w:id="637684662">
                                      <w:marLeft w:val="0"/>
                                      <w:marRight w:val="0"/>
                                      <w:marTop w:val="0"/>
                                      <w:marBottom w:val="0"/>
                                      <w:divBdr>
                                        <w:top w:val="none" w:sz="0" w:space="0" w:color="auto"/>
                                        <w:left w:val="none" w:sz="0" w:space="0" w:color="auto"/>
                                        <w:bottom w:val="none" w:sz="0" w:space="0" w:color="auto"/>
                                        <w:right w:val="none" w:sz="0" w:space="0" w:color="auto"/>
                                      </w:divBdr>
                                    </w:div>
                                    <w:div w:id="380711497">
                                      <w:marLeft w:val="0"/>
                                      <w:marRight w:val="0"/>
                                      <w:marTop w:val="0"/>
                                      <w:marBottom w:val="0"/>
                                      <w:divBdr>
                                        <w:top w:val="none" w:sz="0" w:space="0" w:color="auto"/>
                                        <w:left w:val="none" w:sz="0" w:space="0" w:color="auto"/>
                                        <w:bottom w:val="none" w:sz="0" w:space="0" w:color="auto"/>
                                        <w:right w:val="none" w:sz="0" w:space="0" w:color="auto"/>
                                      </w:divBdr>
                                      <w:divsChild>
                                        <w:div w:id="522861886">
                                          <w:marLeft w:val="0"/>
                                          <w:marRight w:val="0"/>
                                          <w:marTop w:val="0"/>
                                          <w:marBottom w:val="0"/>
                                          <w:divBdr>
                                            <w:top w:val="none" w:sz="0" w:space="0" w:color="auto"/>
                                            <w:left w:val="none" w:sz="0" w:space="0" w:color="auto"/>
                                            <w:bottom w:val="none" w:sz="0" w:space="0" w:color="auto"/>
                                            <w:right w:val="none" w:sz="0" w:space="0" w:color="auto"/>
                                          </w:divBdr>
                                          <w:divsChild>
                                            <w:div w:id="7618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801849">
          <w:marLeft w:val="0"/>
          <w:marRight w:val="0"/>
          <w:marTop w:val="990"/>
          <w:marBottom w:val="720"/>
          <w:divBdr>
            <w:top w:val="none" w:sz="0" w:space="0" w:color="auto"/>
            <w:left w:val="none" w:sz="0" w:space="0" w:color="auto"/>
            <w:bottom w:val="none" w:sz="0" w:space="0" w:color="auto"/>
            <w:right w:val="none" w:sz="0" w:space="0" w:color="auto"/>
          </w:divBdr>
          <w:divsChild>
            <w:div w:id="193227469">
              <w:marLeft w:val="0"/>
              <w:marRight w:val="0"/>
              <w:marTop w:val="0"/>
              <w:marBottom w:val="0"/>
              <w:divBdr>
                <w:top w:val="none" w:sz="0" w:space="0" w:color="auto"/>
                <w:left w:val="none" w:sz="0" w:space="0" w:color="auto"/>
                <w:bottom w:val="none" w:sz="0" w:space="0" w:color="auto"/>
                <w:right w:val="none" w:sz="0" w:space="0" w:color="auto"/>
              </w:divBdr>
              <w:divsChild>
                <w:div w:id="1400245279">
                  <w:marLeft w:val="0"/>
                  <w:marRight w:val="0"/>
                  <w:marTop w:val="0"/>
                  <w:marBottom w:val="0"/>
                  <w:divBdr>
                    <w:top w:val="none" w:sz="0" w:space="0" w:color="auto"/>
                    <w:left w:val="none" w:sz="0" w:space="0" w:color="auto"/>
                    <w:bottom w:val="none" w:sz="0" w:space="0" w:color="auto"/>
                    <w:right w:val="none" w:sz="0" w:space="0" w:color="auto"/>
                  </w:divBdr>
                </w:div>
                <w:div w:id="332150658">
                  <w:marLeft w:val="0"/>
                  <w:marRight w:val="0"/>
                  <w:marTop w:val="0"/>
                  <w:marBottom w:val="0"/>
                  <w:divBdr>
                    <w:top w:val="none" w:sz="0" w:space="0" w:color="auto"/>
                    <w:left w:val="none" w:sz="0" w:space="0" w:color="auto"/>
                    <w:bottom w:val="none" w:sz="0" w:space="0" w:color="auto"/>
                    <w:right w:val="none" w:sz="0" w:space="0" w:color="auto"/>
                  </w:divBdr>
                  <w:divsChild>
                    <w:div w:id="408574946">
                      <w:marLeft w:val="0"/>
                      <w:marRight w:val="0"/>
                      <w:marTop w:val="0"/>
                      <w:marBottom w:val="0"/>
                      <w:divBdr>
                        <w:top w:val="none" w:sz="0" w:space="0" w:color="auto"/>
                        <w:left w:val="none" w:sz="0" w:space="0" w:color="auto"/>
                        <w:bottom w:val="none" w:sz="0" w:space="0" w:color="auto"/>
                        <w:right w:val="none" w:sz="0" w:space="0" w:color="auto"/>
                      </w:divBdr>
                      <w:divsChild>
                        <w:div w:id="357854456">
                          <w:marLeft w:val="0"/>
                          <w:marRight w:val="0"/>
                          <w:marTop w:val="0"/>
                          <w:marBottom w:val="0"/>
                          <w:divBdr>
                            <w:top w:val="none" w:sz="0" w:space="0" w:color="auto"/>
                            <w:left w:val="none" w:sz="0" w:space="0" w:color="auto"/>
                            <w:bottom w:val="none" w:sz="0" w:space="0" w:color="auto"/>
                            <w:right w:val="none" w:sz="0" w:space="0" w:color="auto"/>
                          </w:divBdr>
                          <w:divsChild>
                            <w:div w:id="4500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01954">
                  <w:marLeft w:val="0"/>
                  <w:marRight w:val="0"/>
                  <w:marTop w:val="0"/>
                  <w:marBottom w:val="0"/>
                  <w:divBdr>
                    <w:top w:val="none" w:sz="0" w:space="0" w:color="auto"/>
                    <w:left w:val="none" w:sz="0" w:space="0" w:color="auto"/>
                    <w:bottom w:val="none" w:sz="0" w:space="0" w:color="auto"/>
                    <w:right w:val="none" w:sz="0" w:space="0" w:color="auto"/>
                  </w:divBdr>
                  <w:divsChild>
                    <w:div w:id="26125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716">
              <w:marLeft w:val="0"/>
              <w:marRight w:val="0"/>
              <w:marTop w:val="195"/>
              <w:marBottom w:val="0"/>
              <w:divBdr>
                <w:top w:val="none" w:sz="0" w:space="0" w:color="auto"/>
                <w:left w:val="none" w:sz="0" w:space="0" w:color="auto"/>
                <w:bottom w:val="none" w:sz="0" w:space="0" w:color="auto"/>
                <w:right w:val="none" w:sz="0" w:space="0" w:color="auto"/>
              </w:divBdr>
              <w:divsChild>
                <w:div w:id="2029600906">
                  <w:marLeft w:val="0"/>
                  <w:marRight w:val="0"/>
                  <w:marTop w:val="0"/>
                  <w:marBottom w:val="0"/>
                  <w:divBdr>
                    <w:top w:val="none" w:sz="0" w:space="0" w:color="auto"/>
                    <w:left w:val="none" w:sz="0" w:space="0" w:color="auto"/>
                    <w:bottom w:val="none" w:sz="0" w:space="0" w:color="auto"/>
                    <w:right w:val="none" w:sz="0" w:space="0" w:color="auto"/>
                  </w:divBdr>
                  <w:divsChild>
                    <w:div w:id="1474254203">
                      <w:marLeft w:val="0"/>
                      <w:marRight w:val="0"/>
                      <w:marTop w:val="0"/>
                      <w:marBottom w:val="0"/>
                      <w:divBdr>
                        <w:top w:val="none" w:sz="0" w:space="0" w:color="auto"/>
                        <w:left w:val="none" w:sz="0" w:space="0" w:color="auto"/>
                        <w:bottom w:val="none" w:sz="0" w:space="0" w:color="auto"/>
                        <w:right w:val="none" w:sz="0" w:space="0" w:color="auto"/>
                      </w:divBdr>
                      <w:divsChild>
                        <w:div w:id="1997951614">
                          <w:marLeft w:val="0"/>
                          <w:marRight w:val="0"/>
                          <w:marTop w:val="0"/>
                          <w:marBottom w:val="0"/>
                          <w:divBdr>
                            <w:top w:val="none" w:sz="0" w:space="0" w:color="auto"/>
                            <w:left w:val="none" w:sz="0" w:space="0" w:color="auto"/>
                            <w:bottom w:val="none" w:sz="0" w:space="0" w:color="auto"/>
                            <w:right w:val="none" w:sz="0" w:space="0" w:color="auto"/>
                          </w:divBdr>
                          <w:divsChild>
                            <w:div w:id="1817185057">
                              <w:marLeft w:val="0"/>
                              <w:marRight w:val="0"/>
                              <w:marTop w:val="0"/>
                              <w:marBottom w:val="0"/>
                              <w:divBdr>
                                <w:top w:val="none" w:sz="0" w:space="0" w:color="auto"/>
                                <w:left w:val="none" w:sz="0" w:space="0" w:color="auto"/>
                                <w:bottom w:val="none" w:sz="0" w:space="0" w:color="auto"/>
                                <w:right w:val="none" w:sz="0" w:space="0" w:color="auto"/>
                              </w:divBdr>
                              <w:divsChild>
                                <w:div w:id="1993827421">
                                  <w:marLeft w:val="0"/>
                                  <w:marRight w:val="0"/>
                                  <w:marTop w:val="0"/>
                                  <w:marBottom w:val="0"/>
                                  <w:divBdr>
                                    <w:top w:val="none" w:sz="0" w:space="0" w:color="auto"/>
                                    <w:left w:val="none" w:sz="0" w:space="0" w:color="auto"/>
                                    <w:bottom w:val="none" w:sz="0" w:space="0" w:color="auto"/>
                                    <w:right w:val="none" w:sz="0" w:space="0" w:color="auto"/>
                                  </w:divBdr>
                                  <w:divsChild>
                                    <w:div w:id="1240291114">
                                      <w:marLeft w:val="0"/>
                                      <w:marRight w:val="0"/>
                                      <w:marTop w:val="0"/>
                                      <w:marBottom w:val="0"/>
                                      <w:divBdr>
                                        <w:top w:val="none" w:sz="0" w:space="0" w:color="auto"/>
                                        <w:left w:val="none" w:sz="0" w:space="0" w:color="auto"/>
                                        <w:bottom w:val="none" w:sz="0" w:space="0" w:color="auto"/>
                                        <w:right w:val="none" w:sz="0" w:space="0" w:color="auto"/>
                                      </w:divBdr>
                                      <w:divsChild>
                                        <w:div w:id="152228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622387">
                          <w:marLeft w:val="0"/>
                          <w:marRight w:val="0"/>
                          <w:marTop w:val="0"/>
                          <w:marBottom w:val="0"/>
                          <w:divBdr>
                            <w:top w:val="none" w:sz="0" w:space="0" w:color="auto"/>
                            <w:left w:val="none" w:sz="0" w:space="0" w:color="auto"/>
                            <w:bottom w:val="none" w:sz="0" w:space="0" w:color="auto"/>
                            <w:right w:val="none" w:sz="0" w:space="0" w:color="auto"/>
                          </w:divBdr>
                          <w:divsChild>
                            <w:div w:id="580409283">
                              <w:marLeft w:val="0"/>
                              <w:marRight w:val="0"/>
                              <w:marTop w:val="0"/>
                              <w:marBottom w:val="0"/>
                              <w:divBdr>
                                <w:top w:val="none" w:sz="0" w:space="0" w:color="auto"/>
                                <w:left w:val="none" w:sz="0" w:space="0" w:color="auto"/>
                                <w:bottom w:val="none" w:sz="0" w:space="0" w:color="auto"/>
                                <w:right w:val="none" w:sz="0" w:space="0" w:color="auto"/>
                              </w:divBdr>
                              <w:divsChild>
                                <w:div w:id="992491578">
                                  <w:marLeft w:val="0"/>
                                  <w:marRight w:val="0"/>
                                  <w:marTop w:val="0"/>
                                  <w:marBottom w:val="0"/>
                                  <w:divBdr>
                                    <w:top w:val="none" w:sz="0" w:space="0" w:color="auto"/>
                                    <w:left w:val="none" w:sz="0" w:space="0" w:color="auto"/>
                                    <w:bottom w:val="none" w:sz="0" w:space="0" w:color="auto"/>
                                    <w:right w:val="none" w:sz="0" w:space="0" w:color="auto"/>
                                  </w:divBdr>
                                  <w:divsChild>
                                    <w:div w:id="972977939">
                                      <w:marLeft w:val="0"/>
                                      <w:marRight w:val="0"/>
                                      <w:marTop w:val="0"/>
                                      <w:marBottom w:val="0"/>
                                      <w:divBdr>
                                        <w:top w:val="none" w:sz="0" w:space="0" w:color="auto"/>
                                        <w:left w:val="none" w:sz="0" w:space="0" w:color="auto"/>
                                        <w:bottom w:val="none" w:sz="0" w:space="0" w:color="auto"/>
                                        <w:right w:val="none" w:sz="0" w:space="0" w:color="auto"/>
                                      </w:divBdr>
                                      <w:divsChild>
                                        <w:div w:id="129887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652976">
                          <w:marLeft w:val="0"/>
                          <w:marRight w:val="0"/>
                          <w:marTop w:val="0"/>
                          <w:marBottom w:val="0"/>
                          <w:divBdr>
                            <w:top w:val="none" w:sz="0" w:space="0" w:color="auto"/>
                            <w:left w:val="none" w:sz="0" w:space="0" w:color="auto"/>
                            <w:bottom w:val="none" w:sz="0" w:space="0" w:color="auto"/>
                            <w:right w:val="none" w:sz="0" w:space="0" w:color="auto"/>
                          </w:divBdr>
                          <w:divsChild>
                            <w:div w:id="540046929">
                              <w:marLeft w:val="0"/>
                              <w:marRight w:val="0"/>
                              <w:marTop w:val="0"/>
                              <w:marBottom w:val="0"/>
                              <w:divBdr>
                                <w:top w:val="none" w:sz="0" w:space="0" w:color="auto"/>
                                <w:left w:val="none" w:sz="0" w:space="0" w:color="auto"/>
                                <w:bottom w:val="none" w:sz="0" w:space="0" w:color="auto"/>
                                <w:right w:val="none" w:sz="0" w:space="0" w:color="auto"/>
                              </w:divBdr>
                              <w:divsChild>
                                <w:div w:id="156849836">
                                  <w:marLeft w:val="0"/>
                                  <w:marRight w:val="0"/>
                                  <w:marTop w:val="0"/>
                                  <w:marBottom w:val="0"/>
                                  <w:divBdr>
                                    <w:top w:val="none" w:sz="0" w:space="0" w:color="auto"/>
                                    <w:left w:val="none" w:sz="0" w:space="0" w:color="auto"/>
                                    <w:bottom w:val="none" w:sz="0" w:space="0" w:color="auto"/>
                                    <w:right w:val="none" w:sz="0" w:space="0" w:color="auto"/>
                                  </w:divBdr>
                                  <w:divsChild>
                                    <w:div w:id="300623508">
                                      <w:marLeft w:val="0"/>
                                      <w:marRight w:val="0"/>
                                      <w:marTop w:val="0"/>
                                      <w:marBottom w:val="0"/>
                                      <w:divBdr>
                                        <w:top w:val="none" w:sz="0" w:space="0" w:color="auto"/>
                                        <w:left w:val="none" w:sz="0" w:space="0" w:color="auto"/>
                                        <w:bottom w:val="none" w:sz="0" w:space="0" w:color="auto"/>
                                        <w:right w:val="none" w:sz="0" w:space="0" w:color="auto"/>
                                      </w:divBdr>
                                      <w:divsChild>
                                        <w:div w:id="161115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225649">
                          <w:marLeft w:val="0"/>
                          <w:marRight w:val="0"/>
                          <w:marTop w:val="0"/>
                          <w:marBottom w:val="0"/>
                          <w:divBdr>
                            <w:top w:val="none" w:sz="0" w:space="0" w:color="auto"/>
                            <w:left w:val="none" w:sz="0" w:space="0" w:color="auto"/>
                            <w:bottom w:val="none" w:sz="0" w:space="0" w:color="auto"/>
                            <w:right w:val="none" w:sz="0" w:space="0" w:color="auto"/>
                          </w:divBdr>
                          <w:divsChild>
                            <w:div w:id="95173382">
                              <w:marLeft w:val="0"/>
                              <w:marRight w:val="0"/>
                              <w:marTop w:val="0"/>
                              <w:marBottom w:val="0"/>
                              <w:divBdr>
                                <w:top w:val="none" w:sz="0" w:space="0" w:color="auto"/>
                                <w:left w:val="none" w:sz="0" w:space="0" w:color="auto"/>
                                <w:bottom w:val="none" w:sz="0" w:space="0" w:color="auto"/>
                                <w:right w:val="none" w:sz="0" w:space="0" w:color="auto"/>
                              </w:divBdr>
                              <w:divsChild>
                                <w:div w:id="1225288398">
                                  <w:marLeft w:val="0"/>
                                  <w:marRight w:val="0"/>
                                  <w:marTop w:val="0"/>
                                  <w:marBottom w:val="0"/>
                                  <w:divBdr>
                                    <w:top w:val="none" w:sz="0" w:space="0" w:color="auto"/>
                                    <w:left w:val="none" w:sz="0" w:space="0" w:color="auto"/>
                                    <w:bottom w:val="none" w:sz="0" w:space="0" w:color="auto"/>
                                    <w:right w:val="none" w:sz="0" w:space="0" w:color="auto"/>
                                  </w:divBdr>
                                  <w:divsChild>
                                    <w:div w:id="144664682">
                                      <w:marLeft w:val="0"/>
                                      <w:marRight w:val="0"/>
                                      <w:marTop w:val="0"/>
                                      <w:marBottom w:val="0"/>
                                      <w:divBdr>
                                        <w:top w:val="none" w:sz="0" w:space="0" w:color="auto"/>
                                        <w:left w:val="none" w:sz="0" w:space="0" w:color="auto"/>
                                        <w:bottom w:val="none" w:sz="0" w:space="0" w:color="auto"/>
                                        <w:right w:val="none" w:sz="0" w:space="0" w:color="auto"/>
                                      </w:divBdr>
                                      <w:divsChild>
                                        <w:div w:id="86949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184539">
                          <w:marLeft w:val="0"/>
                          <w:marRight w:val="0"/>
                          <w:marTop w:val="240"/>
                          <w:marBottom w:val="0"/>
                          <w:divBdr>
                            <w:top w:val="none" w:sz="0" w:space="0" w:color="auto"/>
                            <w:left w:val="none" w:sz="0" w:space="0" w:color="auto"/>
                            <w:bottom w:val="none" w:sz="0" w:space="0" w:color="auto"/>
                            <w:right w:val="none" w:sz="0" w:space="0" w:color="auto"/>
                          </w:divBdr>
                          <w:divsChild>
                            <w:div w:id="1406802167">
                              <w:marLeft w:val="0"/>
                              <w:marRight w:val="0"/>
                              <w:marTop w:val="0"/>
                              <w:marBottom w:val="0"/>
                              <w:divBdr>
                                <w:top w:val="none" w:sz="0" w:space="0" w:color="auto"/>
                                <w:left w:val="none" w:sz="0" w:space="0" w:color="auto"/>
                                <w:bottom w:val="none" w:sz="0" w:space="0" w:color="auto"/>
                                <w:right w:val="none" w:sz="0" w:space="0" w:color="auto"/>
                              </w:divBdr>
                              <w:divsChild>
                                <w:div w:id="1481341252">
                                  <w:marLeft w:val="0"/>
                                  <w:marRight w:val="0"/>
                                  <w:marTop w:val="0"/>
                                  <w:marBottom w:val="0"/>
                                  <w:divBdr>
                                    <w:top w:val="none" w:sz="0" w:space="0" w:color="auto"/>
                                    <w:left w:val="none" w:sz="0" w:space="0" w:color="auto"/>
                                    <w:bottom w:val="none" w:sz="0" w:space="0" w:color="auto"/>
                                    <w:right w:val="none" w:sz="0" w:space="0" w:color="auto"/>
                                  </w:divBdr>
                                  <w:divsChild>
                                    <w:div w:id="1109818666">
                                      <w:marLeft w:val="0"/>
                                      <w:marRight w:val="0"/>
                                      <w:marTop w:val="0"/>
                                      <w:marBottom w:val="0"/>
                                      <w:divBdr>
                                        <w:top w:val="none" w:sz="0" w:space="0" w:color="auto"/>
                                        <w:left w:val="none" w:sz="0" w:space="0" w:color="auto"/>
                                        <w:bottom w:val="none" w:sz="0" w:space="0" w:color="auto"/>
                                        <w:right w:val="none" w:sz="0" w:space="0" w:color="auto"/>
                                      </w:divBdr>
                                    </w:div>
                                    <w:div w:id="997921802">
                                      <w:marLeft w:val="0"/>
                                      <w:marRight w:val="0"/>
                                      <w:marTop w:val="0"/>
                                      <w:marBottom w:val="0"/>
                                      <w:divBdr>
                                        <w:top w:val="none" w:sz="0" w:space="0" w:color="auto"/>
                                        <w:left w:val="none" w:sz="0" w:space="0" w:color="auto"/>
                                        <w:bottom w:val="none" w:sz="0" w:space="0" w:color="auto"/>
                                        <w:right w:val="none" w:sz="0" w:space="0" w:color="auto"/>
                                      </w:divBdr>
                                      <w:divsChild>
                                        <w:div w:id="2123644857">
                                          <w:marLeft w:val="0"/>
                                          <w:marRight w:val="0"/>
                                          <w:marTop w:val="0"/>
                                          <w:marBottom w:val="0"/>
                                          <w:divBdr>
                                            <w:top w:val="none" w:sz="0" w:space="0" w:color="auto"/>
                                            <w:left w:val="none" w:sz="0" w:space="0" w:color="auto"/>
                                            <w:bottom w:val="none" w:sz="0" w:space="0" w:color="auto"/>
                                            <w:right w:val="none" w:sz="0" w:space="0" w:color="auto"/>
                                          </w:divBdr>
                                          <w:divsChild>
                                            <w:div w:id="143825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439491">
          <w:marLeft w:val="0"/>
          <w:marRight w:val="0"/>
          <w:marTop w:val="990"/>
          <w:marBottom w:val="720"/>
          <w:divBdr>
            <w:top w:val="none" w:sz="0" w:space="0" w:color="auto"/>
            <w:left w:val="none" w:sz="0" w:space="0" w:color="auto"/>
            <w:bottom w:val="none" w:sz="0" w:space="0" w:color="auto"/>
            <w:right w:val="none" w:sz="0" w:space="0" w:color="auto"/>
          </w:divBdr>
          <w:divsChild>
            <w:div w:id="1122502583">
              <w:marLeft w:val="0"/>
              <w:marRight w:val="0"/>
              <w:marTop w:val="0"/>
              <w:marBottom w:val="0"/>
              <w:divBdr>
                <w:top w:val="none" w:sz="0" w:space="0" w:color="auto"/>
                <w:left w:val="none" w:sz="0" w:space="0" w:color="auto"/>
                <w:bottom w:val="none" w:sz="0" w:space="0" w:color="auto"/>
                <w:right w:val="none" w:sz="0" w:space="0" w:color="auto"/>
              </w:divBdr>
              <w:divsChild>
                <w:div w:id="367804166">
                  <w:marLeft w:val="0"/>
                  <w:marRight w:val="0"/>
                  <w:marTop w:val="0"/>
                  <w:marBottom w:val="0"/>
                  <w:divBdr>
                    <w:top w:val="none" w:sz="0" w:space="0" w:color="auto"/>
                    <w:left w:val="none" w:sz="0" w:space="0" w:color="auto"/>
                    <w:bottom w:val="none" w:sz="0" w:space="0" w:color="auto"/>
                    <w:right w:val="none" w:sz="0" w:space="0" w:color="auto"/>
                  </w:divBdr>
                </w:div>
                <w:div w:id="2142190314">
                  <w:marLeft w:val="0"/>
                  <w:marRight w:val="0"/>
                  <w:marTop w:val="0"/>
                  <w:marBottom w:val="0"/>
                  <w:divBdr>
                    <w:top w:val="none" w:sz="0" w:space="0" w:color="auto"/>
                    <w:left w:val="none" w:sz="0" w:space="0" w:color="auto"/>
                    <w:bottom w:val="none" w:sz="0" w:space="0" w:color="auto"/>
                    <w:right w:val="none" w:sz="0" w:space="0" w:color="auto"/>
                  </w:divBdr>
                  <w:divsChild>
                    <w:div w:id="2128041763">
                      <w:marLeft w:val="0"/>
                      <w:marRight w:val="0"/>
                      <w:marTop w:val="0"/>
                      <w:marBottom w:val="0"/>
                      <w:divBdr>
                        <w:top w:val="none" w:sz="0" w:space="0" w:color="auto"/>
                        <w:left w:val="none" w:sz="0" w:space="0" w:color="auto"/>
                        <w:bottom w:val="none" w:sz="0" w:space="0" w:color="auto"/>
                        <w:right w:val="none" w:sz="0" w:space="0" w:color="auto"/>
                      </w:divBdr>
                      <w:divsChild>
                        <w:div w:id="1760522108">
                          <w:marLeft w:val="0"/>
                          <w:marRight w:val="0"/>
                          <w:marTop w:val="0"/>
                          <w:marBottom w:val="0"/>
                          <w:divBdr>
                            <w:top w:val="none" w:sz="0" w:space="0" w:color="auto"/>
                            <w:left w:val="none" w:sz="0" w:space="0" w:color="auto"/>
                            <w:bottom w:val="none" w:sz="0" w:space="0" w:color="auto"/>
                            <w:right w:val="none" w:sz="0" w:space="0" w:color="auto"/>
                          </w:divBdr>
                          <w:divsChild>
                            <w:div w:id="15774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672387">
                  <w:marLeft w:val="0"/>
                  <w:marRight w:val="0"/>
                  <w:marTop w:val="0"/>
                  <w:marBottom w:val="0"/>
                  <w:divBdr>
                    <w:top w:val="none" w:sz="0" w:space="0" w:color="auto"/>
                    <w:left w:val="none" w:sz="0" w:space="0" w:color="auto"/>
                    <w:bottom w:val="none" w:sz="0" w:space="0" w:color="auto"/>
                    <w:right w:val="none" w:sz="0" w:space="0" w:color="auto"/>
                  </w:divBdr>
                  <w:divsChild>
                    <w:div w:id="99518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414">
              <w:marLeft w:val="0"/>
              <w:marRight w:val="0"/>
              <w:marTop w:val="195"/>
              <w:marBottom w:val="0"/>
              <w:divBdr>
                <w:top w:val="none" w:sz="0" w:space="0" w:color="auto"/>
                <w:left w:val="none" w:sz="0" w:space="0" w:color="auto"/>
                <w:bottom w:val="none" w:sz="0" w:space="0" w:color="auto"/>
                <w:right w:val="none" w:sz="0" w:space="0" w:color="auto"/>
              </w:divBdr>
              <w:divsChild>
                <w:div w:id="878787154">
                  <w:marLeft w:val="0"/>
                  <w:marRight w:val="0"/>
                  <w:marTop w:val="0"/>
                  <w:marBottom w:val="0"/>
                  <w:divBdr>
                    <w:top w:val="none" w:sz="0" w:space="0" w:color="auto"/>
                    <w:left w:val="none" w:sz="0" w:space="0" w:color="auto"/>
                    <w:bottom w:val="none" w:sz="0" w:space="0" w:color="auto"/>
                    <w:right w:val="none" w:sz="0" w:space="0" w:color="auto"/>
                  </w:divBdr>
                  <w:divsChild>
                    <w:div w:id="1476026720">
                      <w:marLeft w:val="0"/>
                      <w:marRight w:val="0"/>
                      <w:marTop w:val="0"/>
                      <w:marBottom w:val="0"/>
                      <w:divBdr>
                        <w:top w:val="none" w:sz="0" w:space="0" w:color="auto"/>
                        <w:left w:val="none" w:sz="0" w:space="0" w:color="auto"/>
                        <w:bottom w:val="none" w:sz="0" w:space="0" w:color="auto"/>
                        <w:right w:val="none" w:sz="0" w:space="0" w:color="auto"/>
                      </w:divBdr>
                      <w:divsChild>
                        <w:div w:id="1386220224">
                          <w:marLeft w:val="0"/>
                          <w:marRight w:val="0"/>
                          <w:marTop w:val="0"/>
                          <w:marBottom w:val="0"/>
                          <w:divBdr>
                            <w:top w:val="none" w:sz="0" w:space="0" w:color="auto"/>
                            <w:left w:val="none" w:sz="0" w:space="0" w:color="auto"/>
                            <w:bottom w:val="none" w:sz="0" w:space="0" w:color="auto"/>
                            <w:right w:val="none" w:sz="0" w:space="0" w:color="auto"/>
                          </w:divBdr>
                          <w:divsChild>
                            <w:div w:id="1059941356">
                              <w:marLeft w:val="0"/>
                              <w:marRight w:val="0"/>
                              <w:marTop w:val="0"/>
                              <w:marBottom w:val="0"/>
                              <w:divBdr>
                                <w:top w:val="none" w:sz="0" w:space="0" w:color="auto"/>
                                <w:left w:val="none" w:sz="0" w:space="0" w:color="auto"/>
                                <w:bottom w:val="none" w:sz="0" w:space="0" w:color="auto"/>
                                <w:right w:val="none" w:sz="0" w:space="0" w:color="auto"/>
                              </w:divBdr>
                              <w:divsChild>
                                <w:div w:id="590548167">
                                  <w:marLeft w:val="0"/>
                                  <w:marRight w:val="0"/>
                                  <w:marTop w:val="0"/>
                                  <w:marBottom w:val="0"/>
                                  <w:divBdr>
                                    <w:top w:val="none" w:sz="0" w:space="0" w:color="auto"/>
                                    <w:left w:val="none" w:sz="0" w:space="0" w:color="auto"/>
                                    <w:bottom w:val="none" w:sz="0" w:space="0" w:color="auto"/>
                                    <w:right w:val="none" w:sz="0" w:space="0" w:color="auto"/>
                                  </w:divBdr>
                                  <w:divsChild>
                                    <w:div w:id="447823557">
                                      <w:marLeft w:val="0"/>
                                      <w:marRight w:val="0"/>
                                      <w:marTop w:val="0"/>
                                      <w:marBottom w:val="0"/>
                                      <w:divBdr>
                                        <w:top w:val="none" w:sz="0" w:space="0" w:color="auto"/>
                                        <w:left w:val="none" w:sz="0" w:space="0" w:color="auto"/>
                                        <w:bottom w:val="none" w:sz="0" w:space="0" w:color="auto"/>
                                        <w:right w:val="none" w:sz="0" w:space="0" w:color="auto"/>
                                      </w:divBdr>
                                      <w:divsChild>
                                        <w:div w:id="443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99428">
                          <w:marLeft w:val="0"/>
                          <w:marRight w:val="0"/>
                          <w:marTop w:val="0"/>
                          <w:marBottom w:val="0"/>
                          <w:divBdr>
                            <w:top w:val="none" w:sz="0" w:space="0" w:color="auto"/>
                            <w:left w:val="none" w:sz="0" w:space="0" w:color="auto"/>
                            <w:bottom w:val="none" w:sz="0" w:space="0" w:color="auto"/>
                            <w:right w:val="none" w:sz="0" w:space="0" w:color="auto"/>
                          </w:divBdr>
                          <w:divsChild>
                            <w:div w:id="1705249669">
                              <w:marLeft w:val="0"/>
                              <w:marRight w:val="0"/>
                              <w:marTop w:val="0"/>
                              <w:marBottom w:val="0"/>
                              <w:divBdr>
                                <w:top w:val="none" w:sz="0" w:space="0" w:color="auto"/>
                                <w:left w:val="none" w:sz="0" w:space="0" w:color="auto"/>
                                <w:bottom w:val="none" w:sz="0" w:space="0" w:color="auto"/>
                                <w:right w:val="none" w:sz="0" w:space="0" w:color="auto"/>
                              </w:divBdr>
                              <w:divsChild>
                                <w:div w:id="2111581496">
                                  <w:marLeft w:val="0"/>
                                  <w:marRight w:val="0"/>
                                  <w:marTop w:val="0"/>
                                  <w:marBottom w:val="0"/>
                                  <w:divBdr>
                                    <w:top w:val="none" w:sz="0" w:space="0" w:color="auto"/>
                                    <w:left w:val="none" w:sz="0" w:space="0" w:color="auto"/>
                                    <w:bottom w:val="none" w:sz="0" w:space="0" w:color="auto"/>
                                    <w:right w:val="none" w:sz="0" w:space="0" w:color="auto"/>
                                  </w:divBdr>
                                  <w:divsChild>
                                    <w:div w:id="517735374">
                                      <w:marLeft w:val="0"/>
                                      <w:marRight w:val="0"/>
                                      <w:marTop w:val="0"/>
                                      <w:marBottom w:val="0"/>
                                      <w:divBdr>
                                        <w:top w:val="none" w:sz="0" w:space="0" w:color="auto"/>
                                        <w:left w:val="none" w:sz="0" w:space="0" w:color="auto"/>
                                        <w:bottom w:val="none" w:sz="0" w:space="0" w:color="auto"/>
                                        <w:right w:val="none" w:sz="0" w:space="0" w:color="auto"/>
                                      </w:divBdr>
                                      <w:divsChild>
                                        <w:div w:id="902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110156">
                          <w:marLeft w:val="0"/>
                          <w:marRight w:val="0"/>
                          <w:marTop w:val="0"/>
                          <w:marBottom w:val="0"/>
                          <w:divBdr>
                            <w:top w:val="none" w:sz="0" w:space="0" w:color="auto"/>
                            <w:left w:val="none" w:sz="0" w:space="0" w:color="auto"/>
                            <w:bottom w:val="none" w:sz="0" w:space="0" w:color="auto"/>
                            <w:right w:val="none" w:sz="0" w:space="0" w:color="auto"/>
                          </w:divBdr>
                          <w:divsChild>
                            <w:div w:id="394090050">
                              <w:marLeft w:val="0"/>
                              <w:marRight w:val="0"/>
                              <w:marTop w:val="0"/>
                              <w:marBottom w:val="0"/>
                              <w:divBdr>
                                <w:top w:val="none" w:sz="0" w:space="0" w:color="auto"/>
                                <w:left w:val="none" w:sz="0" w:space="0" w:color="auto"/>
                                <w:bottom w:val="none" w:sz="0" w:space="0" w:color="auto"/>
                                <w:right w:val="none" w:sz="0" w:space="0" w:color="auto"/>
                              </w:divBdr>
                              <w:divsChild>
                                <w:div w:id="1036538316">
                                  <w:marLeft w:val="0"/>
                                  <w:marRight w:val="0"/>
                                  <w:marTop w:val="0"/>
                                  <w:marBottom w:val="0"/>
                                  <w:divBdr>
                                    <w:top w:val="none" w:sz="0" w:space="0" w:color="auto"/>
                                    <w:left w:val="none" w:sz="0" w:space="0" w:color="auto"/>
                                    <w:bottom w:val="none" w:sz="0" w:space="0" w:color="auto"/>
                                    <w:right w:val="none" w:sz="0" w:space="0" w:color="auto"/>
                                  </w:divBdr>
                                  <w:divsChild>
                                    <w:div w:id="762140563">
                                      <w:marLeft w:val="0"/>
                                      <w:marRight w:val="0"/>
                                      <w:marTop w:val="0"/>
                                      <w:marBottom w:val="0"/>
                                      <w:divBdr>
                                        <w:top w:val="none" w:sz="0" w:space="0" w:color="auto"/>
                                        <w:left w:val="none" w:sz="0" w:space="0" w:color="auto"/>
                                        <w:bottom w:val="none" w:sz="0" w:space="0" w:color="auto"/>
                                        <w:right w:val="none" w:sz="0" w:space="0" w:color="auto"/>
                                      </w:divBdr>
                                      <w:divsChild>
                                        <w:div w:id="14036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96828">
                          <w:marLeft w:val="0"/>
                          <w:marRight w:val="0"/>
                          <w:marTop w:val="0"/>
                          <w:marBottom w:val="0"/>
                          <w:divBdr>
                            <w:top w:val="none" w:sz="0" w:space="0" w:color="auto"/>
                            <w:left w:val="none" w:sz="0" w:space="0" w:color="auto"/>
                            <w:bottom w:val="none" w:sz="0" w:space="0" w:color="auto"/>
                            <w:right w:val="none" w:sz="0" w:space="0" w:color="auto"/>
                          </w:divBdr>
                          <w:divsChild>
                            <w:div w:id="1485314702">
                              <w:marLeft w:val="0"/>
                              <w:marRight w:val="0"/>
                              <w:marTop w:val="0"/>
                              <w:marBottom w:val="0"/>
                              <w:divBdr>
                                <w:top w:val="none" w:sz="0" w:space="0" w:color="auto"/>
                                <w:left w:val="none" w:sz="0" w:space="0" w:color="auto"/>
                                <w:bottom w:val="none" w:sz="0" w:space="0" w:color="auto"/>
                                <w:right w:val="none" w:sz="0" w:space="0" w:color="auto"/>
                              </w:divBdr>
                              <w:divsChild>
                                <w:div w:id="863594646">
                                  <w:marLeft w:val="0"/>
                                  <w:marRight w:val="0"/>
                                  <w:marTop w:val="0"/>
                                  <w:marBottom w:val="0"/>
                                  <w:divBdr>
                                    <w:top w:val="none" w:sz="0" w:space="0" w:color="auto"/>
                                    <w:left w:val="none" w:sz="0" w:space="0" w:color="auto"/>
                                    <w:bottom w:val="none" w:sz="0" w:space="0" w:color="auto"/>
                                    <w:right w:val="none" w:sz="0" w:space="0" w:color="auto"/>
                                  </w:divBdr>
                                  <w:divsChild>
                                    <w:div w:id="1540166575">
                                      <w:marLeft w:val="0"/>
                                      <w:marRight w:val="0"/>
                                      <w:marTop w:val="0"/>
                                      <w:marBottom w:val="0"/>
                                      <w:divBdr>
                                        <w:top w:val="none" w:sz="0" w:space="0" w:color="auto"/>
                                        <w:left w:val="none" w:sz="0" w:space="0" w:color="auto"/>
                                        <w:bottom w:val="none" w:sz="0" w:space="0" w:color="auto"/>
                                        <w:right w:val="none" w:sz="0" w:space="0" w:color="auto"/>
                                      </w:divBdr>
                                      <w:divsChild>
                                        <w:div w:id="188370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38113">
                          <w:marLeft w:val="0"/>
                          <w:marRight w:val="0"/>
                          <w:marTop w:val="240"/>
                          <w:marBottom w:val="0"/>
                          <w:divBdr>
                            <w:top w:val="none" w:sz="0" w:space="0" w:color="auto"/>
                            <w:left w:val="none" w:sz="0" w:space="0" w:color="auto"/>
                            <w:bottom w:val="none" w:sz="0" w:space="0" w:color="auto"/>
                            <w:right w:val="none" w:sz="0" w:space="0" w:color="auto"/>
                          </w:divBdr>
                          <w:divsChild>
                            <w:div w:id="1921673670">
                              <w:marLeft w:val="0"/>
                              <w:marRight w:val="0"/>
                              <w:marTop w:val="0"/>
                              <w:marBottom w:val="0"/>
                              <w:divBdr>
                                <w:top w:val="none" w:sz="0" w:space="0" w:color="auto"/>
                                <w:left w:val="none" w:sz="0" w:space="0" w:color="auto"/>
                                <w:bottom w:val="none" w:sz="0" w:space="0" w:color="auto"/>
                                <w:right w:val="none" w:sz="0" w:space="0" w:color="auto"/>
                              </w:divBdr>
                              <w:divsChild>
                                <w:div w:id="519858950">
                                  <w:marLeft w:val="0"/>
                                  <w:marRight w:val="0"/>
                                  <w:marTop w:val="0"/>
                                  <w:marBottom w:val="0"/>
                                  <w:divBdr>
                                    <w:top w:val="none" w:sz="0" w:space="0" w:color="auto"/>
                                    <w:left w:val="none" w:sz="0" w:space="0" w:color="auto"/>
                                    <w:bottom w:val="none" w:sz="0" w:space="0" w:color="auto"/>
                                    <w:right w:val="none" w:sz="0" w:space="0" w:color="auto"/>
                                  </w:divBdr>
                                  <w:divsChild>
                                    <w:div w:id="1252809614">
                                      <w:marLeft w:val="0"/>
                                      <w:marRight w:val="0"/>
                                      <w:marTop w:val="0"/>
                                      <w:marBottom w:val="0"/>
                                      <w:divBdr>
                                        <w:top w:val="none" w:sz="0" w:space="0" w:color="auto"/>
                                        <w:left w:val="none" w:sz="0" w:space="0" w:color="auto"/>
                                        <w:bottom w:val="none" w:sz="0" w:space="0" w:color="auto"/>
                                        <w:right w:val="none" w:sz="0" w:space="0" w:color="auto"/>
                                      </w:divBdr>
                                    </w:div>
                                    <w:div w:id="240529495">
                                      <w:marLeft w:val="0"/>
                                      <w:marRight w:val="0"/>
                                      <w:marTop w:val="0"/>
                                      <w:marBottom w:val="0"/>
                                      <w:divBdr>
                                        <w:top w:val="none" w:sz="0" w:space="0" w:color="auto"/>
                                        <w:left w:val="none" w:sz="0" w:space="0" w:color="auto"/>
                                        <w:bottom w:val="none" w:sz="0" w:space="0" w:color="auto"/>
                                        <w:right w:val="none" w:sz="0" w:space="0" w:color="auto"/>
                                      </w:divBdr>
                                      <w:divsChild>
                                        <w:div w:id="1959949487">
                                          <w:marLeft w:val="0"/>
                                          <w:marRight w:val="0"/>
                                          <w:marTop w:val="0"/>
                                          <w:marBottom w:val="0"/>
                                          <w:divBdr>
                                            <w:top w:val="none" w:sz="0" w:space="0" w:color="auto"/>
                                            <w:left w:val="none" w:sz="0" w:space="0" w:color="auto"/>
                                            <w:bottom w:val="none" w:sz="0" w:space="0" w:color="auto"/>
                                            <w:right w:val="none" w:sz="0" w:space="0" w:color="auto"/>
                                          </w:divBdr>
                                          <w:divsChild>
                                            <w:div w:id="17274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1510449">
      <w:bodyDiv w:val="1"/>
      <w:marLeft w:val="0"/>
      <w:marRight w:val="0"/>
      <w:marTop w:val="0"/>
      <w:marBottom w:val="0"/>
      <w:divBdr>
        <w:top w:val="none" w:sz="0" w:space="0" w:color="auto"/>
        <w:left w:val="none" w:sz="0" w:space="0" w:color="auto"/>
        <w:bottom w:val="none" w:sz="0" w:space="0" w:color="auto"/>
        <w:right w:val="none" w:sz="0" w:space="0" w:color="auto"/>
      </w:divBdr>
    </w:div>
    <w:div w:id="755831193">
      <w:bodyDiv w:val="1"/>
      <w:marLeft w:val="0"/>
      <w:marRight w:val="0"/>
      <w:marTop w:val="0"/>
      <w:marBottom w:val="0"/>
      <w:divBdr>
        <w:top w:val="none" w:sz="0" w:space="0" w:color="auto"/>
        <w:left w:val="none" w:sz="0" w:space="0" w:color="auto"/>
        <w:bottom w:val="none" w:sz="0" w:space="0" w:color="auto"/>
        <w:right w:val="none" w:sz="0" w:space="0" w:color="auto"/>
      </w:divBdr>
      <w:divsChild>
        <w:div w:id="473104616">
          <w:marLeft w:val="0"/>
          <w:marRight w:val="0"/>
          <w:marTop w:val="720"/>
          <w:marBottom w:val="720"/>
          <w:divBdr>
            <w:top w:val="none" w:sz="0" w:space="0" w:color="auto"/>
            <w:left w:val="none" w:sz="0" w:space="0" w:color="auto"/>
            <w:bottom w:val="none" w:sz="0" w:space="0" w:color="auto"/>
            <w:right w:val="none" w:sz="0" w:space="0" w:color="auto"/>
          </w:divBdr>
          <w:divsChild>
            <w:div w:id="313074049">
              <w:marLeft w:val="0"/>
              <w:marRight w:val="0"/>
              <w:marTop w:val="0"/>
              <w:marBottom w:val="0"/>
              <w:divBdr>
                <w:top w:val="none" w:sz="0" w:space="0" w:color="auto"/>
                <w:left w:val="none" w:sz="0" w:space="0" w:color="auto"/>
                <w:bottom w:val="none" w:sz="0" w:space="0" w:color="auto"/>
                <w:right w:val="none" w:sz="0" w:space="0" w:color="auto"/>
              </w:divBdr>
              <w:divsChild>
                <w:div w:id="1207373143">
                  <w:marLeft w:val="0"/>
                  <w:marRight w:val="0"/>
                  <w:marTop w:val="0"/>
                  <w:marBottom w:val="0"/>
                  <w:divBdr>
                    <w:top w:val="none" w:sz="0" w:space="0" w:color="auto"/>
                    <w:left w:val="none" w:sz="0" w:space="0" w:color="auto"/>
                    <w:bottom w:val="none" w:sz="0" w:space="0" w:color="auto"/>
                    <w:right w:val="none" w:sz="0" w:space="0" w:color="auto"/>
                  </w:divBdr>
                </w:div>
                <w:div w:id="1000889289">
                  <w:marLeft w:val="0"/>
                  <w:marRight w:val="0"/>
                  <w:marTop w:val="0"/>
                  <w:marBottom w:val="0"/>
                  <w:divBdr>
                    <w:top w:val="none" w:sz="0" w:space="0" w:color="auto"/>
                    <w:left w:val="none" w:sz="0" w:space="0" w:color="auto"/>
                    <w:bottom w:val="none" w:sz="0" w:space="0" w:color="auto"/>
                    <w:right w:val="none" w:sz="0" w:space="0" w:color="auto"/>
                  </w:divBdr>
                  <w:divsChild>
                    <w:div w:id="1216770091">
                      <w:marLeft w:val="0"/>
                      <w:marRight w:val="0"/>
                      <w:marTop w:val="0"/>
                      <w:marBottom w:val="0"/>
                      <w:divBdr>
                        <w:top w:val="none" w:sz="0" w:space="0" w:color="auto"/>
                        <w:left w:val="none" w:sz="0" w:space="0" w:color="auto"/>
                        <w:bottom w:val="none" w:sz="0" w:space="0" w:color="auto"/>
                        <w:right w:val="none" w:sz="0" w:space="0" w:color="auto"/>
                      </w:divBdr>
                      <w:divsChild>
                        <w:div w:id="1099325896">
                          <w:marLeft w:val="0"/>
                          <w:marRight w:val="0"/>
                          <w:marTop w:val="0"/>
                          <w:marBottom w:val="0"/>
                          <w:divBdr>
                            <w:top w:val="none" w:sz="0" w:space="0" w:color="auto"/>
                            <w:left w:val="none" w:sz="0" w:space="0" w:color="auto"/>
                            <w:bottom w:val="none" w:sz="0" w:space="0" w:color="auto"/>
                            <w:right w:val="none" w:sz="0" w:space="0" w:color="auto"/>
                          </w:divBdr>
                          <w:divsChild>
                            <w:div w:id="155870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52940">
                  <w:marLeft w:val="0"/>
                  <w:marRight w:val="0"/>
                  <w:marTop w:val="0"/>
                  <w:marBottom w:val="0"/>
                  <w:divBdr>
                    <w:top w:val="none" w:sz="0" w:space="0" w:color="auto"/>
                    <w:left w:val="none" w:sz="0" w:space="0" w:color="auto"/>
                    <w:bottom w:val="none" w:sz="0" w:space="0" w:color="auto"/>
                    <w:right w:val="none" w:sz="0" w:space="0" w:color="auto"/>
                  </w:divBdr>
                  <w:divsChild>
                    <w:div w:id="12069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10220">
              <w:marLeft w:val="0"/>
              <w:marRight w:val="0"/>
              <w:marTop w:val="195"/>
              <w:marBottom w:val="0"/>
              <w:divBdr>
                <w:top w:val="none" w:sz="0" w:space="0" w:color="auto"/>
                <w:left w:val="none" w:sz="0" w:space="0" w:color="auto"/>
                <w:bottom w:val="none" w:sz="0" w:space="0" w:color="auto"/>
                <w:right w:val="none" w:sz="0" w:space="0" w:color="auto"/>
              </w:divBdr>
              <w:divsChild>
                <w:div w:id="172377471">
                  <w:marLeft w:val="0"/>
                  <w:marRight w:val="0"/>
                  <w:marTop w:val="0"/>
                  <w:marBottom w:val="0"/>
                  <w:divBdr>
                    <w:top w:val="none" w:sz="0" w:space="0" w:color="auto"/>
                    <w:left w:val="none" w:sz="0" w:space="0" w:color="auto"/>
                    <w:bottom w:val="none" w:sz="0" w:space="0" w:color="auto"/>
                    <w:right w:val="none" w:sz="0" w:space="0" w:color="auto"/>
                  </w:divBdr>
                  <w:divsChild>
                    <w:div w:id="851532343">
                      <w:marLeft w:val="0"/>
                      <w:marRight w:val="0"/>
                      <w:marTop w:val="0"/>
                      <w:marBottom w:val="0"/>
                      <w:divBdr>
                        <w:top w:val="none" w:sz="0" w:space="0" w:color="auto"/>
                        <w:left w:val="none" w:sz="0" w:space="0" w:color="auto"/>
                        <w:bottom w:val="none" w:sz="0" w:space="0" w:color="auto"/>
                        <w:right w:val="none" w:sz="0" w:space="0" w:color="auto"/>
                      </w:divBdr>
                      <w:divsChild>
                        <w:div w:id="265311969">
                          <w:marLeft w:val="0"/>
                          <w:marRight w:val="0"/>
                          <w:marTop w:val="0"/>
                          <w:marBottom w:val="0"/>
                          <w:divBdr>
                            <w:top w:val="none" w:sz="0" w:space="0" w:color="auto"/>
                            <w:left w:val="none" w:sz="0" w:space="0" w:color="auto"/>
                            <w:bottom w:val="none" w:sz="0" w:space="0" w:color="auto"/>
                            <w:right w:val="none" w:sz="0" w:space="0" w:color="auto"/>
                          </w:divBdr>
                          <w:divsChild>
                            <w:div w:id="1981108283">
                              <w:marLeft w:val="0"/>
                              <w:marRight w:val="0"/>
                              <w:marTop w:val="0"/>
                              <w:marBottom w:val="0"/>
                              <w:divBdr>
                                <w:top w:val="none" w:sz="0" w:space="0" w:color="auto"/>
                                <w:left w:val="none" w:sz="0" w:space="0" w:color="auto"/>
                                <w:bottom w:val="none" w:sz="0" w:space="0" w:color="auto"/>
                                <w:right w:val="none" w:sz="0" w:space="0" w:color="auto"/>
                              </w:divBdr>
                              <w:divsChild>
                                <w:div w:id="1650403090">
                                  <w:marLeft w:val="0"/>
                                  <w:marRight w:val="0"/>
                                  <w:marTop w:val="0"/>
                                  <w:marBottom w:val="0"/>
                                  <w:divBdr>
                                    <w:top w:val="none" w:sz="0" w:space="0" w:color="auto"/>
                                    <w:left w:val="none" w:sz="0" w:space="0" w:color="auto"/>
                                    <w:bottom w:val="none" w:sz="0" w:space="0" w:color="auto"/>
                                    <w:right w:val="none" w:sz="0" w:space="0" w:color="auto"/>
                                  </w:divBdr>
                                  <w:divsChild>
                                    <w:div w:id="730544678">
                                      <w:marLeft w:val="0"/>
                                      <w:marRight w:val="0"/>
                                      <w:marTop w:val="0"/>
                                      <w:marBottom w:val="0"/>
                                      <w:divBdr>
                                        <w:top w:val="none" w:sz="0" w:space="0" w:color="auto"/>
                                        <w:left w:val="none" w:sz="0" w:space="0" w:color="auto"/>
                                        <w:bottom w:val="none" w:sz="0" w:space="0" w:color="auto"/>
                                        <w:right w:val="none" w:sz="0" w:space="0" w:color="auto"/>
                                      </w:divBdr>
                                      <w:divsChild>
                                        <w:div w:id="15989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683840">
                          <w:marLeft w:val="0"/>
                          <w:marRight w:val="0"/>
                          <w:marTop w:val="0"/>
                          <w:marBottom w:val="0"/>
                          <w:divBdr>
                            <w:top w:val="none" w:sz="0" w:space="0" w:color="auto"/>
                            <w:left w:val="none" w:sz="0" w:space="0" w:color="auto"/>
                            <w:bottom w:val="none" w:sz="0" w:space="0" w:color="auto"/>
                            <w:right w:val="none" w:sz="0" w:space="0" w:color="auto"/>
                          </w:divBdr>
                          <w:divsChild>
                            <w:div w:id="1237980461">
                              <w:marLeft w:val="0"/>
                              <w:marRight w:val="0"/>
                              <w:marTop w:val="0"/>
                              <w:marBottom w:val="0"/>
                              <w:divBdr>
                                <w:top w:val="none" w:sz="0" w:space="0" w:color="auto"/>
                                <w:left w:val="none" w:sz="0" w:space="0" w:color="auto"/>
                                <w:bottom w:val="none" w:sz="0" w:space="0" w:color="auto"/>
                                <w:right w:val="none" w:sz="0" w:space="0" w:color="auto"/>
                              </w:divBdr>
                              <w:divsChild>
                                <w:div w:id="1641035785">
                                  <w:marLeft w:val="0"/>
                                  <w:marRight w:val="0"/>
                                  <w:marTop w:val="0"/>
                                  <w:marBottom w:val="0"/>
                                  <w:divBdr>
                                    <w:top w:val="none" w:sz="0" w:space="0" w:color="auto"/>
                                    <w:left w:val="none" w:sz="0" w:space="0" w:color="auto"/>
                                    <w:bottom w:val="none" w:sz="0" w:space="0" w:color="auto"/>
                                    <w:right w:val="none" w:sz="0" w:space="0" w:color="auto"/>
                                  </w:divBdr>
                                  <w:divsChild>
                                    <w:div w:id="1773279309">
                                      <w:marLeft w:val="0"/>
                                      <w:marRight w:val="0"/>
                                      <w:marTop w:val="0"/>
                                      <w:marBottom w:val="0"/>
                                      <w:divBdr>
                                        <w:top w:val="none" w:sz="0" w:space="0" w:color="auto"/>
                                        <w:left w:val="none" w:sz="0" w:space="0" w:color="auto"/>
                                        <w:bottom w:val="none" w:sz="0" w:space="0" w:color="auto"/>
                                        <w:right w:val="none" w:sz="0" w:space="0" w:color="auto"/>
                                      </w:divBdr>
                                      <w:divsChild>
                                        <w:div w:id="887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886212">
                          <w:marLeft w:val="0"/>
                          <w:marRight w:val="0"/>
                          <w:marTop w:val="0"/>
                          <w:marBottom w:val="0"/>
                          <w:divBdr>
                            <w:top w:val="none" w:sz="0" w:space="0" w:color="auto"/>
                            <w:left w:val="none" w:sz="0" w:space="0" w:color="auto"/>
                            <w:bottom w:val="none" w:sz="0" w:space="0" w:color="auto"/>
                            <w:right w:val="none" w:sz="0" w:space="0" w:color="auto"/>
                          </w:divBdr>
                          <w:divsChild>
                            <w:div w:id="1191527565">
                              <w:marLeft w:val="0"/>
                              <w:marRight w:val="0"/>
                              <w:marTop w:val="0"/>
                              <w:marBottom w:val="0"/>
                              <w:divBdr>
                                <w:top w:val="none" w:sz="0" w:space="0" w:color="auto"/>
                                <w:left w:val="none" w:sz="0" w:space="0" w:color="auto"/>
                                <w:bottom w:val="none" w:sz="0" w:space="0" w:color="auto"/>
                                <w:right w:val="none" w:sz="0" w:space="0" w:color="auto"/>
                              </w:divBdr>
                              <w:divsChild>
                                <w:div w:id="366562555">
                                  <w:marLeft w:val="0"/>
                                  <w:marRight w:val="0"/>
                                  <w:marTop w:val="0"/>
                                  <w:marBottom w:val="0"/>
                                  <w:divBdr>
                                    <w:top w:val="none" w:sz="0" w:space="0" w:color="auto"/>
                                    <w:left w:val="none" w:sz="0" w:space="0" w:color="auto"/>
                                    <w:bottom w:val="none" w:sz="0" w:space="0" w:color="auto"/>
                                    <w:right w:val="none" w:sz="0" w:space="0" w:color="auto"/>
                                  </w:divBdr>
                                  <w:divsChild>
                                    <w:div w:id="2124180254">
                                      <w:marLeft w:val="0"/>
                                      <w:marRight w:val="0"/>
                                      <w:marTop w:val="0"/>
                                      <w:marBottom w:val="0"/>
                                      <w:divBdr>
                                        <w:top w:val="none" w:sz="0" w:space="0" w:color="auto"/>
                                        <w:left w:val="none" w:sz="0" w:space="0" w:color="auto"/>
                                        <w:bottom w:val="none" w:sz="0" w:space="0" w:color="auto"/>
                                        <w:right w:val="none" w:sz="0" w:space="0" w:color="auto"/>
                                      </w:divBdr>
                                      <w:divsChild>
                                        <w:div w:id="101765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742804">
                          <w:marLeft w:val="0"/>
                          <w:marRight w:val="0"/>
                          <w:marTop w:val="0"/>
                          <w:marBottom w:val="0"/>
                          <w:divBdr>
                            <w:top w:val="none" w:sz="0" w:space="0" w:color="auto"/>
                            <w:left w:val="none" w:sz="0" w:space="0" w:color="auto"/>
                            <w:bottom w:val="none" w:sz="0" w:space="0" w:color="auto"/>
                            <w:right w:val="none" w:sz="0" w:space="0" w:color="auto"/>
                          </w:divBdr>
                          <w:divsChild>
                            <w:div w:id="1628390187">
                              <w:marLeft w:val="0"/>
                              <w:marRight w:val="0"/>
                              <w:marTop w:val="0"/>
                              <w:marBottom w:val="0"/>
                              <w:divBdr>
                                <w:top w:val="none" w:sz="0" w:space="0" w:color="auto"/>
                                <w:left w:val="none" w:sz="0" w:space="0" w:color="auto"/>
                                <w:bottom w:val="none" w:sz="0" w:space="0" w:color="auto"/>
                                <w:right w:val="none" w:sz="0" w:space="0" w:color="auto"/>
                              </w:divBdr>
                              <w:divsChild>
                                <w:div w:id="1043679693">
                                  <w:marLeft w:val="0"/>
                                  <w:marRight w:val="0"/>
                                  <w:marTop w:val="0"/>
                                  <w:marBottom w:val="0"/>
                                  <w:divBdr>
                                    <w:top w:val="none" w:sz="0" w:space="0" w:color="auto"/>
                                    <w:left w:val="none" w:sz="0" w:space="0" w:color="auto"/>
                                    <w:bottom w:val="none" w:sz="0" w:space="0" w:color="auto"/>
                                    <w:right w:val="none" w:sz="0" w:space="0" w:color="auto"/>
                                  </w:divBdr>
                                  <w:divsChild>
                                    <w:div w:id="654381335">
                                      <w:marLeft w:val="0"/>
                                      <w:marRight w:val="0"/>
                                      <w:marTop w:val="0"/>
                                      <w:marBottom w:val="0"/>
                                      <w:divBdr>
                                        <w:top w:val="none" w:sz="0" w:space="0" w:color="auto"/>
                                        <w:left w:val="none" w:sz="0" w:space="0" w:color="auto"/>
                                        <w:bottom w:val="none" w:sz="0" w:space="0" w:color="auto"/>
                                        <w:right w:val="none" w:sz="0" w:space="0" w:color="auto"/>
                                      </w:divBdr>
                                      <w:divsChild>
                                        <w:div w:id="68539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762553">
                          <w:marLeft w:val="0"/>
                          <w:marRight w:val="0"/>
                          <w:marTop w:val="240"/>
                          <w:marBottom w:val="0"/>
                          <w:divBdr>
                            <w:top w:val="none" w:sz="0" w:space="0" w:color="auto"/>
                            <w:left w:val="none" w:sz="0" w:space="0" w:color="auto"/>
                            <w:bottom w:val="none" w:sz="0" w:space="0" w:color="auto"/>
                            <w:right w:val="none" w:sz="0" w:space="0" w:color="auto"/>
                          </w:divBdr>
                          <w:divsChild>
                            <w:div w:id="1355234012">
                              <w:marLeft w:val="0"/>
                              <w:marRight w:val="0"/>
                              <w:marTop w:val="0"/>
                              <w:marBottom w:val="0"/>
                              <w:divBdr>
                                <w:top w:val="none" w:sz="0" w:space="0" w:color="auto"/>
                                <w:left w:val="none" w:sz="0" w:space="0" w:color="auto"/>
                                <w:bottom w:val="none" w:sz="0" w:space="0" w:color="auto"/>
                                <w:right w:val="none" w:sz="0" w:space="0" w:color="auto"/>
                              </w:divBdr>
                              <w:divsChild>
                                <w:div w:id="1741634263">
                                  <w:marLeft w:val="0"/>
                                  <w:marRight w:val="0"/>
                                  <w:marTop w:val="0"/>
                                  <w:marBottom w:val="0"/>
                                  <w:divBdr>
                                    <w:top w:val="none" w:sz="0" w:space="0" w:color="auto"/>
                                    <w:left w:val="none" w:sz="0" w:space="0" w:color="auto"/>
                                    <w:bottom w:val="none" w:sz="0" w:space="0" w:color="auto"/>
                                    <w:right w:val="none" w:sz="0" w:space="0" w:color="auto"/>
                                  </w:divBdr>
                                  <w:divsChild>
                                    <w:div w:id="1438253798">
                                      <w:marLeft w:val="0"/>
                                      <w:marRight w:val="0"/>
                                      <w:marTop w:val="0"/>
                                      <w:marBottom w:val="0"/>
                                      <w:divBdr>
                                        <w:top w:val="none" w:sz="0" w:space="0" w:color="auto"/>
                                        <w:left w:val="none" w:sz="0" w:space="0" w:color="auto"/>
                                        <w:bottom w:val="none" w:sz="0" w:space="0" w:color="auto"/>
                                        <w:right w:val="none" w:sz="0" w:space="0" w:color="auto"/>
                                      </w:divBdr>
                                    </w:div>
                                    <w:div w:id="60636300">
                                      <w:marLeft w:val="0"/>
                                      <w:marRight w:val="0"/>
                                      <w:marTop w:val="0"/>
                                      <w:marBottom w:val="0"/>
                                      <w:divBdr>
                                        <w:top w:val="none" w:sz="0" w:space="0" w:color="auto"/>
                                        <w:left w:val="none" w:sz="0" w:space="0" w:color="auto"/>
                                        <w:bottom w:val="none" w:sz="0" w:space="0" w:color="auto"/>
                                        <w:right w:val="none" w:sz="0" w:space="0" w:color="auto"/>
                                      </w:divBdr>
                                      <w:divsChild>
                                        <w:div w:id="326052440">
                                          <w:marLeft w:val="0"/>
                                          <w:marRight w:val="0"/>
                                          <w:marTop w:val="0"/>
                                          <w:marBottom w:val="0"/>
                                          <w:divBdr>
                                            <w:top w:val="none" w:sz="0" w:space="0" w:color="auto"/>
                                            <w:left w:val="none" w:sz="0" w:space="0" w:color="auto"/>
                                            <w:bottom w:val="none" w:sz="0" w:space="0" w:color="auto"/>
                                            <w:right w:val="none" w:sz="0" w:space="0" w:color="auto"/>
                                          </w:divBdr>
                                          <w:divsChild>
                                            <w:div w:id="8381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569688">
          <w:marLeft w:val="0"/>
          <w:marRight w:val="0"/>
          <w:marTop w:val="990"/>
          <w:marBottom w:val="720"/>
          <w:divBdr>
            <w:top w:val="none" w:sz="0" w:space="0" w:color="auto"/>
            <w:left w:val="none" w:sz="0" w:space="0" w:color="auto"/>
            <w:bottom w:val="none" w:sz="0" w:space="0" w:color="auto"/>
            <w:right w:val="none" w:sz="0" w:space="0" w:color="auto"/>
          </w:divBdr>
          <w:divsChild>
            <w:div w:id="254827486">
              <w:marLeft w:val="0"/>
              <w:marRight w:val="0"/>
              <w:marTop w:val="0"/>
              <w:marBottom w:val="0"/>
              <w:divBdr>
                <w:top w:val="none" w:sz="0" w:space="0" w:color="auto"/>
                <w:left w:val="none" w:sz="0" w:space="0" w:color="auto"/>
                <w:bottom w:val="none" w:sz="0" w:space="0" w:color="auto"/>
                <w:right w:val="none" w:sz="0" w:space="0" w:color="auto"/>
              </w:divBdr>
              <w:divsChild>
                <w:div w:id="1439912836">
                  <w:marLeft w:val="0"/>
                  <w:marRight w:val="0"/>
                  <w:marTop w:val="0"/>
                  <w:marBottom w:val="0"/>
                  <w:divBdr>
                    <w:top w:val="none" w:sz="0" w:space="0" w:color="auto"/>
                    <w:left w:val="none" w:sz="0" w:space="0" w:color="auto"/>
                    <w:bottom w:val="none" w:sz="0" w:space="0" w:color="auto"/>
                    <w:right w:val="none" w:sz="0" w:space="0" w:color="auto"/>
                  </w:divBdr>
                </w:div>
                <w:div w:id="1466660364">
                  <w:marLeft w:val="0"/>
                  <w:marRight w:val="0"/>
                  <w:marTop w:val="0"/>
                  <w:marBottom w:val="0"/>
                  <w:divBdr>
                    <w:top w:val="none" w:sz="0" w:space="0" w:color="auto"/>
                    <w:left w:val="none" w:sz="0" w:space="0" w:color="auto"/>
                    <w:bottom w:val="none" w:sz="0" w:space="0" w:color="auto"/>
                    <w:right w:val="none" w:sz="0" w:space="0" w:color="auto"/>
                  </w:divBdr>
                  <w:divsChild>
                    <w:div w:id="1133325117">
                      <w:marLeft w:val="0"/>
                      <w:marRight w:val="0"/>
                      <w:marTop w:val="0"/>
                      <w:marBottom w:val="0"/>
                      <w:divBdr>
                        <w:top w:val="none" w:sz="0" w:space="0" w:color="auto"/>
                        <w:left w:val="none" w:sz="0" w:space="0" w:color="auto"/>
                        <w:bottom w:val="none" w:sz="0" w:space="0" w:color="auto"/>
                        <w:right w:val="none" w:sz="0" w:space="0" w:color="auto"/>
                      </w:divBdr>
                      <w:divsChild>
                        <w:div w:id="568227089">
                          <w:marLeft w:val="0"/>
                          <w:marRight w:val="0"/>
                          <w:marTop w:val="0"/>
                          <w:marBottom w:val="0"/>
                          <w:divBdr>
                            <w:top w:val="none" w:sz="0" w:space="0" w:color="auto"/>
                            <w:left w:val="none" w:sz="0" w:space="0" w:color="auto"/>
                            <w:bottom w:val="none" w:sz="0" w:space="0" w:color="auto"/>
                            <w:right w:val="none" w:sz="0" w:space="0" w:color="auto"/>
                          </w:divBdr>
                          <w:divsChild>
                            <w:div w:id="57285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559390">
                  <w:marLeft w:val="0"/>
                  <w:marRight w:val="0"/>
                  <w:marTop w:val="0"/>
                  <w:marBottom w:val="0"/>
                  <w:divBdr>
                    <w:top w:val="none" w:sz="0" w:space="0" w:color="auto"/>
                    <w:left w:val="none" w:sz="0" w:space="0" w:color="auto"/>
                    <w:bottom w:val="none" w:sz="0" w:space="0" w:color="auto"/>
                    <w:right w:val="none" w:sz="0" w:space="0" w:color="auto"/>
                  </w:divBdr>
                  <w:divsChild>
                    <w:div w:id="165583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610">
              <w:marLeft w:val="0"/>
              <w:marRight w:val="0"/>
              <w:marTop w:val="195"/>
              <w:marBottom w:val="0"/>
              <w:divBdr>
                <w:top w:val="none" w:sz="0" w:space="0" w:color="auto"/>
                <w:left w:val="none" w:sz="0" w:space="0" w:color="auto"/>
                <w:bottom w:val="none" w:sz="0" w:space="0" w:color="auto"/>
                <w:right w:val="none" w:sz="0" w:space="0" w:color="auto"/>
              </w:divBdr>
              <w:divsChild>
                <w:div w:id="601568700">
                  <w:marLeft w:val="0"/>
                  <w:marRight w:val="0"/>
                  <w:marTop w:val="0"/>
                  <w:marBottom w:val="0"/>
                  <w:divBdr>
                    <w:top w:val="none" w:sz="0" w:space="0" w:color="auto"/>
                    <w:left w:val="none" w:sz="0" w:space="0" w:color="auto"/>
                    <w:bottom w:val="none" w:sz="0" w:space="0" w:color="auto"/>
                    <w:right w:val="none" w:sz="0" w:space="0" w:color="auto"/>
                  </w:divBdr>
                  <w:divsChild>
                    <w:div w:id="480077011">
                      <w:marLeft w:val="0"/>
                      <w:marRight w:val="0"/>
                      <w:marTop w:val="0"/>
                      <w:marBottom w:val="0"/>
                      <w:divBdr>
                        <w:top w:val="none" w:sz="0" w:space="0" w:color="auto"/>
                        <w:left w:val="none" w:sz="0" w:space="0" w:color="auto"/>
                        <w:bottom w:val="none" w:sz="0" w:space="0" w:color="auto"/>
                        <w:right w:val="none" w:sz="0" w:space="0" w:color="auto"/>
                      </w:divBdr>
                      <w:divsChild>
                        <w:div w:id="500245617">
                          <w:marLeft w:val="0"/>
                          <w:marRight w:val="0"/>
                          <w:marTop w:val="0"/>
                          <w:marBottom w:val="0"/>
                          <w:divBdr>
                            <w:top w:val="none" w:sz="0" w:space="0" w:color="auto"/>
                            <w:left w:val="none" w:sz="0" w:space="0" w:color="auto"/>
                            <w:bottom w:val="none" w:sz="0" w:space="0" w:color="auto"/>
                            <w:right w:val="none" w:sz="0" w:space="0" w:color="auto"/>
                          </w:divBdr>
                          <w:divsChild>
                            <w:div w:id="923339267">
                              <w:marLeft w:val="0"/>
                              <w:marRight w:val="0"/>
                              <w:marTop w:val="0"/>
                              <w:marBottom w:val="0"/>
                              <w:divBdr>
                                <w:top w:val="none" w:sz="0" w:space="0" w:color="auto"/>
                                <w:left w:val="none" w:sz="0" w:space="0" w:color="auto"/>
                                <w:bottom w:val="none" w:sz="0" w:space="0" w:color="auto"/>
                                <w:right w:val="none" w:sz="0" w:space="0" w:color="auto"/>
                              </w:divBdr>
                              <w:divsChild>
                                <w:div w:id="1180698285">
                                  <w:marLeft w:val="0"/>
                                  <w:marRight w:val="0"/>
                                  <w:marTop w:val="0"/>
                                  <w:marBottom w:val="0"/>
                                  <w:divBdr>
                                    <w:top w:val="none" w:sz="0" w:space="0" w:color="auto"/>
                                    <w:left w:val="none" w:sz="0" w:space="0" w:color="auto"/>
                                    <w:bottom w:val="none" w:sz="0" w:space="0" w:color="auto"/>
                                    <w:right w:val="none" w:sz="0" w:space="0" w:color="auto"/>
                                  </w:divBdr>
                                  <w:divsChild>
                                    <w:div w:id="1174297118">
                                      <w:marLeft w:val="0"/>
                                      <w:marRight w:val="0"/>
                                      <w:marTop w:val="0"/>
                                      <w:marBottom w:val="0"/>
                                      <w:divBdr>
                                        <w:top w:val="none" w:sz="0" w:space="0" w:color="auto"/>
                                        <w:left w:val="none" w:sz="0" w:space="0" w:color="auto"/>
                                        <w:bottom w:val="none" w:sz="0" w:space="0" w:color="auto"/>
                                        <w:right w:val="none" w:sz="0" w:space="0" w:color="auto"/>
                                      </w:divBdr>
                                      <w:divsChild>
                                        <w:div w:id="17526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13174">
                          <w:marLeft w:val="0"/>
                          <w:marRight w:val="0"/>
                          <w:marTop w:val="0"/>
                          <w:marBottom w:val="0"/>
                          <w:divBdr>
                            <w:top w:val="none" w:sz="0" w:space="0" w:color="auto"/>
                            <w:left w:val="none" w:sz="0" w:space="0" w:color="auto"/>
                            <w:bottom w:val="none" w:sz="0" w:space="0" w:color="auto"/>
                            <w:right w:val="none" w:sz="0" w:space="0" w:color="auto"/>
                          </w:divBdr>
                          <w:divsChild>
                            <w:div w:id="1819809539">
                              <w:marLeft w:val="0"/>
                              <w:marRight w:val="0"/>
                              <w:marTop w:val="0"/>
                              <w:marBottom w:val="0"/>
                              <w:divBdr>
                                <w:top w:val="none" w:sz="0" w:space="0" w:color="auto"/>
                                <w:left w:val="none" w:sz="0" w:space="0" w:color="auto"/>
                                <w:bottom w:val="none" w:sz="0" w:space="0" w:color="auto"/>
                                <w:right w:val="none" w:sz="0" w:space="0" w:color="auto"/>
                              </w:divBdr>
                              <w:divsChild>
                                <w:div w:id="785849372">
                                  <w:marLeft w:val="0"/>
                                  <w:marRight w:val="0"/>
                                  <w:marTop w:val="0"/>
                                  <w:marBottom w:val="0"/>
                                  <w:divBdr>
                                    <w:top w:val="none" w:sz="0" w:space="0" w:color="auto"/>
                                    <w:left w:val="none" w:sz="0" w:space="0" w:color="auto"/>
                                    <w:bottom w:val="none" w:sz="0" w:space="0" w:color="auto"/>
                                    <w:right w:val="none" w:sz="0" w:space="0" w:color="auto"/>
                                  </w:divBdr>
                                  <w:divsChild>
                                    <w:div w:id="2001808725">
                                      <w:marLeft w:val="0"/>
                                      <w:marRight w:val="0"/>
                                      <w:marTop w:val="0"/>
                                      <w:marBottom w:val="0"/>
                                      <w:divBdr>
                                        <w:top w:val="none" w:sz="0" w:space="0" w:color="auto"/>
                                        <w:left w:val="none" w:sz="0" w:space="0" w:color="auto"/>
                                        <w:bottom w:val="none" w:sz="0" w:space="0" w:color="auto"/>
                                        <w:right w:val="none" w:sz="0" w:space="0" w:color="auto"/>
                                      </w:divBdr>
                                      <w:divsChild>
                                        <w:div w:id="4903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848064">
                          <w:marLeft w:val="0"/>
                          <w:marRight w:val="0"/>
                          <w:marTop w:val="0"/>
                          <w:marBottom w:val="0"/>
                          <w:divBdr>
                            <w:top w:val="none" w:sz="0" w:space="0" w:color="auto"/>
                            <w:left w:val="none" w:sz="0" w:space="0" w:color="auto"/>
                            <w:bottom w:val="none" w:sz="0" w:space="0" w:color="auto"/>
                            <w:right w:val="none" w:sz="0" w:space="0" w:color="auto"/>
                          </w:divBdr>
                          <w:divsChild>
                            <w:div w:id="1019888453">
                              <w:marLeft w:val="0"/>
                              <w:marRight w:val="0"/>
                              <w:marTop w:val="0"/>
                              <w:marBottom w:val="0"/>
                              <w:divBdr>
                                <w:top w:val="none" w:sz="0" w:space="0" w:color="auto"/>
                                <w:left w:val="none" w:sz="0" w:space="0" w:color="auto"/>
                                <w:bottom w:val="none" w:sz="0" w:space="0" w:color="auto"/>
                                <w:right w:val="none" w:sz="0" w:space="0" w:color="auto"/>
                              </w:divBdr>
                              <w:divsChild>
                                <w:div w:id="1340309177">
                                  <w:marLeft w:val="0"/>
                                  <w:marRight w:val="0"/>
                                  <w:marTop w:val="0"/>
                                  <w:marBottom w:val="0"/>
                                  <w:divBdr>
                                    <w:top w:val="none" w:sz="0" w:space="0" w:color="auto"/>
                                    <w:left w:val="none" w:sz="0" w:space="0" w:color="auto"/>
                                    <w:bottom w:val="none" w:sz="0" w:space="0" w:color="auto"/>
                                    <w:right w:val="none" w:sz="0" w:space="0" w:color="auto"/>
                                  </w:divBdr>
                                  <w:divsChild>
                                    <w:div w:id="971250395">
                                      <w:marLeft w:val="0"/>
                                      <w:marRight w:val="0"/>
                                      <w:marTop w:val="0"/>
                                      <w:marBottom w:val="0"/>
                                      <w:divBdr>
                                        <w:top w:val="none" w:sz="0" w:space="0" w:color="auto"/>
                                        <w:left w:val="none" w:sz="0" w:space="0" w:color="auto"/>
                                        <w:bottom w:val="none" w:sz="0" w:space="0" w:color="auto"/>
                                        <w:right w:val="none" w:sz="0" w:space="0" w:color="auto"/>
                                      </w:divBdr>
                                      <w:divsChild>
                                        <w:div w:id="13749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34997">
                          <w:marLeft w:val="0"/>
                          <w:marRight w:val="0"/>
                          <w:marTop w:val="0"/>
                          <w:marBottom w:val="0"/>
                          <w:divBdr>
                            <w:top w:val="none" w:sz="0" w:space="0" w:color="auto"/>
                            <w:left w:val="none" w:sz="0" w:space="0" w:color="auto"/>
                            <w:bottom w:val="none" w:sz="0" w:space="0" w:color="auto"/>
                            <w:right w:val="none" w:sz="0" w:space="0" w:color="auto"/>
                          </w:divBdr>
                          <w:divsChild>
                            <w:div w:id="1866945688">
                              <w:marLeft w:val="0"/>
                              <w:marRight w:val="0"/>
                              <w:marTop w:val="0"/>
                              <w:marBottom w:val="0"/>
                              <w:divBdr>
                                <w:top w:val="none" w:sz="0" w:space="0" w:color="auto"/>
                                <w:left w:val="none" w:sz="0" w:space="0" w:color="auto"/>
                                <w:bottom w:val="none" w:sz="0" w:space="0" w:color="auto"/>
                                <w:right w:val="none" w:sz="0" w:space="0" w:color="auto"/>
                              </w:divBdr>
                              <w:divsChild>
                                <w:div w:id="442381152">
                                  <w:marLeft w:val="0"/>
                                  <w:marRight w:val="0"/>
                                  <w:marTop w:val="0"/>
                                  <w:marBottom w:val="0"/>
                                  <w:divBdr>
                                    <w:top w:val="none" w:sz="0" w:space="0" w:color="auto"/>
                                    <w:left w:val="none" w:sz="0" w:space="0" w:color="auto"/>
                                    <w:bottom w:val="none" w:sz="0" w:space="0" w:color="auto"/>
                                    <w:right w:val="none" w:sz="0" w:space="0" w:color="auto"/>
                                  </w:divBdr>
                                  <w:divsChild>
                                    <w:div w:id="1407220725">
                                      <w:marLeft w:val="0"/>
                                      <w:marRight w:val="0"/>
                                      <w:marTop w:val="0"/>
                                      <w:marBottom w:val="0"/>
                                      <w:divBdr>
                                        <w:top w:val="none" w:sz="0" w:space="0" w:color="auto"/>
                                        <w:left w:val="none" w:sz="0" w:space="0" w:color="auto"/>
                                        <w:bottom w:val="none" w:sz="0" w:space="0" w:color="auto"/>
                                        <w:right w:val="none" w:sz="0" w:space="0" w:color="auto"/>
                                      </w:divBdr>
                                      <w:divsChild>
                                        <w:div w:id="210379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541523">
                          <w:marLeft w:val="0"/>
                          <w:marRight w:val="0"/>
                          <w:marTop w:val="240"/>
                          <w:marBottom w:val="0"/>
                          <w:divBdr>
                            <w:top w:val="none" w:sz="0" w:space="0" w:color="auto"/>
                            <w:left w:val="none" w:sz="0" w:space="0" w:color="auto"/>
                            <w:bottom w:val="none" w:sz="0" w:space="0" w:color="auto"/>
                            <w:right w:val="none" w:sz="0" w:space="0" w:color="auto"/>
                          </w:divBdr>
                          <w:divsChild>
                            <w:div w:id="2099789190">
                              <w:marLeft w:val="0"/>
                              <w:marRight w:val="0"/>
                              <w:marTop w:val="0"/>
                              <w:marBottom w:val="0"/>
                              <w:divBdr>
                                <w:top w:val="none" w:sz="0" w:space="0" w:color="auto"/>
                                <w:left w:val="none" w:sz="0" w:space="0" w:color="auto"/>
                                <w:bottom w:val="none" w:sz="0" w:space="0" w:color="auto"/>
                                <w:right w:val="none" w:sz="0" w:space="0" w:color="auto"/>
                              </w:divBdr>
                              <w:divsChild>
                                <w:div w:id="731805584">
                                  <w:marLeft w:val="0"/>
                                  <w:marRight w:val="0"/>
                                  <w:marTop w:val="0"/>
                                  <w:marBottom w:val="0"/>
                                  <w:divBdr>
                                    <w:top w:val="none" w:sz="0" w:space="0" w:color="auto"/>
                                    <w:left w:val="none" w:sz="0" w:space="0" w:color="auto"/>
                                    <w:bottom w:val="none" w:sz="0" w:space="0" w:color="auto"/>
                                    <w:right w:val="none" w:sz="0" w:space="0" w:color="auto"/>
                                  </w:divBdr>
                                  <w:divsChild>
                                    <w:div w:id="1421213803">
                                      <w:marLeft w:val="0"/>
                                      <w:marRight w:val="0"/>
                                      <w:marTop w:val="0"/>
                                      <w:marBottom w:val="0"/>
                                      <w:divBdr>
                                        <w:top w:val="none" w:sz="0" w:space="0" w:color="auto"/>
                                        <w:left w:val="none" w:sz="0" w:space="0" w:color="auto"/>
                                        <w:bottom w:val="none" w:sz="0" w:space="0" w:color="auto"/>
                                        <w:right w:val="none" w:sz="0" w:space="0" w:color="auto"/>
                                      </w:divBdr>
                                    </w:div>
                                    <w:div w:id="1105349485">
                                      <w:marLeft w:val="0"/>
                                      <w:marRight w:val="0"/>
                                      <w:marTop w:val="0"/>
                                      <w:marBottom w:val="0"/>
                                      <w:divBdr>
                                        <w:top w:val="none" w:sz="0" w:space="0" w:color="auto"/>
                                        <w:left w:val="none" w:sz="0" w:space="0" w:color="auto"/>
                                        <w:bottom w:val="none" w:sz="0" w:space="0" w:color="auto"/>
                                        <w:right w:val="none" w:sz="0" w:space="0" w:color="auto"/>
                                      </w:divBdr>
                                      <w:divsChild>
                                        <w:div w:id="1088842508">
                                          <w:marLeft w:val="0"/>
                                          <w:marRight w:val="0"/>
                                          <w:marTop w:val="0"/>
                                          <w:marBottom w:val="0"/>
                                          <w:divBdr>
                                            <w:top w:val="none" w:sz="0" w:space="0" w:color="auto"/>
                                            <w:left w:val="none" w:sz="0" w:space="0" w:color="auto"/>
                                            <w:bottom w:val="none" w:sz="0" w:space="0" w:color="auto"/>
                                            <w:right w:val="none" w:sz="0" w:space="0" w:color="auto"/>
                                          </w:divBdr>
                                          <w:divsChild>
                                            <w:div w:id="41250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0952483">
          <w:marLeft w:val="0"/>
          <w:marRight w:val="0"/>
          <w:marTop w:val="990"/>
          <w:marBottom w:val="720"/>
          <w:divBdr>
            <w:top w:val="none" w:sz="0" w:space="0" w:color="auto"/>
            <w:left w:val="none" w:sz="0" w:space="0" w:color="auto"/>
            <w:bottom w:val="none" w:sz="0" w:space="0" w:color="auto"/>
            <w:right w:val="none" w:sz="0" w:space="0" w:color="auto"/>
          </w:divBdr>
          <w:divsChild>
            <w:div w:id="1066538003">
              <w:marLeft w:val="0"/>
              <w:marRight w:val="0"/>
              <w:marTop w:val="0"/>
              <w:marBottom w:val="0"/>
              <w:divBdr>
                <w:top w:val="none" w:sz="0" w:space="0" w:color="auto"/>
                <w:left w:val="none" w:sz="0" w:space="0" w:color="auto"/>
                <w:bottom w:val="none" w:sz="0" w:space="0" w:color="auto"/>
                <w:right w:val="none" w:sz="0" w:space="0" w:color="auto"/>
              </w:divBdr>
              <w:divsChild>
                <w:div w:id="742408266">
                  <w:marLeft w:val="0"/>
                  <w:marRight w:val="0"/>
                  <w:marTop w:val="0"/>
                  <w:marBottom w:val="0"/>
                  <w:divBdr>
                    <w:top w:val="none" w:sz="0" w:space="0" w:color="auto"/>
                    <w:left w:val="none" w:sz="0" w:space="0" w:color="auto"/>
                    <w:bottom w:val="none" w:sz="0" w:space="0" w:color="auto"/>
                    <w:right w:val="none" w:sz="0" w:space="0" w:color="auto"/>
                  </w:divBdr>
                </w:div>
                <w:div w:id="1761681075">
                  <w:marLeft w:val="0"/>
                  <w:marRight w:val="0"/>
                  <w:marTop w:val="0"/>
                  <w:marBottom w:val="0"/>
                  <w:divBdr>
                    <w:top w:val="none" w:sz="0" w:space="0" w:color="auto"/>
                    <w:left w:val="none" w:sz="0" w:space="0" w:color="auto"/>
                    <w:bottom w:val="none" w:sz="0" w:space="0" w:color="auto"/>
                    <w:right w:val="none" w:sz="0" w:space="0" w:color="auto"/>
                  </w:divBdr>
                  <w:divsChild>
                    <w:div w:id="683750636">
                      <w:marLeft w:val="0"/>
                      <w:marRight w:val="0"/>
                      <w:marTop w:val="0"/>
                      <w:marBottom w:val="0"/>
                      <w:divBdr>
                        <w:top w:val="none" w:sz="0" w:space="0" w:color="auto"/>
                        <w:left w:val="none" w:sz="0" w:space="0" w:color="auto"/>
                        <w:bottom w:val="none" w:sz="0" w:space="0" w:color="auto"/>
                        <w:right w:val="none" w:sz="0" w:space="0" w:color="auto"/>
                      </w:divBdr>
                      <w:divsChild>
                        <w:div w:id="1080448430">
                          <w:marLeft w:val="0"/>
                          <w:marRight w:val="0"/>
                          <w:marTop w:val="0"/>
                          <w:marBottom w:val="0"/>
                          <w:divBdr>
                            <w:top w:val="none" w:sz="0" w:space="0" w:color="auto"/>
                            <w:left w:val="none" w:sz="0" w:space="0" w:color="auto"/>
                            <w:bottom w:val="none" w:sz="0" w:space="0" w:color="auto"/>
                            <w:right w:val="none" w:sz="0" w:space="0" w:color="auto"/>
                          </w:divBdr>
                          <w:divsChild>
                            <w:div w:id="16072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28408">
                  <w:marLeft w:val="0"/>
                  <w:marRight w:val="0"/>
                  <w:marTop w:val="0"/>
                  <w:marBottom w:val="0"/>
                  <w:divBdr>
                    <w:top w:val="none" w:sz="0" w:space="0" w:color="auto"/>
                    <w:left w:val="none" w:sz="0" w:space="0" w:color="auto"/>
                    <w:bottom w:val="none" w:sz="0" w:space="0" w:color="auto"/>
                    <w:right w:val="none" w:sz="0" w:space="0" w:color="auto"/>
                  </w:divBdr>
                  <w:divsChild>
                    <w:div w:id="15181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323">
              <w:marLeft w:val="0"/>
              <w:marRight w:val="0"/>
              <w:marTop w:val="195"/>
              <w:marBottom w:val="0"/>
              <w:divBdr>
                <w:top w:val="none" w:sz="0" w:space="0" w:color="auto"/>
                <w:left w:val="none" w:sz="0" w:space="0" w:color="auto"/>
                <w:bottom w:val="none" w:sz="0" w:space="0" w:color="auto"/>
                <w:right w:val="none" w:sz="0" w:space="0" w:color="auto"/>
              </w:divBdr>
              <w:divsChild>
                <w:div w:id="996417733">
                  <w:marLeft w:val="0"/>
                  <w:marRight w:val="0"/>
                  <w:marTop w:val="0"/>
                  <w:marBottom w:val="0"/>
                  <w:divBdr>
                    <w:top w:val="none" w:sz="0" w:space="0" w:color="auto"/>
                    <w:left w:val="none" w:sz="0" w:space="0" w:color="auto"/>
                    <w:bottom w:val="none" w:sz="0" w:space="0" w:color="auto"/>
                    <w:right w:val="none" w:sz="0" w:space="0" w:color="auto"/>
                  </w:divBdr>
                  <w:divsChild>
                    <w:div w:id="151991321">
                      <w:marLeft w:val="0"/>
                      <w:marRight w:val="0"/>
                      <w:marTop w:val="0"/>
                      <w:marBottom w:val="0"/>
                      <w:divBdr>
                        <w:top w:val="none" w:sz="0" w:space="0" w:color="auto"/>
                        <w:left w:val="none" w:sz="0" w:space="0" w:color="auto"/>
                        <w:bottom w:val="none" w:sz="0" w:space="0" w:color="auto"/>
                        <w:right w:val="none" w:sz="0" w:space="0" w:color="auto"/>
                      </w:divBdr>
                      <w:divsChild>
                        <w:div w:id="249432127">
                          <w:marLeft w:val="0"/>
                          <w:marRight w:val="0"/>
                          <w:marTop w:val="0"/>
                          <w:marBottom w:val="0"/>
                          <w:divBdr>
                            <w:top w:val="none" w:sz="0" w:space="0" w:color="auto"/>
                            <w:left w:val="none" w:sz="0" w:space="0" w:color="auto"/>
                            <w:bottom w:val="none" w:sz="0" w:space="0" w:color="auto"/>
                            <w:right w:val="none" w:sz="0" w:space="0" w:color="auto"/>
                          </w:divBdr>
                          <w:divsChild>
                            <w:div w:id="1102990628">
                              <w:marLeft w:val="0"/>
                              <w:marRight w:val="0"/>
                              <w:marTop w:val="0"/>
                              <w:marBottom w:val="0"/>
                              <w:divBdr>
                                <w:top w:val="none" w:sz="0" w:space="0" w:color="auto"/>
                                <w:left w:val="none" w:sz="0" w:space="0" w:color="auto"/>
                                <w:bottom w:val="none" w:sz="0" w:space="0" w:color="auto"/>
                                <w:right w:val="none" w:sz="0" w:space="0" w:color="auto"/>
                              </w:divBdr>
                              <w:divsChild>
                                <w:div w:id="1174151319">
                                  <w:marLeft w:val="0"/>
                                  <w:marRight w:val="0"/>
                                  <w:marTop w:val="0"/>
                                  <w:marBottom w:val="0"/>
                                  <w:divBdr>
                                    <w:top w:val="none" w:sz="0" w:space="0" w:color="auto"/>
                                    <w:left w:val="none" w:sz="0" w:space="0" w:color="auto"/>
                                    <w:bottom w:val="none" w:sz="0" w:space="0" w:color="auto"/>
                                    <w:right w:val="none" w:sz="0" w:space="0" w:color="auto"/>
                                  </w:divBdr>
                                  <w:divsChild>
                                    <w:div w:id="1818299545">
                                      <w:marLeft w:val="0"/>
                                      <w:marRight w:val="0"/>
                                      <w:marTop w:val="0"/>
                                      <w:marBottom w:val="0"/>
                                      <w:divBdr>
                                        <w:top w:val="none" w:sz="0" w:space="0" w:color="auto"/>
                                        <w:left w:val="none" w:sz="0" w:space="0" w:color="auto"/>
                                        <w:bottom w:val="none" w:sz="0" w:space="0" w:color="auto"/>
                                        <w:right w:val="none" w:sz="0" w:space="0" w:color="auto"/>
                                      </w:divBdr>
                                      <w:divsChild>
                                        <w:div w:id="67734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219200">
                          <w:marLeft w:val="0"/>
                          <w:marRight w:val="0"/>
                          <w:marTop w:val="0"/>
                          <w:marBottom w:val="0"/>
                          <w:divBdr>
                            <w:top w:val="none" w:sz="0" w:space="0" w:color="auto"/>
                            <w:left w:val="none" w:sz="0" w:space="0" w:color="auto"/>
                            <w:bottom w:val="none" w:sz="0" w:space="0" w:color="auto"/>
                            <w:right w:val="none" w:sz="0" w:space="0" w:color="auto"/>
                          </w:divBdr>
                          <w:divsChild>
                            <w:div w:id="1543515584">
                              <w:marLeft w:val="0"/>
                              <w:marRight w:val="0"/>
                              <w:marTop w:val="0"/>
                              <w:marBottom w:val="0"/>
                              <w:divBdr>
                                <w:top w:val="none" w:sz="0" w:space="0" w:color="auto"/>
                                <w:left w:val="none" w:sz="0" w:space="0" w:color="auto"/>
                                <w:bottom w:val="none" w:sz="0" w:space="0" w:color="auto"/>
                                <w:right w:val="none" w:sz="0" w:space="0" w:color="auto"/>
                              </w:divBdr>
                              <w:divsChild>
                                <w:div w:id="535436416">
                                  <w:marLeft w:val="0"/>
                                  <w:marRight w:val="0"/>
                                  <w:marTop w:val="0"/>
                                  <w:marBottom w:val="0"/>
                                  <w:divBdr>
                                    <w:top w:val="none" w:sz="0" w:space="0" w:color="auto"/>
                                    <w:left w:val="none" w:sz="0" w:space="0" w:color="auto"/>
                                    <w:bottom w:val="none" w:sz="0" w:space="0" w:color="auto"/>
                                    <w:right w:val="none" w:sz="0" w:space="0" w:color="auto"/>
                                  </w:divBdr>
                                  <w:divsChild>
                                    <w:div w:id="304088602">
                                      <w:marLeft w:val="0"/>
                                      <w:marRight w:val="0"/>
                                      <w:marTop w:val="0"/>
                                      <w:marBottom w:val="0"/>
                                      <w:divBdr>
                                        <w:top w:val="none" w:sz="0" w:space="0" w:color="auto"/>
                                        <w:left w:val="none" w:sz="0" w:space="0" w:color="auto"/>
                                        <w:bottom w:val="none" w:sz="0" w:space="0" w:color="auto"/>
                                        <w:right w:val="none" w:sz="0" w:space="0" w:color="auto"/>
                                      </w:divBdr>
                                      <w:divsChild>
                                        <w:div w:id="18578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275730">
                          <w:marLeft w:val="0"/>
                          <w:marRight w:val="0"/>
                          <w:marTop w:val="0"/>
                          <w:marBottom w:val="0"/>
                          <w:divBdr>
                            <w:top w:val="none" w:sz="0" w:space="0" w:color="auto"/>
                            <w:left w:val="none" w:sz="0" w:space="0" w:color="auto"/>
                            <w:bottom w:val="none" w:sz="0" w:space="0" w:color="auto"/>
                            <w:right w:val="none" w:sz="0" w:space="0" w:color="auto"/>
                          </w:divBdr>
                          <w:divsChild>
                            <w:div w:id="1387605107">
                              <w:marLeft w:val="0"/>
                              <w:marRight w:val="0"/>
                              <w:marTop w:val="0"/>
                              <w:marBottom w:val="0"/>
                              <w:divBdr>
                                <w:top w:val="none" w:sz="0" w:space="0" w:color="auto"/>
                                <w:left w:val="none" w:sz="0" w:space="0" w:color="auto"/>
                                <w:bottom w:val="none" w:sz="0" w:space="0" w:color="auto"/>
                                <w:right w:val="none" w:sz="0" w:space="0" w:color="auto"/>
                              </w:divBdr>
                              <w:divsChild>
                                <w:div w:id="663557494">
                                  <w:marLeft w:val="0"/>
                                  <w:marRight w:val="0"/>
                                  <w:marTop w:val="0"/>
                                  <w:marBottom w:val="0"/>
                                  <w:divBdr>
                                    <w:top w:val="none" w:sz="0" w:space="0" w:color="auto"/>
                                    <w:left w:val="none" w:sz="0" w:space="0" w:color="auto"/>
                                    <w:bottom w:val="none" w:sz="0" w:space="0" w:color="auto"/>
                                    <w:right w:val="none" w:sz="0" w:space="0" w:color="auto"/>
                                  </w:divBdr>
                                  <w:divsChild>
                                    <w:div w:id="444347904">
                                      <w:marLeft w:val="0"/>
                                      <w:marRight w:val="0"/>
                                      <w:marTop w:val="0"/>
                                      <w:marBottom w:val="0"/>
                                      <w:divBdr>
                                        <w:top w:val="none" w:sz="0" w:space="0" w:color="auto"/>
                                        <w:left w:val="none" w:sz="0" w:space="0" w:color="auto"/>
                                        <w:bottom w:val="none" w:sz="0" w:space="0" w:color="auto"/>
                                        <w:right w:val="none" w:sz="0" w:space="0" w:color="auto"/>
                                      </w:divBdr>
                                      <w:divsChild>
                                        <w:div w:id="112337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586191">
                          <w:marLeft w:val="0"/>
                          <w:marRight w:val="0"/>
                          <w:marTop w:val="0"/>
                          <w:marBottom w:val="0"/>
                          <w:divBdr>
                            <w:top w:val="none" w:sz="0" w:space="0" w:color="auto"/>
                            <w:left w:val="none" w:sz="0" w:space="0" w:color="auto"/>
                            <w:bottom w:val="none" w:sz="0" w:space="0" w:color="auto"/>
                            <w:right w:val="none" w:sz="0" w:space="0" w:color="auto"/>
                          </w:divBdr>
                          <w:divsChild>
                            <w:div w:id="2090034891">
                              <w:marLeft w:val="0"/>
                              <w:marRight w:val="0"/>
                              <w:marTop w:val="0"/>
                              <w:marBottom w:val="0"/>
                              <w:divBdr>
                                <w:top w:val="none" w:sz="0" w:space="0" w:color="auto"/>
                                <w:left w:val="none" w:sz="0" w:space="0" w:color="auto"/>
                                <w:bottom w:val="none" w:sz="0" w:space="0" w:color="auto"/>
                                <w:right w:val="none" w:sz="0" w:space="0" w:color="auto"/>
                              </w:divBdr>
                              <w:divsChild>
                                <w:div w:id="1862352086">
                                  <w:marLeft w:val="0"/>
                                  <w:marRight w:val="0"/>
                                  <w:marTop w:val="0"/>
                                  <w:marBottom w:val="0"/>
                                  <w:divBdr>
                                    <w:top w:val="none" w:sz="0" w:space="0" w:color="auto"/>
                                    <w:left w:val="none" w:sz="0" w:space="0" w:color="auto"/>
                                    <w:bottom w:val="none" w:sz="0" w:space="0" w:color="auto"/>
                                    <w:right w:val="none" w:sz="0" w:space="0" w:color="auto"/>
                                  </w:divBdr>
                                  <w:divsChild>
                                    <w:div w:id="1404836271">
                                      <w:marLeft w:val="0"/>
                                      <w:marRight w:val="0"/>
                                      <w:marTop w:val="0"/>
                                      <w:marBottom w:val="0"/>
                                      <w:divBdr>
                                        <w:top w:val="none" w:sz="0" w:space="0" w:color="auto"/>
                                        <w:left w:val="none" w:sz="0" w:space="0" w:color="auto"/>
                                        <w:bottom w:val="none" w:sz="0" w:space="0" w:color="auto"/>
                                        <w:right w:val="none" w:sz="0" w:space="0" w:color="auto"/>
                                      </w:divBdr>
                                      <w:divsChild>
                                        <w:div w:id="19525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738987">
                          <w:marLeft w:val="0"/>
                          <w:marRight w:val="0"/>
                          <w:marTop w:val="240"/>
                          <w:marBottom w:val="0"/>
                          <w:divBdr>
                            <w:top w:val="none" w:sz="0" w:space="0" w:color="auto"/>
                            <w:left w:val="none" w:sz="0" w:space="0" w:color="auto"/>
                            <w:bottom w:val="none" w:sz="0" w:space="0" w:color="auto"/>
                            <w:right w:val="none" w:sz="0" w:space="0" w:color="auto"/>
                          </w:divBdr>
                          <w:divsChild>
                            <w:div w:id="540635760">
                              <w:marLeft w:val="0"/>
                              <w:marRight w:val="0"/>
                              <w:marTop w:val="0"/>
                              <w:marBottom w:val="0"/>
                              <w:divBdr>
                                <w:top w:val="none" w:sz="0" w:space="0" w:color="auto"/>
                                <w:left w:val="none" w:sz="0" w:space="0" w:color="auto"/>
                                <w:bottom w:val="none" w:sz="0" w:space="0" w:color="auto"/>
                                <w:right w:val="none" w:sz="0" w:space="0" w:color="auto"/>
                              </w:divBdr>
                              <w:divsChild>
                                <w:div w:id="2024820212">
                                  <w:marLeft w:val="0"/>
                                  <w:marRight w:val="0"/>
                                  <w:marTop w:val="0"/>
                                  <w:marBottom w:val="0"/>
                                  <w:divBdr>
                                    <w:top w:val="none" w:sz="0" w:space="0" w:color="auto"/>
                                    <w:left w:val="none" w:sz="0" w:space="0" w:color="auto"/>
                                    <w:bottom w:val="none" w:sz="0" w:space="0" w:color="auto"/>
                                    <w:right w:val="none" w:sz="0" w:space="0" w:color="auto"/>
                                  </w:divBdr>
                                  <w:divsChild>
                                    <w:div w:id="381711126">
                                      <w:marLeft w:val="0"/>
                                      <w:marRight w:val="0"/>
                                      <w:marTop w:val="0"/>
                                      <w:marBottom w:val="0"/>
                                      <w:divBdr>
                                        <w:top w:val="none" w:sz="0" w:space="0" w:color="auto"/>
                                        <w:left w:val="none" w:sz="0" w:space="0" w:color="auto"/>
                                        <w:bottom w:val="none" w:sz="0" w:space="0" w:color="auto"/>
                                        <w:right w:val="none" w:sz="0" w:space="0" w:color="auto"/>
                                      </w:divBdr>
                                    </w:div>
                                    <w:div w:id="194079114">
                                      <w:marLeft w:val="0"/>
                                      <w:marRight w:val="0"/>
                                      <w:marTop w:val="0"/>
                                      <w:marBottom w:val="0"/>
                                      <w:divBdr>
                                        <w:top w:val="none" w:sz="0" w:space="0" w:color="auto"/>
                                        <w:left w:val="none" w:sz="0" w:space="0" w:color="auto"/>
                                        <w:bottom w:val="none" w:sz="0" w:space="0" w:color="auto"/>
                                        <w:right w:val="none" w:sz="0" w:space="0" w:color="auto"/>
                                      </w:divBdr>
                                      <w:divsChild>
                                        <w:div w:id="1350645998">
                                          <w:marLeft w:val="0"/>
                                          <w:marRight w:val="0"/>
                                          <w:marTop w:val="0"/>
                                          <w:marBottom w:val="0"/>
                                          <w:divBdr>
                                            <w:top w:val="none" w:sz="0" w:space="0" w:color="auto"/>
                                            <w:left w:val="none" w:sz="0" w:space="0" w:color="auto"/>
                                            <w:bottom w:val="none" w:sz="0" w:space="0" w:color="auto"/>
                                            <w:right w:val="none" w:sz="0" w:space="0" w:color="auto"/>
                                          </w:divBdr>
                                          <w:divsChild>
                                            <w:div w:id="9401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4418175">
      <w:bodyDiv w:val="1"/>
      <w:marLeft w:val="0"/>
      <w:marRight w:val="0"/>
      <w:marTop w:val="0"/>
      <w:marBottom w:val="0"/>
      <w:divBdr>
        <w:top w:val="none" w:sz="0" w:space="0" w:color="auto"/>
        <w:left w:val="none" w:sz="0" w:space="0" w:color="auto"/>
        <w:bottom w:val="none" w:sz="0" w:space="0" w:color="auto"/>
        <w:right w:val="none" w:sz="0" w:space="0" w:color="auto"/>
      </w:divBdr>
      <w:divsChild>
        <w:div w:id="1741636560">
          <w:marLeft w:val="0"/>
          <w:marRight w:val="0"/>
          <w:marTop w:val="0"/>
          <w:marBottom w:val="0"/>
          <w:divBdr>
            <w:top w:val="none" w:sz="0" w:space="0" w:color="auto"/>
            <w:left w:val="none" w:sz="0" w:space="0" w:color="auto"/>
            <w:bottom w:val="none" w:sz="0" w:space="0" w:color="auto"/>
            <w:right w:val="none" w:sz="0" w:space="0" w:color="auto"/>
          </w:divBdr>
        </w:div>
        <w:div w:id="815488058">
          <w:marLeft w:val="0"/>
          <w:marRight w:val="0"/>
          <w:marTop w:val="0"/>
          <w:marBottom w:val="0"/>
          <w:divBdr>
            <w:top w:val="none" w:sz="0" w:space="0" w:color="auto"/>
            <w:left w:val="none" w:sz="0" w:space="0" w:color="auto"/>
            <w:bottom w:val="none" w:sz="0" w:space="0" w:color="auto"/>
            <w:right w:val="none" w:sz="0" w:space="0" w:color="auto"/>
          </w:divBdr>
        </w:div>
        <w:div w:id="1372538378">
          <w:marLeft w:val="0"/>
          <w:marRight w:val="0"/>
          <w:marTop w:val="0"/>
          <w:marBottom w:val="0"/>
          <w:divBdr>
            <w:top w:val="none" w:sz="0" w:space="0" w:color="auto"/>
            <w:left w:val="none" w:sz="0" w:space="0" w:color="auto"/>
            <w:bottom w:val="none" w:sz="0" w:space="0" w:color="auto"/>
            <w:right w:val="none" w:sz="0" w:space="0" w:color="auto"/>
          </w:divBdr>
        </w:div>
        <w:div w:id="491681661">
          <w:marLeft w:val="0"/>
          <w:marRight w:val="0"/>
          <w:marTop w:val="0"/>
          <w:marBottom w:val="0"/>
          <w:divBdr>
            <w:top w:val="none" w:sz="0" w:space="0" w:color="auto"/>
            <w:left w:val="none" w:sz="0" w:space="0" w:color="auto"/>
            <w:bottom w:val="none" w:sz="0" w:space="0" w:color="auto"/>
            <w:right w:val="none" w:sz="0" w:space="0" w:color="auto"/>
          </w:divBdr>
        </w:div>
        <w:div w:id="858812988">
          <w:marLeft w:val="0"/>
          <w:marRight w:val="0"/>
          <w:marTop w:val="0"/>
          <w:marBottom w:val="0"/>
          <w:divBdr>
            <w:top w:val="none" w:sz="0" w:space="0" w:color="auto"/>
            <w:left w:val="none" w:sz="0" w:space="0" w:color="auto"/>
            <w:bottom w:val="none" w:sz="0" w:space="0" w:color="auto"/>
            <w:right w:val="none" w:sz="0" w:space="0" w:color="auto"/>
          </w:divBdr>
        </w:div>
        <w:div w:id="119610446">
          <w:marLeft w:val="0"/>
          <w:marRight w:val="0"/>
          <w:marTop w:val="0"/>
          <w:marBottom w:val="0"/>
          <w:divBdr>
            <w:top w:val="none" w:sz="0" w:space="0" w:color="auto"/>
            <w:left w:val="none" w:sz="0" w:space="0" w:color="auto"/>
            <w:bottom w:val="none" w:sz="0" w:space="0" w:color="auto"/>
            <w:right w:val="none" w:sz="0" w:space="0" w:color="auto"/>
          </w:divBdr>
        </w:div>
        <w:div w:id="1588271190">
          <w:marLeft w:val="0"/>
          <w:marRight w:val="0"/>
          <w:marTop w:val="0"/>
          <w:marBottom w:val="0"/>
          <w:divBdr>
            <w:top w:val="none" w:sz="0" w:space="0" w:color="auto"/>
            <w:left w:val="none" w:sz="0" w:space="0" w:color="auto"/>
            <w:bottom w:val="none" w:sz="0" w:space="0" w:color="auto"/>
            <w:right w:val="none" w:sz="0" w:space="0" w:color="auto"/>
          </w:divBdr>
        </w:div>
        <w:div w:id="495415595">
          <w:marLeft w:val="0"/>
          <w:marRight w:val="0"/>
          <w:marTop w:val="0"/>
          <w:marBottom w:val="0"/>
          <w:divBdr>
            <w:top w:val="none" w:sz="0" w:space="0" w:color="auto"/>
            <w:left w:val="none" w:sz="0" w:space="0" w:color="auto"/>
            <w:bottom w:val="none" w:sz="0" w:space="0" w:color="auto"/>
            <w:right w:val="none" w:sz="0" w:space="0" w:color="auto"/>
          </w:divBdr>
        </w:div>
        <w:div w:id="742796116">
          <w:marLeft w:val="0"/>
          <w:marRight w:val="0"/>
          <w:marTop w:val="0"/>
          <w:marBottom w:val="0"/>
          <w:divBdr>
            <w:top w:val="none" w:sz="0" w:space="0" w:color="auto"/>
            <w:left w:val="none" w:sz="0" w:space="0" w:color="auto"/>
            <w:bottom w:val="none" w:sz="0" w:space="0" w:color="auto"/>
            <w:right w:val="none" w:sz="0" w:space="0" w:color="auto"/>
          </w:divBdr>
        </w:div>
        <w:div w:id="1365054427">
          <w:marLeft w:val="0"/>
          <w:marRight w:val="0"/>
          <w:marTop w:val="0"/>
          <w:marBottom w:val="0"/>
          <w:divBdr>
            <w:top w:val="none" w:sz="0" w:space="0" w:color="auto"/>
            <w:left w:val="none" w:sz="0" w:space="0" w:color="auto"/>
            <w:bottom w:val="none" w:sz="0" w:space="0" w:color="auto"/>
            <w:right w:val="none" w:sz="0" w:space="0" w:color="auto"/>
          </w:divBdr>
        </w:div>
        <w:div w:id="999969504">
          <w:marLeft w:val="0"/>
          <w:marRight w:val="0"/>
          <w:marTop w:val="0"/>
          <w:marBottom w:val="0"/>
          <w:divBdr>
            <w:top w:val="none" w:sz="0" w:space="0" w:color="auto"/>
            <w:left w:val="none" w:sz="0" w:space="0" w:color="auto"/>
            <w:bottom w:val="none" w:sz="0" w:space="0" w:color="auto"/>
            <w:right w:val="none" w:sz="0" w:space="0" w:color="auto"/>
          </w:divBdr>
        </w:div>
        <w:div w:id="2035692509">
          <w:marLeft w:val="0"/>
          <w:marRight w:val="0"/>
          <w:marTop w:val="0"/>
          <w:marBottom w:val="0"/>
          <w:divBdr>
            <w:top w:val="none" w:sz="0" w:space="0" w:color="auto"/>
            <w:left w:val="none" w:sz="0" w:space="0" w:color="auto"/>
            <w:bottom w:val="none" w:sz="0" w:space="0" w:color="auto"/>
            <w:right w:val="none" w:sz="0" w:space="0" w:color="auto"/>
          </w:divBdr>
        </w:div>
        <w:div w:id="735932069">
          <w:marLeft w:val="0"/>
          <w:marRight w:val="0"/>
          <w:marTop w:val="0"/>
          <w:marBottom w:val="0"/>
          <w:divBdr>
            <w:top w:val="none" w:sz="0" w:space="0" w:color="auto"/>
            <w:left w:val="none" w:sz="0" w:space="0" w:color="auto"/>
            <w:bottom w:val="none" w:sz="0" w:space="0" w:color="auto"/>
            <w:right w:val="none" w:sz="0" w:space="0" w:color="auto"/>
          </w:divBdr>
        </w:div>
        <w:div w:id="1773352808">
          <w:marLeft w:val="0"/>
          <w:marRight w:val="0"/>
          <w:marTop w:val="0"/>
          <w:marBottom w:val="0"/>
          <w:divBdr>
            <w:top w:val="none" w:sz="0" w:space="0" w:color="auto"/>
            <w:left w:val="none" w:sz="0" w:space="0" w:color="auto"/>
            <w:bottom w:val="none" w:sz="0" w:space="0" w:color="auto"/>
            <w:right w:val="none" w:sz="0" w:space="0" w:color="auto"/>
          </w:divBdr>
        </w:div>
        <w:div w:id="690029665">
          <w:marLeft w:val="0"/>
          <w:marRight w:val="0"/>
          <w:marTop w:val="0"/>
          <w:marBottom w:val="0"/>
          <w:divBdr>
            <w:top w:val="none" w:sz="0" w:space="0" w:color="auto"/>
            <w:left w:val="none" w:sz="0" w:space="0" w:color="auto"/>
            <w:bottom w:val="none" w:sz="0" w:space="0" w:color="auto"/>
            <w:right w:val="none" w:sz="0" w:space="0" w:color="auto"/>
          </w:divBdr>
        </w:div>
        <w:div w:id="2105417765">
          <w:marLeft w:val="0"/>
          <w:marRight w:val="0"/>
          <w:marTop w:val="0"/>
          <w:marBottom w:val="0"/>
          <w:divBdr>
            <w:top w:val="none" w:sz="0" w:space="0" w:color="auto"/>
            <w:left w:val="none" w:sz="0" w:space="0" w:color="auto"/>
            <w:bottom w:val="none" w:sz="0" w:space="0" w:color="auto"/>
            <w:right w:val="none" w:sz="0" w:space="0" w:color="auto"/>
          </w:divBdr>
        </w:div>
        <w:div w:id="1306084824">
          <w:marLeft w:val="0"/>
          <w:marRight w:val="0"/>
          <w:marTop w:val="0"/>
          <w:marBottom w:val="0"/>
          <w:divBdr>
            <w:top w:val="none" w:sz="0" w:space="0" w:color="auto"/>
            <w:left w:val="none" w:sz="0" w:space="0" w:color="auto"/>
            <w:bottom w:val="none" w:sz="0" w:space="0" w:color="auto"/>
            <w:right w:val="none" w:sz="0" w:space="0" w:color="auto"/>
          </w:divBdr>
        </w:div>
        <w:div w:id="202790077">
          <w:marLeft w:val="0"/>
          <w:marRight w:val="0"/>
          <w:marTop w:val="0"/>
          <w:marBottom w:val="0"/>
          <w:divBdr>
            <w:top w:val="none" w:sz="0" w:space="0" w:color="auto"/>
            <w:left w:val="none" w:sz="0" w:space="0" w:color="auto"/>
            <w:bottom w:val="none" w:sz="0" w:space="0" w:color="auto"/>
            <w:right w:val="none" w:sz="0" w:space="0" w:color="auto"/>
          </w:divBdr>
        </w:div>
        <w:div w:id="1870727436">
          <w:marLeft w:val="0"/>
          <w:marRight w:val="0"/>
          <w:marTop w:val="0"/>
          <w:marBottom w:val="0"/>
          <w:divBdr>
            <w:top w:val="none" w:sz="0" w:space="0" w:color="auto"/>
            <w:left w:val="none" w:sz="0" w:space="0" w:color="auto"/>
            <w:bottom w:val="none" w:sz="0" w:space="0" w:color="auto"/>
            <w:right w:val="none" w:sz="0" w:space="0" w:color="auto"/>
          </w:divBdr>
        </w:div>
        <w:div w:id="516576037">
          <w:marLeft w:val="0"/>
          <w:marRight w:val="0"/>
          <w:marTop w:val="0"/>
          <w:marBottom w:val="0"/>
          <w:divBdr>
            <w:top w:val="none" w:sz="0" w:space="0" w:color="auto"/>
            <w:left w:val="none" w:sz="0" w:space="0" w:color="auto"/>
            <w:bottom w:val="none" w:sz="0" w:space="0" w:color="auto"/>
            <w:right w:val="none" w:sz="0" w:space="0" w:color="auto"/>
          </w:divBdr>
        </w:div>
        <w:div w:id="1355809954">
          <w:marLeft w:val="0"/>
          <w:marRight w:val="0"/>
          <w:marTop w:val="0"/>
          <w:marBottom w:val="0"/>
          <w:divBdr>
            <w:top w:val="none" w:sz="0" w:space="0" w:color="auto"/>
            <w:left w:val="none" w:sz="0" w:space="0" w:color="auto"/>
            <w:bottom w:val="none" w:sz="0" w:space="0" w:color="auto"/>
            <w:right w:val="none" w:sz="0" w:space="0" w:color="auto"/>
          </w:divBdr>
        </w:div>
        <w:div w:id="1245799261">
          <w:marLeft w:val="0"/>
          <w:marRight w:val="0"/>
          <w:marTop w:val="0"/>
          <w:marBottom w:val="0"/>
          <w:divBdr>
            <w:top w:val="none" w:sz="0" w:space="0" w:color="auto"/>
            <w:left w:val="none" w:sz="0" w:space="0" w:color="auto"/>
            <w:bottom w:val="none" w:sz="0" w:space="0" w:color="auto"/>
            <w:right w:val="none" w:sz="0" w:space="0" w:color="auto"/>
          </w:divBdr>
        </w:div>
        <w:div w:id="481121753">
          <w:marLeft w:val="0"/>
          <w:marRight w:val="0"/>
          <w:marTop w:val="0"/>
          <w:marBottom w:val="0"/>
          <w:divBdr>
            <w:top w:val="none" w:sz="0" w:space="0" w:color="auto"/>
            <w:left w:val="none" w:sz="0" w:space="0" w:color="auto"/>
            <w:bottom w:val="none" w:sz="0" w:space="0" w:color="auto"/>
            <w:right w:val="none" w:sz="0" w:space="0" w:color="auto"/>
          </w:divBdr>
        </w:div>
        <w:div w:id="350493598">
          <w:marLeft w:val="0"/>
          <w:marRight w:val="0"/>
          <w:marTop w:val="0"/>
          <w:marBottom w:val="0"/>
          <w:divBdr>
            <w:top w:val="none" w:sz="0" w:space="0" w:color="auto"/>
            <w:left w:val="none" w:sz="0" w:space="0" w:color="auto"/>
            <w:bottom w:val="none" w:sz="0" w:space="0" w:color="auto"/>
            <w:right w:val="none" w:sz="0" w:space="0" w:color="auto"/>
          </w:divBdr>
        </w:div>
        <w:div w:id="243340567">
          <w:marLeft w:val="0"/>
          <w:marRight w:val="0"/>
          <w:marTop w:val="0"/>
          <w:marBottom w:val="0"/>
          <w:divBdr>
            <w:top w:val="none" w:sz="0" w:space="0" w:color="auto"/>
            <w:left w:val="none" w:sz="0" w:space="0" w:color="auto"/>
            <w:bottom w:val="none" w:sz="0" w:space="0" w:color="auto"/>
            <w:right w:val="none" w:sz="0" w:space="0" w:color="auto"/>
          </w:divBdr>
        </w:div>
        <w:div w:id="591546654">
          <w:marLeft w:val="0"/>
          <w:marRight w:val="0"/>
          <w:marTop w:val="0"/>
          <w:marBottom w:val="0"/>
          <w:divBdr>
            <w:top w:val="none" w:sz="0" w:space="0" w:color="auto"/>
            <w:left w:val="none" w:sz="0" w:space="0" w:color="auto"/>
            <w:bottom w:val="none" w:sz="0" w:space="0" w:color="auto"/>
            <w:right w:val="none" w:sz="0" w:space="0" w:color="auto"/>
          </w:divBdr>
        </w:div>
        <w:div w:id="354889878">
          <w:marLeft w:val="0"/>
          <w:marRight w:val="0"/>
          <w:marTop w:val="0"/>
          <w:marBottom w:val="0"/>
          <w:divBdr>
            <w:top w:val="none" w:sz="0" w:space="0" w:color="auto"/>
            <w:left w:val="none" w:sz="0" w:space="0" w:color="auto"/>
            <w:bottom w:val="none" w:sz="0" w:space="0" w:color="auto"/>
            <w:right w:val="none" w:sz="0" w:space="0" w:color="auto"/>
          </w:divBdr>
        </w:div>
        <w:div w:id="17656636">
          <w:marLeft w:val="0"/>
          <w:marRight w:val="0"/>
          <w:marTop w:val="0"/>
          <w:marBottom w:val="0"/>
          <w:divBdr>
            <w:top w:val="none" w:sz="0" w:space="0" w:color="auto"/>
            <w:left w:val="none" w:sz="0" w:space="0" w:color="auto"/>
            <w:bottom w:val="none" w:sz="0" w:space="0" w:color="auto"/>
            <w:right w:val="none" w:sz="0" w:space="0" w:color="auto"/>
          </w:divBdr>
        </w:div>
        <w:div w:id="2002150204">
          <w:marLeft w:val="0"/>
          <w:marRight w:val="0"/>
          <w:marTop w:val="0"/>
          <w:marBottom w:val="0"/>
          <w:divBdr>
            <w:top w:val="none" w:sz="0" w:space="0" w:color="auto"/>
            <w:left w:val="none" w:sz="0" w:space="0" w:color="auto"/>
            <w:bottom w:val="none" w:sz="0" w:space="0" w:color="auto"/>
            <w:right w:val="none" w:sz="0" w:space="0" w:color="auto"/>
          </w:divBdr>
        </w:div>
        <w:div w:id="347372111">
          <w:marLeft w:val="0"/>
          <w:marRight w:val="0"/>
          <w:marTop w:val="0"/>
          <w:marBottom w:val="0"/>
          <w:divBdr>
            <w:top w:val="none" w:sz="0" w:space="0" w:color="auto"/>
            <w:left w:val="none" w:sz="0" w:space="0" w:color="auto"/>
            <w:bottom w:val="none" w:sz="0" w:space="0" w:color="auto"/>
            <w:right w:val="none" w:sz="0" w:space="0" w:color="auto"/>
          </w:divBdr>
        </w:div>
        <w:div w:id="1572236034">
          <w:marLeft w:val="0"/>
          <w:marRight w:val="0"/>
          <w:marTop w:val="0"/>
          <w:marBottom w:val="0"/>
          <w:divBdr>
            <w:top w:val="none" w:sz="0" w:space="0" w:color="auto"/>
            <w:left w:val="none" w:sz="0" w:space="0" w:color="auto"/>
            <w:bottom w:val="none" w:sz="0" w:space="0" w:color="auto"/>
            <w:right w:val="none" w:sz="0" w:space="0" w:color="auto"/>
          </w:divBdr>
        </w:div>
        <w:div w:id="1496993933">
          <w:marLeft w:val="0"/>
          <w:marRight w:val="0"/>
          <w:marTop w:val="0"/>
          <w:marBottom w:val="0"/>
          <w:divBdr>
            <w:top w:val="none" w:sz="0" w:space="0" w:color="auto"/>
            <w:left w:val="none" w:sz="0" w:space="0" w:color="auto"/>
            <w:bottom w:val="none" w:sz="0" w:space="0" w:color="auto"/>
            <w:right w:val="none" w:sz="0" w:space="0" w:color="auto"/>
          </w:divBdr>
        </w:div>
        <w:div w:id="1587297945">
          <w:marLeft w:val="0"/>
          <w:marRight w:val="0"/>
          <w:marTop w:val="0"/>
          <w:marBottom w:val="0"/>
          <w:divBdr>
            <w:top w:val="none" w:sz="0" w:space="0" w:color="auto"/>
            <w:left w:val="none" w:sz="0" w:space="0" w:color="auto"/>
            <w:bottom w:val="none" w:sz="0" w:space="0" w:color="auto"/>
            <w:right w:val="none" w:sz="0" w:space="0" w:color="auto"/>
          </w:divBdr>
        </w:div>
        <w:div w:id="320621413">
          <w:marLeft w:val="0"/>
          <w:marRight w:val="0"/>
          <w:marTop w:val="0"/>
          <w:marBottom w:val="0"/>
          <w:divBdr>
            <w:top w:val="none" w:sz="0" w:space="0" w:color="auto"/>
            <w:left w:val="none" w:sz="0" w:space="0" w:color="auto"/>
            <w:bottom w:val="none" w:sz="0" w:space="0" w:color="auto"/>
            <w:right w:val="none" w:sz="0" w:space="0" w:color="auto"/>
          </w:divBdr>
        </w:div>
        <w:div w:id="2063599341">
          <w:marLeft w:val="0"/>
          <w:marRight w:val="0"/>
          <w:marTop w:val="0"/>
          <w:marBottom w:val="0"/>
          <w:divBdr>
            <w:top w:val="none" w:sz="0" w:space="0" w:color="auto"/>
            <w:left w:val="none" w:sz="0" w:space="0" w:color="auto"/>
            <w:bottom w:val="none" w:sz="0" w:space="0" w:color="auto"/>
            <w:right w:val="none" w:sz="0" w:space="0" w:color="auto"/>
          </w:divBdr>
        </w:div>
        <w:div w:id="1161046317">
          <w:marLeft w:val="0"/>
          <w:marRight w:val="0"/>
          <w:marTop w:val="0"/>
          <w:marBottom w:val="0"/>
          <w:divBdr>
            <w:top w:val="none" w:sz="0" w:space="0" w:color="auto"/>
            <w:left w:val="none" w:sz="0" w:space="0" w:color="auto"/>
            <w:bottom w:val="none" w:sz="0" w:space="0" w:color="auto"/>
            <w:right w:val="none" w:sz="0" w:space="0" w:color="auto"/>
          </w:divBdr>
        </w:div>
        <w:div w:id="903491684">
          <w:marLeft w:val="0"/>
          <w:marRight w:val="0"/>
          <w:marTop w:val="0"/>
          <w:marBottom w:val="0"/>
          <w:divBdr>
            <w:top w:val="none" w:sz="0" w:space="0" w:color="auto"/>
            <w:left w:val="none" w:sz="0" w:space="0" w:color="auto"/>
            <w:bottom w:val="none" w:sz="0" w:space="0" w:color="auto"/>
            <w:right w:val="none" w:sz="0" w:space="0" w:color="auto"/>
          </w:divBdr>
        </w:div>
        <w:div w:id="2103600309">
          <w:marLeft w:val="0"/>
          <w:marRight w:val="0"/>
          <w:marTop w:val="0"/>
          <w:marBottom w:val="0"/>
          <w:divBdr>
            <w:top w:val="none" w:sz="0" w:space="0" w:color="auto"/>
            <w:left w:val="none" w:sz="0" w:space="0" w:color="auto"/>
            <w:bottom w:val="none" w:sz="0" w:space="0" w:color="auto"/>
            <w:right w:val="none" w:sz="0" w:space="0" w:color="auto"/>
          </w:divBdr>
        </w:div>
        <w:div w:id="555894773">
          <w:marLeft w:val="0"/>
          <w:marRight w:val="0"/>
          <w:marTop w:val="0"/>
          <w:marBottom w:val="0"/>
          <w:divBdr>
            <w:top w:val="none" w:sz="0" w:space="0" w:color="auto"/>
            <w:left w:val="none" w:sz="0" w:space="0" w:color="auto"/>
            <w:bottom w:val="none" w:sz="0" w:space="0" w:color="auto"/>
            <w:right w:val="none" w:sz="0" w:space="0" w:color="auto"/>
          </w:divBdr>
        </w:div>
        <w:div w:id="605238488">
          <w:marLeft w:val="0"/>
          <w:marRight w:val="0"/>
          <w:marTop w:val="0"/>
          <w:marBottom w:val="0"/>
          <w:divBdr>
            <w:top w:val="none" w:sz="0" w:space="0" w:color="auto"/>
            <w:left w:val="none" w:sz="0" w:space="0" w:color="auto"/>
            <w:bottom w:val="none" w:sz="0" w:space="0" w:color="auto"/>
            <w:right w:val="none" w:sz="0" w:space="0" w:color="auto"/>
          </w:divBdr>
        </w:div>
        <w:div w:id="1394966525">
          <w:marLeft w:val="0"/>
          <w:marRight w:val="0"/>
          <w:marTop w:val="0"/>
          <w:marBottom w:val="0"/>
          <w:divBdr>
            <w:top w:val="none" w:sz="0" w:space="0" w:color="auto"/>
            <w:left w:val="none" w:sz="0" w:space="0" w:color="auto"/>
            <w:bottom w:val="none" w:sz="0" w:space="0" w:color="auto"/>
            <w:right w:val="none" w:sz="0" w:space="0" w:color="auto"/>
          </w:divBdr>
        </w:div>
        <w:div w:id="724835813">
          <w:marLeft w:val="0"/>
          <w:marRight w:val="0"/>
          <w:marTop w:val="0"/>
          <w:marBottom w:val="0"/>
          <w:divBdr>
            <w:top w:val="none" w:sz="0" w:space="0" w:color="auto"/>
            <w:left w:val="none" w:sz="0" w:space="0" w:color="auto"/>
            <w:bottom w:val="none" w:sz="0" w:space="0" w:color="auto"/>
            <w:right w:val="none" w:sz="0" w:space="0" w:color="auto"/>
          </w:divBdr>
        </w:div>
        <w:div w:id="2072728848">
          <w:marLeft w:val="0"/>
          <w:marRight w:val="0"/>
          <w:marTop w:val="0"/>
          <w:marBottom w:val="0"/>
          <w:divBdr>
            <w:top w:val="none" w:sz="0" w:space="0" w:color="auto"/>
            <w:left w:val="none" w:sz="0" w:space="0" w:color="auto"/>
            <w:bottom w:val="none" w:sz="0" w:space="0" w:color="auto"/>
            <w:right w:val="none" w:sz="0" w:space="0" w:color="auto"/>
          </w:divBdr>
        </w:div>
        <w:div w:id="1966616680">
          <w:marLeft w:val="0"/>
          <w:marRight w:val="0"/>
          <w:marTop w:val="0"/>
          <w:marBottom w:val="0"/>
          <w:divBdr>
            <w:top w:val="none" w:sz="0" w:space="0" w:color="auto"/>
            <w:left w:val="none" w:sz="0" w:space="0" w:color="auto"/>
            <w:bottom w:val="none" w:sz="0" w:space="0" w:color="auto"/>
            <w:right w:val="none" w:sz="0" w:space="0" w:color="auto"/>
          </w:divBdr>
        </w:div>
        <w:div w:id="644743901">
          <w:marLeft w:val="0"/>
          <w:marRight w:val="0"/>
          <w:marTop w:val="0"/>
          <w:marBottom w:val="0"/>
          <w:divBdr>
            <w:top w:val="none" w:sz="0" w:space="0" w:color="auto"/>
            <w:left w:val="none" w:sz="0" w:space="0" w:color="auto"/>
            <w:bottom w:val="none" w:sz="0" w:space="0" w:color="auto"/>
            <w:right w:val="none" w:sz="0" w:space="0" w:color="auto"/>
          </w:divBdr>
        </w:div>
        <w:div w:id="1560752445">
          <w:marLeft w:val="0"/>
          <w:marRight w:val="0"/>
          <w:marTop w:val="0"/>
          <w:marBottom w:val="0"/>
          <w:divBdr>
            <w:top w:val="none" w:sz="0" w:space="0" w:color="auto"/>
            <w:left w:val="none" w:sz="0" w:space="0" w:color="auto"/>
            <w:bottom w:val="none" w:sz="0" w:space="0" w:color="auto"/>
            <w:right w:val="none" w:sz="0" w:space="0" w:color="auto"/>
          </w:divBdr>
        </w:div>
        <w:div w:id="278031882">
          <w:marLeft w:val="0"/>
          <w:marRight w:val="0"/>
          <w:marTop w:val="0"/>
          <w:marBottom w:val="0"/>
          <w:divBdr>
            <w:top w:val="none" w:sz="0" w:space="0" w:color="auto"/>
            <w:left w:val="none" w:sz="0" w:space="0" w:color="auto"/>
            <w:bottom w:val="none" w:sz="0" w:space="0" w:color="auto"/>
            <w:right w:val="none" w:sz="0" w:space="0" w:color="auto"/>
          </w:divBdr>
        </w:div>
        <w:div w:id="601454709">
          <w:marLeft w:val="0"/>
          <w:marRight w:val="0"/>
          <w:marTop w:val="0"/>
          <w:marBottom w:val="0"/>
          <w:divBdr>
            <w:top w:val="none" w:sz="0" w:space="0" w:color="auto"/>
            <w:left w:val="none" w:sz="0" w:space="0" w:color="auto"/>
            <w:bottom w:val="none" w:sz="0" w:space="0" w:color="auto"/>
            <w:right w:val="none" w:sz="0" w:space="0" w:color="auto"/>
          </w:divBdr>
        </w:div>
        <w:div w:id="1478105849">
          <w:marLeft w:val="0"/>
          <w:marRight w:val="0"/>
          <w:marTop w:val="0"/>
          <w:marBottom w:val="0"/>
          <w:divBdr>
            <w:top w:val="none" w:sz="0" w:space="0" w:color="auto"/>
            <w:left w:val="none" w:sz="0" w:space="0" w:color="auto"/>
            <w:bottom w:val="none" w:sz="0" w:space="0" w:color="auto"/>
            <w:right w:val="none" w:sz="0" w:space="0" w:color="auto"/>
          </w:divBdr>
        </w:div>
        <w:div w:id="1320108895">
          <w:marLeft w:val="0"/>
          <w:marRight w:val="0"/>
          <w:marTop w:val="0"/>
          <w:marBottom w:val="0"/>
          <w:divBdr>
            <w:top w:val="none" w:sz="0" w:space="0" w:color="auto"/>
            <w:left w:val="none" w:sz="0" w:space="0" w:color="auto"/>
            <w:bottom w:val="none" w:sz="0" w:space="0" w:color="auto"/>
            <w:right w:val="none" w:sz="0" w:space="0" w:color="auto"/>
          </w:divBdr>
        </w:div>
        <w:div w:id="959261041">
          <w:marLeft w:val="0"/>
          <w:marRight w:val="0"/>
          <w:marTop w:val="0"/>
          <w:marBottom w:val="0"/>
          <w:divBdr>
            <w:top w:val="none" w:sz="0" w:space="0" w:color="auto"/>
            <w:left w:val="none" w:sz="0" w:space="0" w:color="auto"/>
            <w:bottom w:val="none" w:sz="0" w:space="0" w:color="auto"/>
            <w:right w:val="none" w:sz="0" w:space="0" w:color="auto"/>
          </w:divBdr>
        </w:div>
        <w:div w:id="2019578995">
          <w:marLeft w:val="0"/>
          <w:marRight w:val="0"/>
          <w:marTop w:val="0"/>
          <w:marBottom w:val="0"/>
          <w:divBdr>
            <w:top w:val="none" w:sz="0" w:space="0" w:color="auto"/>
            <w:left w:val="none" w:sz="0" w:space="0" w:color="auto"/>
            <w:bottom w:val="none" w:sz="0" w:space="0" w:color="auto"/>
            <w:right w:val="none" w:sz="0" w:space="0" w:color="auto"/>
          </w:divBdr>
        </w:div>
        <w:div w:id="1788960501">
          <w:marLeft w:val="0"/>
          <w:marRight w:val="0"/>
          <w:marTop w:val="0"/>
          <w:marBottom w:val="0"/>
          <w:divBdr>
            <w:top w:val="none" w:sz="0" w:space="0" w:color="auto"/>
            <w:left w:val="none" w:sz="0" w:space="0" w:color="auto"/>
            <w:bottom w:val="none" w:sz="0" w:space="0" w:color="auto"/>
            <w:right w:val="none" w:sz="0" w:space="0" w:color="auto"/>
          </w:divBdr>
        </w:div>
        <w:div w:id="744800">
          <w:marLeft w:val="0"/>
          <w:marRight w:val="0"/>
          <w:marTop w:val="0"/>
          <w:marBottom w:val="0"/>
          <w:divBdr>
            <w:top w:val="none" w:sz="0" w:space="0" w:color="auto"/>
            <w:left w:val="none" w:sz="0" w:space="0" w:color="auto"/>
            <w:bottom w:val="none" w:sz="0" w:space="0" w:color="auto"/>
            <w:right w:val="none" w:sz="0" w:space="0" w:color="auto"/>
          </w:divBdr>
        </w:div>
        <w:div w:id="1304391032">
          <w:marLeft w:val="0"/>
          <w:marRight w:val="0"/>
          <w:marTop w:val="0"/>
          <w:marBottom w:val="0"/>
          <w:divBdr>
            <w:top w:val="none" w:sz="0" w:space="0" w:color="auto"/>
            <w:left w:val="none" w:sz="0" w:space="0" w:color="auto"/>
            <w:bottom w:val="none" w:sz="0" w:space="0" w:color="auto"/>
            <w:right w:val="none" w:sz="0" w:space="0" w:color="auto"/>
          </w:divBdr>
        </w:div>
        <w:div w:id="1260988840">
          <w:marLeft w:val="0"/>
          <w:marRight w:val="0"/>
          <w:marTop w:val="0"/>
          <w:marBottom w:val="0"/>
          <w:divBdr>
            <w:top w:val="none" w:sz="0" w:space="0" w:color="auto"/>
            <w:left w:val="none" w:sz="0" w:space="0" w:color="auto"/>
            <w:bottom w:val="none" w:sz="0" w:space="0" w:color="auto"/>
            <w:right w:val="none" w:sz="0" w:space="0" w:color="auto"/>
          </w:divBdr>
        </w:div>
        <w:div w:id="775952718">
          <w:marLeft w:val="0"/>
          <w:marRight w:val="0"/>
          <w:marTop w:val="0"/>
          <w:marBottom w:val="0"/>
          <w:divBdr>
            <w:top w:val="none" w:sz="0" w:space="0" w:color="auto"/>
            <w:left w:val="none" w:sz="0" w:space="0" w:color="auto"/>
            <w:bottom w:val="none" w:sz="0" w:space="0" w:color="auto"/>
            <w:right w:val="none" w:sz="0" w:space="0" w:color="auto"/>
          </w:divBdr>
        </w:div>
        <w:div w:id="1430809757">
          <w:marLeft w:val="0"/>
          <w:marRight w:val="0"/>
          <w:marTop w:val="0"/>
          <w:marBottom w:val="0"/>
          <w:divBdr>
            <w:top w:val="none" w:sz="0" w:space="0" w:color="auto"/>
            <w:left w:val="none" w:sz="0" w:space="0" w:color="auto"/>
            <w:bottom w:val="none" w:sz="0" w:space="0" w:color="auto"/>
            <w:right w:val="none" w:sz="0" w:space="0" w:color="auto"/>
          </w:divBdr>
        </w:div>
        <w:div w:id="1587878826">
          <w:marLeft w:val="0"/>
          <w:marRight w:val="0"/>
          <w:marTop w:val="0"/>
          <w:marBottom w:val="0"/>
          <w:divBdr>
            <w:top w:val="none" w:sz="0" w:space="0" w:color="auto"/>
            <w:left w:val="none" w:sz="0" w:space="0" w:color="auto"/>
            <w:bottom w:val="none" w:sz="0" w:space="0" w:color="auto"/>
            <w:right w:val="none" w:sz="0" w:space="0" w:color="auto"/>
          </w:divBdr>
        </w:div>
        <w:div w:id="1803571333">
          <w:marLeft w:val="0"/>
          <w:marRight w:val="0"/>
          <w:marTop w:val="0"/>
          <w:marBottom w:val="0"/>
          <w:divBdr>
            <w:top w:val="none" w:sz="0" w:space="0" w:color="auto"/>
            <w:left w:val="none" w:sz="0" w:space="0" w:color="auto"/>
            <w:bottom w:val="none" w:sz="0" w:space="0" w:color="auto"/>
            <w:right w:val="none" w:sz="0" w:space="0" w:color="auto"/>
          </w:divBdr>
        </w:div>
        <w:div w:id="396518771">
          <w:marLeft w:val="0"/>
          <w:marRight w:val="0"/>
          <w:marTop w:val="0"/>
          <w:marBottom w:val="0"/>
          <w:divBdr>
            <w:top w:val="none" w:sz="0" w:space="0" w:color="auto"/>
            <w:left w:val="none" w:sz="0" w:space="0" w:color="auto"/>
            <w:bottom w:val="none" w:sz="0" w:space="0" w:color="auto"/>
            <w:right w:val="none" w:sz="0" w:space="0" w:color="auto"/>
          </w:divBdr>
        </w:div>
        <w:div w:id="376204963">
          <w:marLeft w:val="0"/>
          <w:marRight w:val="0"/>
          <w:marTop w:val="0"/>
          <w:marBottom w:val="0"/>
          <w:divBdr>
            <w:top w:val="none" w:sz="0" w:space="0" w:color="auto"/>
            <w:left w:val="none" w:sz="0" w:space="0" w:color="auto"/>
            <w:bottom w:val="none" w:sz="0" w:space="0" w:color="auto"/>
            <w:right w:val="none" w:sz="0" w:space="0" w:color="auto"/>
          </w:divBdr>
        </w:div>
        <w:div w:id="337001394">
          <w:marLeft w:val="0"/>
          <w:marRight w:val="0"/>
          <w:marTop w:val="0"/>
          <w:marBottom w:val="0"/>
          <w:divBdr>
            <w:top w:val="none" w:sz="0" w:space="0" w:color="auto"/>
            <w:left w:val="none" w:sz="0" w:space="0" w:color="auto"/>
            <w:bottom w:val="none" w:sz="0" w:space="0" w:color="auto"/>
            <w:right w:val="none" w:sz="0" w:space="0" w:color="auto"/>
          </w:divBdr>
        </w:div>
        <w:div w:id="1049300040">
          <w:marLeft w:val="0"/>
          <w:marRight w:val="0"/>
          <w:marTop w:val="0"/>
          <w:marBottom w:val="0"/>
          <w:divBdr>
            <w:top w:val="none" w:sz="0" w:space="0" w:color="auto"/>
            <w:left w:val="none" w:sz="0" w:space="0" w:color="auto"/>
            <w:bottom w:val="none" w:sz="0" w:space="0" w:color="auto"/>
            <w:right w:val="none" w:sz="0" w:space="0" w:color="auto"/>
          </w:divBdr>
        </w:div>
        <w:div w:id="817501016">
          <w:marLeft w:val="0"/>
          <w:marRight w:val="0"/>
          <w:marTop w:val="0"/>
          <w:marBottom w:val="0"/>
          <w:divBdr>
            <w:top w:val="none" w:sz="0" w:space="0" w:color="auto"/>
            <w:left w:val="none" w:sz="0" w:space="0" w:color="auto"/>
            <w:bottom w:val="none" w:sz="0" w:space="0" w:color="auto"/>
            <w:right w:val="none" w:sz="0" w:space="0" w:color="auto"/>
          </w:divBdr>
        </w:div>
        <w:div w:id="440151703">
          <w:marLeft w:val="0"/>
          <w:marRight w:val="0"/>
          <w:marTop w:val="0"/>
          <w:marBottom w:val="0"/>
          <w:divBdr>
            <w:top w:val="none" w:sz="0" w:space="0" w:color="auto"/>
            <w:left w:val="none" w:sz="0" w:space="0" w:color="auto"/>
            <w:bottom w:val="none" w:sz="0" w:space="0" w:color="auto"/>
            <w:right w:val="none" w:sz="0" w:space="0" w:color="auto"/>
          </w:divBdr>
        </w:div>
        <w:div w:id="1888640656">
          <w:marLeft w:val="0"/>
          <w:marRight w:val="0"/>
          <w:marTop w:val="0"/>
          <w:marBottom w:val="0"/>
          <w:divBdr>
            <w:top w:val="none" w:sz="0" w:space="0" w:color="auto"/>
            <w:left w:val="none" w:sz="0" w:space="0" w:color="auto"/>
            <w:bottom w:val="none" w:sz="0" w:space="0" w:color="auto"/>
            <w:right w:val="none" w:sz="0" w:space="0" w:color="auto"/>
          </w:divBdr>
        </w:div>
        <w:div w:id="1276055862">
          <w:marLeft w:val="0"/>
          <w:marRight w:val="0"/>
          <w:marTop w:val="0"/>
          <w:marBottom w:val="0"/>
          <w:divBdr>
            <w:top w:val="none" w:sz="0" w:space="0" w:color="auto"/>
            <w:left w:val="none" w:sz="0" w:space="0" w:color="auto"/>
            <w:bottom w:val="none" w:sz="0" w:space="0" w:color="auto"/>
            <w:right w:val="none" w:sz="0" w:space="0" w:color="auto"/>
          </w:divBdr>
        </w:div>
        <w:div w:id="1271595094">
          <w:marLeft w:val="0"/>
          <w:marRight w:val="0"/>
          <w:marTop w:val="0"/>
          <w:marBottom w:val="0"/>
          <w:divBdr>
            <w:top w:val="none" w:sz="0" w:space="0" w:color="auto"/>
            <w:left w:val="none" w:sz="0" w:space="0" w:color="auto"/>
            <w:bottom w:val="none" w:sz="0" w:space="0" w:color="auto"/>
            <w:right w:val="none" w:sz="0" w:space="0" w:color="auto"/>
          </w:divBdr>
        </w:div>
        <w:div w:id="1696226278">
          <w:marLeft w:val="0"/>
          <w:marRight w:val="0"/>
          <w:marTop w:val="0"/>
          <w:marBottom w:val="0"/>
          <w:divBdr>
            <w:top w:val="none" w:sz="0" w:space="0" w:color="auto"/>
            <w:left w:val="none" w:sz="0" w:space="0" w:color="auto"/>
            <w:bottom w:val="none" w:sz="0" w:space="0" w:color="auto"/>
            <w:right w:val="none" w:sz="0" w:space="0" w:color="auto"/>
          </w:divBdr>
        </w:div>
        <w:div w:id="498740094">
          <w:marLeft w:val="0"/>
          <w:marRight w:val="0"/>
          <w:marTop w:val="0"/>
          <w:marBottom w:val="0"/>
          <w:divBdr>
            <w:top w:val="none" w:sz="0" w:space="0" w:color="auto"/>
            <w:left w:val="none" w:sz="0" w:space="0" w:color="auto"/>
            <w:bottom w:val="none" w:sz="0" w:space="0" w:color="auto"/>
            <w:right w:val="none" w:sz="0" w:space="0" w:color="auto"/>
          </w:divBdr>
        </w:div>
        <w:div w:id="294602715">
          <w:marLeft w:val="0"/>
          <w:marRight w:val="0"/>
          <w:marTop w:val="0"/>
          <w:marBottom w:val="0"/>
          <w:divBdr>
            <w:top w:val="none" w:sz="0" w:space="0" w:color="auto"/>
            <w:left w:val="none" w:sz="0" w:space="0" w:color="auto"/>
            <w:bottom w:val="none" w:sz="0" w:space="0" w:color="auto"/>
            <w:right w:val="none" w:sz="0" w:space="0" w:color="auto"/>
          </w:divBdr>
        </w:div>
        <w:div w:id="1238780535">
          <w:marLeft w:val="0"/>
          <w:marRight w:val="0"/>
          <w:marTop w:val="0"/>
          <w:marBottom w:val="0"/>
          <w:divBdr>
            <w:top w:val="none" w:sz="0" w:space="0" w:color="auto"/>
            <w:left w:val="none" w:sz="0" w:space="0" w:color="auto"/>
            <w:bottom w:val="none" w:sz="0" w:space="0" w:color="auto"/>
            <w:right w:val="none" w:sz="0" w:space="0" w:color="auto"/>
          </w:divBdr>
        </w:div>
        <w:div w:id="1707756023">
          <w:marLeft w:val="0"/>
          <w:marRight w:val="0"/>
          <w:marTop w:val="0"/>
          <w:marBottom w:val="0"/>
          <w:divBdr>
            <w:top w:val="none" w:sz="0" w:space="0" w:color="auto"/>
            <w:left w:val="none" w:sz="0" w:space="0" w:color="auto"/>
            <w:bottom w:val="none" w:sz="0" w:space="0" w:color="auto"/>
            <w:right w:val="none" w:sz="0" w:space="0" w:color="auto"/>
          </w:divBdr>
        </w:div>
        <w:div w:id="406534645">
          <w:marLeft w:val="0"/>
          <w:marRight w:val="0"/>
          <w:marTop w:val="0"/>
          <w:marBottom w:val="0"/>
          <w:divBdr>
            <w:top w:val="none" w:sz="0" w:space="0" w:color="auto"/>
            <w:left w:val="none" w:sz="0" w:space="0" w:color="auto"/>
            <w:bottom w:val="none" w:sz="0" w:space="0" w:color="auto"/>
            <w:right w:val="none" w:sz="0" w:space="0" w:color="auto"/>
          </w:divBdr>
        </w:div>
        <w:div w:id="2063014791">
          <w:marLeft w:val="0"/>
          <w:marRight w:val="0"/>
          <w:marTop w:val="0"/>
          <w:marBottom w:val="0"/>
          <w:divBdr>
            <w:top w:val="none" w:sz="0" w:space="0" w:color="auto"/>
            <w:left w:val="none" w:sz="0" w:space="0" w:color="auto"/>
            <w:bottom w:val="none" w:sz="0" w:space="0" w:color="auto"/>
            <w:right w:val="none" w:sz="0" w:space="0" w:color="auto"/>
          </w:divBdr>
        </w:div>
        <w:div w:id="233125651">
          <w:marLeft w:val="0"/>
          <w:marRight w:val="0"/>
          <w:marTop w:val="0"/>
          <w:marBottom w:val="0"/>
          <w:divBdr>
            <w:top w:val="none" w:sz="0" w:space="0" w:color="auto"/>
            <w:left w:val="none" w:sz="0" w:space="0" w:color="auto"/>
            <w:bottom w:val="none" w:sz="0" w:space="0" w:color="auto"/>
            <w:right w:val="none" w:sz="0" w:space="0" w:color="auto"/>
          </w:divBdr>
        </w:div>
        <w:div w:id="1859349534">
          <w:marLeft w:val="0"/>
          <w:marRight w:val="0"/>
          <w:marTop w:val="0"/>
          <w:marBottom w:val="0"/>
          <w:divBdr>
            <w:top w:val="none" w:sz="0" w:space="0" w:color="auto"/>
            <w:left w:val="none" w:sz="0" w:space="0" w:color="auto"/>
            <w:bottom w:val="none" w:sz="0" w:space="0" w:color="auto"/>
            <w:right w:val="none" w:sz="0" w:space="0" w:color="auto"/>
          </w:divBdr>
        </w:div>
        <w:div w:id="1508013847">
          <w:marLeft w:val="0"/>
          <w:marRight w:val="0"/>
          <w:marTop w:val="0"/>
          <w:marBottom w:val="0"/>
          <w:divBdr>
            <w:top w:val="none" w:sz="0" w:space="0" w:color="auto"/>
            <w:left w:val="none" w:sz="0" w:space="0" w:color="auto"/>
            <w:bottom w:val="none" w:sz="0" w:space="0" w:color="auto"/>
            <w:right w:val="none" w:sz="0" w:space="0" w:color="auto"/>
          </w:divBdr>
        </w:div>
        <w:div w:id="1661350187">
          <w:marLeft w:val="0"/>
          <w:marRight w:val="0"/>
          <w:marTop w:val="0"/>
          <w:marBottom w:val="0"/>
          <w:divBdr>
            <w:top w:val="none" w:sz="0" w:space="0" w:color="auto"/>
            <w:left w:val="none" w:sz="0" w:space="0" w:color="auto"/>
            <w:bottom w:val="none" w:sz="0" w:space="0" w:color="auto"/>
            <w:right w:val="none" w:sz="0" w:space="0" w:color="auto"/>
          </w:divBdr>
        </w:div>
        <w:div w:id="1661883565">
          <w:marLeft w:val="0"/>
          <w:marRight w:val="0"/>
          <w:marTop w:val="0"/>
          <w:marBottom w:val="0"/>
          <w:divBdr>
            <w:top w:val="none" w:sz="0" w:space="0" w:color="auto"/>
            <w:left w:val="none" w:sz="0" w:space="0" w:color="auto"/>
            <w:bottom w:val="none" w:sz="0" w:space="0" w:color="auto"/>
            <w:right w:val="none" w:sz="0" w:space="0" w:color="auto"/>
          </w:divBdr>
        </w:div>
        <w:div w:id="539519046">
          <w:marLeft w:val="0"/>
          <w:marRight w:val="0"/>
          <w:marTop w:val="0"/>
          <w:marBottom w:val="0"/>
          <w:divBdr>
            <w:top w:val="none" w:sz="0" w:space="0" w:color="auto"/>
            <w:left w:val="none" w:sz="0" w:space="0" w:color="auto"/>
            <w:bottom w:val="none" w:sz="0" w:space="0" w:color="auto"/>
            <w:right w:val="none" w:sz="0" w:space="0" w:color="auto"/>
          </w:divBdr>
        </w:div>
        <w:div w:id="1538471640">
          <w:marLeft w:val="0"/>
          <w:marRight w:val="0"/>
          <w:marTop w:val="0"/>
          <w:marBottom w:val="0"/>
          <w:divBdr>
            <w:top w:val="none" w:sz="0" w:space="0" w:color="auto"/>
            <w:left w:val="none" w:sz="0" w:space="0" w:color="auto"/>
            <w:bottom w:val="none" w:sz="0" w:space="0" w:color="auto"/>
            <w:right w:val="none" w:sz="0" w:space="0" w:color="auto"/>
          </w:divBdr>
        </w:div>
        <w:div w:id="238365798">
          <w:marLeft w:val="0"/>
          <w:marRight w:val="0"/>
          <w:marTop w:val="0"/>
          <w:marBottom w:val="0"/>
          <w:divBdr>
            <w:top w:val="none" w:sz="0" w:space="0" w:color="auto"/>
            <w:left w:val="none" w:sz="0" w:space="0" w:color="auto"/>
            <w:bottom w:val="none" w:sz="0" w:space="0" w:color="auto"/>
            <w:right w:val="none" w:sz="0" w:space="0" w:color="auto"/>
          </w:divBdr>
        </w:div>
        <w:div w:id="1487892997">
          <w:marLeft w:val="0"/>
          <w:marRight w:val="0"/>
          <w:marTop w:val="0"/>
          <w:marBottom w:val="0"/>
          <w:divBdr>
            <w:top w:val="none" w:sz="0" w:space="0" w:color="auto"/>
            <w:left w:val="none" w:sz="0" w:space="0" w:color="auto"/>
            <w:bottom w:val="none" w:sz="0" w:space="0" w:color="auto"/>
            <w:right w:val="none" w:sz="0" w:space="0" w:color="auto"/>
          </w:divBdr>
        </w:div>
        <w:div w:id="1120959035">
          <w:marLeft w:val="0"/>
          <w:marRight w:val="0"/>
          <w:marTop w:val="0"/>
          <w:marBottom w:val="0"/>
          <w:divBdr>
            <w:top w:val="none" w:sz="0" w:space="0" w:color="auto"/>
            <w:left w:val="none" w:sz="0" w:space="0" w:color="auto"/>
            <w:bottom w:val="none" w:sz="0" w:space="0" w:color="auto"/>
            <w:right w:val="none" w:sz="0" w:space="0" w:color="auto"/>
          </w:divBdr>
        </w:div>
        <w:div w:id="1322155671">
          <w:marLeft w:val="0"/>
          <w:marRight w:val="0"/>
          <w:marTop w:val="0"/>
          <w:marBottom w:val="0"/>
          <w:divBdr>
            <w:top w:val="none" w:sz="0" w:space="0" w:color="auto"/>
            <w:left w:val="none" w:sz="0" w:space="0" w:color="auto"/>
            <w:bottom w:val="none" w:sz="0" w:space="0" w:color="auto"/>
            <w:right w:val="none" w:sz="0" w:space="0" w:color="auto"/>
          </w:divBdr>
        </w:div>
        <w:div w:id="390810689">
          <w:marLeft w:val="0"/>
          <w:marRight w:val="0"/>
          <w:marTop w:val="0"/>
          <w:marBottom w:val="0"/>
          <w:divBdr>
            <w:top w:val="none" w:sz="0" w:space="0" w:color="auto"/>
            <w:left w:val="none" w:sz="0" w:space="0" w:color="auto"/>
            <w:bottom w:val="none" w:sz="0" w:space="0" w:color="auto"/>
            <w:right w:val="none" w:sz="0" w:space="0" w:color="auto"/>
          </w:divBdr>
        </w:div>
        <w:div w:id="2144688248">
          <w:marLeft w:val="0"/>
          <w:marRight w:val="0"/>
          <w:marTop w:val="0"/>
          <w:marBottom w:val="0"/>
          <w:divBdr>
            <w:top w:val="none" w:sz="0" w:space="0" w:color="auto"/>
            <w:left w:val="none" w:sz="0" w:space="0" w:color="auto"/>
            <w:bottom w:val="none" w:sz="0" w:space="0" w:color="auto"/>
            <w:right w:val="none" w:sz="0" w:space="0" w:color="auto"/>
          </w:divBdr>
        </w:div>
        <w:div w:id="246305946">
          <w:marLeft w:val="0"/>
          <w:marRight w:val="0"/>
          <w:marTop w:val="0"/>
          <w:marBottom w:val="0"/>
          <w:divBdr>
            <w:top w:val="none" w:sz="0" w:space="0" w:color="auto"/>
            <w:left w:val="none" w:sz="0" w:space="0" w:color="auto"/>
            <w:bottom w:val="none" w:sz="0" w:space="0" w:color="auto"/>
            <w:right w:val="none" w:sz="0" w:space="0" w:color="auto"/>
          </w:divBdr>
        </w:div>
        <w:div w:id="915898315">
          <w:marLeft w:val="0"/>
          <w:marRight w:val="0"/>
          <w:marTop w:val="0"/>
          <w:marBottom w:val="0"/>
          <w:divBdr>
            <w:top w:val="none" w:sz="0" w:space="0" w:color="auto"/>
            <w:left w:val="none" w:sz="0" w:space="0" w:color="auto"/>
            <w:bottom w:val="none" w:sz="0" w:space="0" w:color="auto"/>
            <w:right w:val="none" w:sz="0" w:space="0" w:color="auto"/>
          </w:divBdr>
        </w:div>
        <w:div w:id="1018199799">
          <w:marLeft w:val="0"/>
          <w:marRight w:val="0"/>
          <w:marTop w:val="0"/>
          <w:marBottom w:val="0"/>
          <w:divBdr>
            <w:top w:val="none" w:sz="0" w:space="0" w:color="auto"/>
            <w:left w:val="none" w:sz="0" w:space="0" w:color="auto"/>
            <w:bottom w:val="none" w:sz="0" w:space="0" w:color="auto"/>
            <w:right w:val="none" w:sz="0" w:space="0" w:color="auto"/>
          </w:divBdr>
        </w:div>
        <w:div w:id="1968387742">
          <w:marLeft w:val="0"/>
          <w:marRight w:val="0"/>
          <w:marTop w:val="0"/>
          <w:marBottom w:val="0"/>
          <w:divBdr>
            <w:top w:val="none" w:sz="0" w:space="0" w:color="auto"/>
            <w:left w:val="none" w:sz="0" w:space="0" w:color="auto"/>
            <w:bottom w:val="none" w:sz="0" w:space="0" w:color="auto"/>
            <w:right w:val="none" w:sz="0" w:space="0" w:color="auto"/>
          </w:divBdr>
        </w:div>
        <w:div w:id="1390227189">
          <w:marLeft w:val="0"/>
          <w:marRight w:val="0"/>
          <w:marTop w:val="0"/>
          <w:marBottom w:val="0"/>
          <w:divBdr>
            <w:top w:val="none" w:sz="0" w:space="0" w:color="auto"/>
            <w:left w:val="none" w:sz="0" w:space="0" w:color="auto"/>
            <w:bottom w:val="none" w:sz="0" w:space="0" w:color="auto"/>
            <w:right w:val="none" w:sz="0" w:space="0" w:color="auto"/>
          </w:divBdr>
        </w:div>
        <w:div w:id="548263">
          <w:marLeft w:val="0"/>
          <w:marRight w:val="0"/>
          <w:marTop w:val="0"/>
          <w:marBottom w:val="0"/>
          <w:divBdr>
            <w:top w:val="none" w:sz="0" w:space="0" w:color="auto"/>
            <w:left w:val="none" w:sz="0" w:space="0" w:color="auto"/>
            <w:bottom w:val="none" w:sz="0" w:space="0" w:color="auto"/>
            <w:right w:val="none" w:sz="0" w:space="0" w:color="auto"/>
          </w:divBdr>
        </w:div>
        <w:div w:id="1694572616">
          <w:marLeft w:val="0"/>
          <w:marRight w:val="0"/>
          <w:marTop w:val="0"/>
          <w:marBottom w:val="0"/>
          <w:divBdr>
            <w:top w:val="none" w:sz="0" w:space="0" w:color="auto"/>
            <w:left w:val="none" w:sz="0" w:space="0" w:color="auto"/>
            <w:bottom w:val="none" w:sz="0" w:space="0" w:color="auto"/>
            <w:right w:val="none" w:sz="0" w:space="0" w:color="auto"/>
          </w:divBdr>
        </w:div>
        <w:div w:id="23771725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806120132">
          <w:marLeft w:val="0"/>
          <w:marRight w:val="0"/>
          <w:marTop w:val="0"/>
          <w:marBottom w:val="0"/>
          <w:divBdr>
            <w:top w:val="none" w:sz="0" w:space="0" w:color="auto"/>
            <w:left w:val="none" w:sz="0" w:space="0" w:color="auto"/>
            <w:bottom w:val="none" w:sz="0" w:space="0" w:color="auto"/>
            <w:right w:val="none" w:sz="0" w:space="0" w:color="auto"/>
          </w:divBdr>
        </w:div>
        <w:div w:id="245850634">
          <w:marLeft w:val="0"/>
          <w:marRight w:val="0"/>
          <w:marTop w:val="0"/>
          <w:marBottom w:val="0"/>
          <w:divBdr>
            <w:top w:val="none" w:sz="0" w:space="0" w:color="auto"/>
            <w:left w:val="none" w:sz="0" w:space="0" w:color="auto"/>
            <w:bottom w:val="none" w:sz="0" w:space="0" w:color="auto"/>
            <w:right w:val="none" w:sz="0" w:space="0" w:color="auto"/>
          </w:divBdr>
        </w:div>
        <w:div w:id="897479491">
          <w:marLeft w:val="0"/>
          <w:marRight w:val="0"/>
          <w:marTop w:val="0"/>
          <w:marBottom w:val="0"/>
          <w:divBdr>
            <w:top w:val="none" w:sz="0" w:space="0" w:color="auto"/>
            <w:left w:val="none" w:sz="0" w:space="0" w:color="auto"/>
            <w:bottom w:val="none" w:sz="0" w:space="0" w:color="auto"/>
            <w:right w:val="none" w:sz="0" w:space="0" w:color="auto"/>
          </w:divBdr>
        </w:div>
        <w:div w:id="187527134">
          <w:marLeft w:val="0"/>
          <w:marRight w:val="0"/>
          <w:marTop w:val="0"/>
          <w:marBottom w:val="0"/>
          <w:divBdr>
            <w:top w:val="none" w:sz="0" w:space="0" w:color="auto"/>
            <w:left w:val="none" w:sz="0" w:space="0" w:color="auto"/>
            <w:bottom w:val="none" w:sz="0" w:space="0" w:color="auto"/>
            <w:right w:val="none" w:sz="0" w:space="0" w:color="auto"/>
          </w:divBdr>
        </w:div>
        <w:div w:id="1245339394">
          <w:marLeft w:val="0"/>
          <w:marRight w:val="0"/>
          <w:marTop w:val="0"/>
          <w:marBottom w:val="0"/>
          <w:divBdr>
            <w:top w:val="none" w:sz="0" w:space="0" w:color="auto"/>
            <w:left w:val="none" w:sz="0" w:space="0" w:color="auto"/>
            <w:bottom w:val="none" w:sz="0" w:space="0" w:color="auto"/>
            <w:right w:val="none" w:sz="0" w:space="0" w:color="auto"/>
          </w:divBdr>
        </w:div>
        <w:div w:id="1707214123">
          <w:marLeft w:val="0"/>
          <w:marRight w:val="0"/>
          <w:marTop w:val="0"/>
          <w:marBottom w:val="0"/>
          <w:divBdr>
            <w:top w:val="none" w:sz="0" w:space="0" w:color="auto"/>
            <w:left w:val="none" w:sz="0" w:space="0" w:color="auto"/>
            <w:bottom w:val="none" w:sz="0" w:space="0" w:color="auto"/>
            <w:right w:val="none" w:sz="0" w:space="0" w:color="auto"/>
          </w:divBdr>
        </w:div>
        <w:div w:id="1187596430">
          <w:marLeft w:val="0"/>
          <w:marRight w:val="0"/>
          <w:marTop w:val="0"/>
          <w:marBottom w:val="0"/>
          <w:divBdr>
            <w:top w:val="none" w:sz="0" w:space="0" w:color="auto"/>
            <w:left w:val="none" w:sz="0" w:space="0" w:color="auto"/>
            <w:bottom w:val="none" w:sz="0" w:space="0" w:color="auto"/>
            <w:right w:val="none" w:sz="0" w:space="0" w:color="auto"/>
          </w:divBdr>
        </w:div>
        <w:div w:id="263998918">
          <w:marLeft w:val="0"/>
          <w:marRight w:val="0"/>
          <w:marTop w:val="0"/>
          <w:marBottom w:val="0"/>
          <w:divBdr>
            <w:top w:val="none" w:sz="0" w:space="0" w:color="auto"/>
            <w:left w:val="none" w:sz="0" w:space="0" w:color="auto"/>
            <w:bottom w:val="none" w:sz="0" w:space="0" w:color="auto"/>
            <w:right w:val="none" w:sz="0" w:space="0" w:color="auto"/>
          </w:divBdr>
        </w:div>
        <w:div w:id="1356535954">
          <w:marLeft w:val="0"/>
          <w:marRight w:val="0"/>
          <w:marTop w:val="0"/>
          <w:marBottom w:val="0"/>
          <w:divBdr>
            <w:top w:val="none" w:sz="0" w:space="0" w:color="auto"/>
            <w:left w:val="none" w:sz="0" w:space="0" w:color="auto"/>
            <w:bottom w:val="none" w:sz="0" w:space="0" w:color="auto"/>
            <w:right w:val="none" w:sz="0" w:space="0" w:color="auto"/>
          </w:divBdr>
        </w:div>
        <w:div w:id="828909173">
          <w:marLeft w:val="0"/>
          <w:marRight w:val="0"/>
          <w:marTop w:val="0"/>
          <w:marBottom w:val="0"/>
          <w:divBdr>
            <w:top w:val="none" w:sz="0" w:space="0" w:color="auto"/>
            <w:left w:val="none" w:sz="0" w:space="0" w:color="auto"/>
            <w:bottom w:val="none" w:sz="0" w:space="0" w:color="auto"/>
            <w:right w:val="none" w:sz="0" w:space="0" w:color="auto"/>
          </w:divBdr>
        </w:div>
        <w:div w:id="2013725078">
          <w:marLeft w:val="0"/>
          <w:marRight w:val="0"/>
          <w:marTop w:val="0"/>
          <w:marBottom w:val="0"/>
          <w:divBdr>
            <w:top w:val="none" w:sz="0" w:space="0" w:color="auto"/>
            <w:left w:val="none" w:sz="0" w:space="0" w:color="auto"/>
            <w:bottom w:val="none" w:sz="0" w:space="0" w:color="auto"/>
            <w:right w:val="none" w:sz="0" w:space="0" w:color="auto"/>
          </w:divBdr>
        </w:div>
        <w:div w:id="1306854354">
          <w:marLeft w:val="0"/>
          <w:marRight w:val="0"/>
          <w:marTop w:val="0"/>
          <w:marBottom w:val="0"/>
          <w:divBdr>
            <w:top w:val="none" w:sz="0" w:space="0" w:color="auto"/>
            <w:left w:val="none" w:sz="0" w:space="0" w:color="auto"/>
            <w:bottom w:val="none" w:sz="0" w:space="0" w:color="auto"/>
            <w:right w:val="none" w:sz="0" w:space="0" w:color="auto"/>
          </w:divBdr>
        </w:div>
        <w:div w:id="404768115">
          <w:marLeft w:val="0"/>
          <w:marRight w:val="0"/>
          <w:marTop w:val="0"/>
          <w:marBottom w:val="0"/>
          <w:divBdr>
            <w:top w:val="none" w:sz="0" w:space="0" w:color="auto"/>
            <w:left w:val="none" w:sz="0" w:space="0" w:color="auto"/>
            <w:bottom w:val="none" w:sz="0" w:space="0" w:color="auto"/>
            <w:right w:val="none" w:sz="0" w:space="0" w:color="auto"/>
          </w:divBdr>
        </w:div>
        <w:div w:id="1619337588">
          <w:marLeft w:val="0"/>
          <w:marRight w:val="0"/>
          <w:marTop w:val="0"/>
          <w:marBottom w:val="0"/>
          <w:divBdr>
            <w:top w:val="none" w:sz="0" w:space="0" w:color="auto"/>
            <w:left w:val="none" w:sz="0" w:space="0" w:color="auto"/>
            <w:bottom w:val="none" w:sz="0" w:space="0" w:color="auto"/>
            <w:right w:val="none" w:sz="0" w:space="0" w:color="auto"/>
          </w:divBdr>
        </w:div>
        <w:div w:id="1922373404">
          <w:marLeft w:val="0"/>
          <w:marRight w:val="0"/>
          <w:marTop w:val="0"/>
          <w:marBottom w:val="0"/>
          <w:divBdr>
            <w:top w:val="none" w:sz="0" w:space="0" w:color="auto"/>
            <w:left w:val="none" w:sz="0" w:space="0" w:color="auto"/>
            <w:bottom w:val="none" w:sz="0" w:space="0" w:color="auto"/>
            <w:right w:val="none" w:sz="0" w:space="0" w:color="auto"/>
          </w:divBdr>
        </w:div>
        <w:div w:id="153879734">
          <w:marLeft w:val="0"/>
          <w:marRight w:val="0"/>
          <w:marTop w:val="0"/>
          <w:marBottom w:val="0"/>
          <w:divBdr>
            <w:top w:val="none" w:sz="0" w:space="0" w:color="auto"/>
            <w:left w:val="none" w:sz="0" w:space="0" w:color="auto"/>
            <w:bottom w:val="none" w:sz="0" w:space="0" w:color="auto"/>
            <w:right w:val="none" w:sz="0" w:space="0" w:color="auto"/>
          </w:divBdr>
        </w:div>
        <w:div w:id="1254699800">
          <w:marLeft w:val="0"/>
          <w:marRight w:val="0"/>
          <w:marTop w:val="0"/>
          <w:marBottom w:val="0"/>
          <w:divBdr>
            <w:top w:val="none" w:sz="0" w:space="0" w:color="auto"/>
            <w:left w:val="none" w:sz="0" w:space="0" w:color="auto"/>
            <w:bottom w:val="none" w:sz="0" w:space="0" w:color="auto"/>
            <w:right w:val="none" w:sz="0" w:space="0" w:color="auto"/>
          </w:divBdr>
        </w:div>
        <w:div w:id="839587272">
          <w:marLeft w:val="0"/>
          <w:marRight w:val="0"/>
          <w:marTop w:val="0"/>
          <w:marBottom w:val="0"/>
          <w:divBdr>
            <w:top w:val="none" w:sz="0" w:space="0" w:color="auto"/>
            <w:left w:val="none" w:sz="0" w:space="0" w:color="auto"/>
            <w:bottom w:val="none" w:sz="0" w:space="0" w:color="auto"/>
            <w:right w:val="none" w:sz="0" w:space="0" w:color="auto"/>
          </w:divBdr>
        </w:div>
      </w:divsChild>
    </w:div>
    <w:div w:id="765881299">
      <w:bodyDiv w:val="1"/>
      <w:marLeft w:val="0"/>
      <w:marRight w:val="0"/>
      <w:marTop w:val="0"/>
      <w:marBottom w:val="0"/>
      <w:divBdr>
        <w:top w:val="none" w:sz="0" w:space="0" w:color="auto"/>
        <w:left w:val="none" w:sz="0" w:space="0" w:color="auto"/>
        <w:bottom w:val="none" w:sz="0" w:space="0" w:color="auto"/>
        <w:right w:val="none" w:sz="0" w:space="0" w:color="auto"/>
      </w:divBdr>
      <w:divsChild>
        <w:div w:id="113211949">
          <w:marLeft w:val="0"/>
          <w:marRight w:val="0"/>
          <w:marTop w:val="720"/>
          <w:marBottom w:val="720"/>
          <w:divBdr>
            <w:top w:val="none" w:sz="0" w:space="0" w:color="auto"/>
            <w:left w:val="none" w:sz="0" w:space="0" w:color="auto"/>
            <w:bottom w:val="none" w:sz="0" w:space="0" w:color="auto"/>
            <w:right w:val="none" w:sz="0" w:space="0" w:color="auto"/>
          </w:divBdr>
          <w:divsChild>
            <w:div w:id="534082548">
              <w:marLeft w:val="0"/>
              <w:marRight w:val="0"/>
              <w:marTop w:val="0"/>
              <w:marBottom w:val="0"/>
              <w:divBdr>
                <w:top w:val="none" w:sz="0" w:space="0" w:color="auto"/>
                <w:left w:val="none" w:sz="0" w:space="0" w:color="auto"/>
                <w:bottom w:val="none" w:sz="0" w:space="0" w:color="auto"/>
                <w:right w:val="none" w:sz="0" w:space="0" w:color="auto"/>
              </w:divBdr>
              <w:divsChild>
                <w:div w:id="327825644">
                  <w:marLeft w:val="0"/>
                  <w:marRight w:val="0"/>
                  <w:marTop w:val="0"/>
                  <w:marBottom w:val="0"/>
                  <w:divBdr>
                    <w:top w:val="none" w:sz="0" w:space="0" w:color="auto"/>
                    <w:left w:val="none" w:sz="0" w:space="0" w:color="auto"/>
                    <w:bottom w:val="none" w:sz="0" w:space="0" w:color="auto"/>
                    <w:right w:val="none" w:sz="0" w:space="0" w:color="auto"/>
                  </w:divBdr>
                </w:div>
                <w:div w:id="910893245">
                  <w:marLeft w:val="0"/>
                  <w:marRight w:val="0"/>
                  <w:marTop w:val="0"/>
                  <w:marBottom w:val="0"/>
                  <w:divBdr>
                    <w:top w:val="none" w:sz="0" w:space="0" w:color="auto"/>
                    <w:left w:val="none" w:sz="0" w:space="0" w:color="auto"/>
                    <w:bottom w:val="none" w:sz="0" w:space="0" w:color="auto"/>
                    <w:right w:val="none" w:sz="0" w:space="0" w:color="auto"/>
                  </w:divBdr>
                  <w:divsChild>
                    <w:div w:id="903443315">
                      <w:marLeft w:val="0"/>
                      <w:marRight w:val="0"/>
                      <w:marTop w:val="0"/>
                      <w:marBottom w:val="0"/>
                      <w:divBdr>
                        <w:top w:val="none" w:sz="0" w:space="0" w:color="auto"/>
                        <w:left w:val="none" w:sz="0" w:space="0" w:color="auto"/>
                        <w:bottom w:val="none" w:sz="0" w:space="0" w:color="auto"/>
                        <w:right w:val="none" w:sz="0" w:space="0" w:color="auto"/>
                      </w:divBdr>
                      <w:divsChild>
                        <w:div w:id="1090203893">
                          <w:marLeft w:val="0"/>
                          <w:marRight w:val="0"/>
                          <w:marTop w:val="0"/>
                          <w:marBottom w:val="0"/>
                          <w:divBdr>
                            <w:top w:val="none" w:sz="0" w:space="0" w:color="auto"/>
                            <w:left w:val="none" w:sz="0" w:space="0" w:color="auto"/>
                            <w:bottom w:val="none" w:sz="0" w:space="0" w:color="auto"/>
                            <w:right w:val="none" w:sz="0" w:space="0" w:color="auto"/>
                          </w:divBdr>
                          <w:divsChild>
                            <w:div w:id="13514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859793">
                  <w:marLeft w:val="0"/>
                  <w:marRight w:val="0"/>
                  <w:marTop w:val="0"/>
                  <w:marBottom w:val="0"/>
                  <w:divBdr>
                    <w:top w:val="none" w:sz="0" w:space="0" w:color="auto"/>
                    <w:left w:val="none" w:sz="0" w:space="0" w:color="auto"/>
                    <w:bottom w:val="none" w:sz="0" w:space="0" w:color="auto"/>
                    <w:right w:val="none" w:sz="0" w:space="0" w:color="auto"/>
                  </w:divBdr>
                  <w:divsChild>
                    <w:div w:id="1750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2971">
              <w:marLeft w:val="0"/>
              <w:marRight w:val="0"/>
              <w:marTop w:val="195"/>
              <w:marBottom w:val="0"/>
              <w:divBdr>
                <w:top w:val="none" w:sz="0" w:space="0" w:color="auto"/>
                <w:left w:val="none" w:sz="0" w:space="0" w:color="auto"/>
                <w:bottom w:val="none" w:sz="0" w:space="0" w:color="auto"/>
                <w:right w:val="none" w:sz="0" w:space="0" w:color="auto"/>
              </w:divBdr>
              <w:divsChild>
                <w:div w:id="1625580929">
                  <w:marLeft w:val="0"/>
                  <w:marRight w:val="0"/>
                  <w:marTop w:val="0"/>
                  <w:marBottom w:val="0"/>
                  <w:divBdr>
                    <w:top w:val="none" w:sz="0" w:space="0" w:color="auto"/>
                    <w:left w:val="none" w:sz="0" w:space="0" w:color="auto"/>
                    <w:bottom w:val="none" w:sz="0" w:space="0" w:color="auto"/>
                    <w:right w:val="none" w:sz="0" w:space="0" w:color="auto"/>
                  </w:divBdr>
                  <w:divsChild>
                    <w:div w:id="919754197">
                      <w:marLeft w:val="0"/>
                      <w:marRight w:val="0"/>
                      <w:marTop w:val="0"/>
                      <w:marBottom w:val="0"/>
                      <w:divBdr>
                        <w:top w:val="none" w:sz="0" w:space="0" w:color="auto"/>
                        <w:left w:val="none" w:sz="0" w:space="0" w:color="auto"/>
                        <w:bottom w:val="none" w:sz="0" w:space="0" w:color="auto"/>
                        <w:right w:val="none" w:sz="0" w:space="0" w:color="auto"/>
                      </w:divBdr>
                      <w:divsChild>
                        <w:div w:id="1418207552">
                          <w:marLeft w:val="0"/>
                          <w:marRight w:val="0"/>
                          <w:marTop w:val="0"/>
                          <w:marBottom w:val="0"/>
                          <w:divBdr>
                            <w:top w:val="none" w:sz="0" w:space="0" w:color="auto"/>
                            <w:left w:val="none" w:sz="0" w:space="0" w:color="auto"/>
                            <w:bottom w:val="none" w:sz="0" w:space="0" w:color="auto"/>
                            <w:right w:val="none" w:sz="0" w:space="0" w:color="auto"/>
                          </w:divBdr>
                          <w:divsChild>
                            <w:div w:id="1621256547">
                              <w:marLeft w:val="0"/>
                              <w:marRight w:val="0"/>
                              <w:marTop w:val="0"/>
                              <w:marBottom w:val="0"/>
                              <w:divBdr>
                                <w:top w:val="none" w:sz="0" w:space="0" w:color="auto"/>
                                <w:left w:val="none" w:sz="0" w:space="0" w:color="auto"/>
                                <w:bottom w:val="none" w:sz="0" w:space="0" w:color="auto"/>
                                <w:right w:val="none" w:sz="0" w:space="0" w:color="auto"/>
                              </w:divBdr>
                              <w:divsChild>
                                <w:div w:id="1272468295">
                                  <w:marLeft w:val="0"/>
                                  <w:marRight w:val="0"/>
                                  <w:marTop w:val="0"/>
                                  <w:marBottom w:val="0"/>
                                  <w:divBdr>
                                    <w:top w:val="none" w:sz="0" w:space="0" w:color="auto"/>
                                    <w:left w:val="none" w:sz="0" w:space="0" w:color="auto"/>
                                    <w:bottom w:val="none" w:sz="0" w:space="0" w:color="auto"/>
                                    <w:right w:val="none" w:sz="0" w:space="0" w:color="auto"/>
                                  </w:divBdr>
                                  <w:divsChild>
                                    <w:div w:id="556934365">
                                      <w:marLeft w:val="0"/>
                                      <w:marRight w:val="0"/>
                                      <w:marTop w:val="0"/>
                                      <w:marBottom w:val="0"/>
                                      <w:divBdr>
                                        <w:top w:val="none" w:sz="0" w:space="0" w:color="auto"/>
                                        <w:left w:val="none" w:sz="0" w:space="0" w:color="auto"/>
                                        <w:bottom w:val="none" w:sz="0" w:space="0" w:color="auto"/>
                                        <w:right w:val="none" w:sz="0" w:space="0" w:color="auto"/>
                                      </w:divBdr>
                                      <w:divsChild>
                                        <w:div w:id="11471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039973">
                              <w:marLeft w:val="0"/>
                              <w:marRight w:val="0"/>
                              <w:marTop w:val="240"/>
                              <w:marBottom w:val="0"/>
                              <w:divBdr>
                                <w:top w:val="none" w:sz="0" w:space="0" w:color="auto"/>
                                <w:left w:val="none" w:sz="0" w:space="0" w:color="auto"/>
                                <w:bottom w:val="none" w:sz="0" w:space="0" w:color="auto"/>
                                <w:right w:val="none" w:sz="0" w:space="0" w:color="auto"/>
                              </w:divBdr>
                              <w:divsChild>
                                <w:div w:id="843203450">
                                  <w:marLeft w:val="0"/>
                                  <w:marRight w:val="0"/>
                                  <w:marTop w:val="0"/>
                                  <w:marBottom w:val="0"/>
                                  <w:divBdr>
                                    <w:top w:val="none" w:sz="0" w:space="0" w:color="auto"/>
                                    <w:left w:val="none" w:sz="0" w:space="0" w:color="auto"/>
                                    <w:bottom w:val="none" w:sz="0" w:space="0" w:color="auto"/>
                                    <w:right w:val="none" w:sz="0" w:space="0" w:color="auto"/>
                                  </w:divBdr>
                                  <w:divsChild>
                                    <w:div w:id="19278472">
                                      <w:marLeft w:val="0"/>
                                      <w:marRight w:val="0"/>
                                      <w:marTop w:val="0"/>
                                      <w:marBottom w:val="0"/>
                                      <w:divBdr>
                                        <w:top w:val="none" w:sz="0" w:space="0" w:color="auto"/>
                                        <w:left w:val="none" w:sz="0" w:space="0" w:color="auto"/>
                                        <w:bottom w:val="none" w:sz="0" w:space="0" w:color="auto"/>
                                        <w:right w:val="none" w:sz="0" w:space="0" w:color="auto"/>
                                      </w:divBdr>
                                      <w:divsChild>
                                        <w:div w:id="491069090">
                                          <w:marLeft w:val="0"/>
                                          <w:marRight w:val="0"/>
                                          <w:marTop w:val="0"/>
                                          <w:marBottom w:val="0"/>
                                          <w:divBdr>
                                            <w:top w:val="none" w:sz="0" w:space="0" w:color="auto"/>
                                            <w:left w:val="none" w:sz="0" w:space="0" w:color="auto"/>
                                            <w:bottom w:val="none" w:sz="0" w:space="0" w:color="auto"/>
                                            <w:right w:val="none" w:sz="0" w:space="0" w:color="auto"/>
                                          </w:divBdr>
                                        </w:div>
                                        <w:div w:id="1262378301">
                                          <w:marLeft w:val="0"/>
                                          <w:marRight w:val="0"/>
                                          <w:marTop w:val="0"/>
                                          <w:marBottom w:val="0"/>
                                          <w:divBdr>
                                            <w:top w:val="none" w:sz="0" w:space="0" w:color="auto"/>
                                            <w:left w:val="none" w:sz="0" w:space="0" w:color="auto"/>
                                            <w:bottom w:val="none" w:sz="0" w:space="0" w:color="auto"/>
                                            <w:right w:val="none" w:sz="0" w:space="0" w:color="auto"/>
                                          </w:divBdr>
                                          <w:divsChild>
                                            <w:div w:id="2073500536">
                                              <w:marLeft w:val="0"/>
                                              <w:marRight w:val="0"/>
                                              <w:marTop w:val="0"/>
                                              <w:marBottom w:val="0"/>
                                              <w:divBdr>
                                                <w:top w:val="none" w:sz="0" w:space="0" w:color="auto"/>
                                                <w:left w:val="none" w:sz="0" w:space="0" w:color="auto"/>
                                                <w:bottom w:val="none" w:sz="0" w:space="0" w:color="auto"/>
                                                <w:right w:val="none" w:sz="0" w:space="0" w:color="auto"/>
                                              </w:divBdr>
                                              <w:divsChild>
                                                <w:div w:id="86312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720492">
                          <w:marLeft w:val="0"/>
                          <w:marRight w:val="0"/>
                          <w:marTop w:val="0"/>
                          <w:marBottom w:val="0"/>
                          <w:divBdr>
                            <w:top w:val="none" w:sz="0" w:space="0" w:color="auto"/>
                            <w:left w:val="none" w:sz="0" w:space="0" w:color="auto"/>
                            <w:bottom w:val="none" w:sz="0" w:space="0" w:color="auto"/>
                            <w:right w:val="none" w:sz="0" w:space="0" w:color="auto"/>
                          </w:divBdr>
                          <w:divsChild>
                            <w:div w:id="1005131625">
                              <w:marLeft w:val="0"/>
                              <w:marRight w:val="0"/>
                              <w:marTop w:val="0"/>
                              <w:marBottom w:val="0"/>
                              <w:divBdr>
                                <w:top w:val="none" w:sz="0" w:space="0" w:color="auto"/>
                                <w:left w:val="none" w:sz="0" w:space="0" w:color="auto"/>
                                <w:bottom w:val="none" w:sz="0" w:space="0" w:color="auto"/>
                                <w:right w:val="none" w:sz="0" w:space="0" w:color="auto"/>
                              </w:divBdr>
                              <w:divsChild>
                                <w:div w:id="1754742366">
                                  <w:marLeft w:val="0"/>
                                  <w:marRight w:val="0"/>
                                  <w:marTop w:val="0"/>
                                  <w:marBottom w:val="0"/>
                                  <w:divBdr>
                                    <w:top w:val="none" w:sz="0" w:space="0" w:color="auto"/>
                                    <w:left w:val="none" w:sz="0" w:space="0" w:color="auto"/>
                                    <w:bottom w:val="none" w:sz="0" w:space="0" w:color="auto"/>
                                    <w:right w:val="none" w:sz="0" w:space="0" w:color="auto"/>
                                  </w:divBdr>
                                  <w:divsChild>
                                    <w:div w:id="1061947065">
                                      <w:marLeft w:val="0"/>
                                      <w:marRight w:val="0"/>
                                      <w:marTop w:val="0"/>
                                      <w:marBottom w:val="0"/>
                                      <w:divBdr>
                                        <w:top w:val="none" w:sz="0" w:space="0" w:color="auto"/>
                                        <w:left w:val="none" w:sz="0" w:space="0" w:color="auto"/>
                                        <w:bottom w:val="none" w:sz="0" w:space="0" w:color="auto"/>
                                        <w:right w:val="none" w:sz="0" w:space="0" w:color="auto"/>
                                      </w:divBdr>
                                      <w:divsChild>
                                        <w:div w:id="7042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514">
                              <w:marLeft w:val="0"/>
                              <w:marRight w:val="0"/>
                              <w:marTop w:val="240"/>
                              <w:marBottom w:val="0"/>
                              <w:divBdr>
                                <w:top w:val="none" w:sz="0" w:space="0" w:color="auto"/>
                                <w:left w:val="none" w:sz="0" w:space="0" w:color="auto"/>
                                <w:bottom w:val="none" w:sz="0" w:space="0" w:color="auto"/>
                                <w:right w:val="none" w:sz="0" w:space="0" w:color="auto"/>
                              </w:divBdr>
                              <w:divsChild>
                                <w:div w:id="403919000">
                                  <w:marLeft w:val="0"/>
                                  <w:marRight w:val="0"/>
                                  <w:marTop w:val="0"/>
                                  <w:marBottom w:val="0"/>
                                  <w:divBdr>
                                    <w:top w:val="none" w:sz="0" w:space="0" w:color="auto"/>
                                    <w:left w:val="none" w:sz="0" w:space="0" w:color="auto"/>
                                    <w:bottom w:val="none" w:sz="0" w:space="0" w:color="auto"/>
                                    <w:right w:val="none" w:sz="0" w:space="0" w:color="auto"/>
                                  </w:divBdr>
                                  <w:divsChild>
                                    <w:div w:id="1455752089">
                                      <w:marLeft w:val="0"/>
                                      <w:marRight w:val="0"/>
                                      <w:marTop w:val="0"/>
                                      <w:marBottom w:val="0"/>
                                      <w:divBdr>
                                        <w:top w:val="none" w:sz="0" w:space="0" w:color="auto"/>
                                        <w:left w:val="none" w:sz="0" w:space="0" w:color="auto"/>
                                        <w:bottom w:val="none" w:sz="0" w:space="0" w:color="auto"/>
                                        <w:right w:val="none" w:sz="0" w:space="0" w:color="auto"/>
                                      </w:divBdr>
                                      <w:divsChild>
                                        <w:div w:id="762140995">
                                          <w:marLeft w:val="0"/>
                                          <w:marRight w:val="0"/>
                                          <w:marTop w:val="0"/>
                                          <w:marBottom w:val="0"/>
                                          <w:divBdr>
                                            <w:top w:val="none" w:sz="0" w:space="0" w:color="auto"/>
                                            <w:left w:val="none" w:sz="0" w:space="0" w:color="auto"/>
                                            <w:bottom w:val="none" w:sz="0" w:space="0" w:color="auto"/>
                                            <w:right w:val="none" w:sz="0" w:space="0" w:color="auto"/>
                                          </w:divBdr>
                                        </w:div>
                                        <w:div w:id="474034575">
                                          <w:marLeft w:val="0"/>
                                          <w:marRight w:val="0"/>
                                          <w:marTop w:val="0"/>
                                          <w:marBottom w:val="0"/>
                                          <w:divBdr>
                                            <w:top w:val="none" w:sz="0" w:space="0" w:color="auto"/>
                                            <w:left w:val="none" w:sz="0" w:space="0" w:color="auto"/>
                                            <w:bottom w:val="none" w:sz="0" w:space="0" w:color="auto"/>
                                            <w:right w:val="none" w:sz="0" w:space="0" w:color="auto"/>
                                          </w:divBdr>
                                          <w:divsChild>
                                            <w:div w:id="1634672466">
                                              <w:marLeft w:val="0"/>
                                              <w:marRight w:val="0"/>
                                              <w:marTop w:val="0"/>
                                              <w:marBottom w:val="0"/>
                                              <w:divBdr>
                                                <w:top w:val="none" w:sz="0" w:space="0" w:color="auto"/>
                                                <w:left w:val="none" w:sz="0" w:space="0" w:color="auto"/>
                                                <w:bottom w:val="none" w:sz="0" w:space="0" w:color="auto"/>
                                                <w:right w:val="none" w:sz="0" w:space="0" w:color="auto"/>
                                              </w:divBdr>
                                              <w:divsChild>
                                                <w:div w:id="21203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233894">
                          <w:marLeft w:val="0"/>
                          <w:marRight w:val="0"/>
                          <w:marTop w:val="0"/>
                          <w:marBottom w:val="0"/>
                          <w:divBdr>
                            <w:top w:val="none" w:sz="0" w:space="0" w:color="auto"/>
                            <w:left w:val="none" w:sz="0" w:space="0" w:color="auto"/>
                            <w:bottom w:val="none" w:sz="0" w:space="0" w:color="auto"/>
                            <w:right w:val="none" w:sz="0" w:space="0" w:color="auto"/>
                          </w:divBdr>
                          <w:divsChild>
                            <w:div w:id="185406059">
                              <w:marLeft w:val="0"/>
                              <w:marRight w:val="0"/>
                              <w:marTop w:val="0"/>
                              <w:marBottom w:val="0"/>
                              <w:divBdr>
                                <w:top w:val="none" w:sz="0" w:space="0" w:color="auto"/>
                                <w:left w:val="none" w:sz="0" w:space="0" w:color="auto"/>
                                <w:bottom w:val="none" w:sz="0" w:space="0" w:color="auto"/>
                                <w:right w:val="none" w:sz="0" w:space="0" w:color="auto"/>
                              </w:divBdr>
                              <w:divsChild>
                                <w:div w:id="287903535">
                                  <w:marLeft w:val="0"/>
                                  <w:marRight w:val="0"/>
                                  <w:marTop w:val="0"/>
                                  <w:marBottom w:val="0"/>
                                  <w:divBdr>
                                    <w:top w:val="none" w:sz="0" w:space="0" w:color="auto"/>
                                    <w:left w:val="none" w:sz="0" w:space="0" w:color="auto"/>
                                    <w:bottom w:val="none" w:sz="0" w:space="0" w:color="auto"/>
                                    <w:right w:val="none" w:sz="0" w:space="0" w:color="auto"/>
                                  </w:divBdr>
                                  <w:divsChild>
                                    <w:div w:id="867182919">
                                      <w:marLeft w:val="0"/>
                                      <w:marRight w:val="0"/>
                                      <w:marTop w:val="0"/>
                                      <w:marBottom w:val="0"/>
                                      <w:divBdr>
                                        <w:top w:val="none" w:sz="0" w:space="0" w:color="auto"/>
                                        <w:left w:val="none" w:sz="0" w:space="0" w:color="auto"/>
                                        <w:bottom w:val="none" w:sz="0" w:space="0" w:color="auto"/>
                                        <w:right w:val="none" w:sz="0" w:space="0" w:color="auto"/>
                                      </w:divBdr>
                                      <w:divsChild>
                                        <w:div w:id="20612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776857">
                          <w:marLeft w:val="0"/>
                          <w:marRight w:val="0"/>
                          <w:marTop w:val="0"/>
                          <w:marBottom w:val="0"/>
                          <w:divBdr>
                            <w:top w:val="none" w:sz="0" w:space="0" w:color="auto"/>
                            <w:left w:val="none" w:sz="0" w:space="0" w:color="auto"/>
                            <w:bottom w:val="none" w:sz="0" w:space="0" w:color="auto"/>
                            <w:right w:val="none" w:sz="0" w:space="0" w:color="auto"/>
                          </w:divBdr>
                          <w:divsChild>
                            <w:div w:id="1076510155">
                              <w:marLeft w:val="0"/>
                              <w:marRight w:val="0"/>
                              <w:marTop w:val="0"/>
                              <w:marBottom w:val="0"/>
                              <w:divBdr>
                                <w:top w:val="none" w:sz="0" w:space="0" w:color="auto"/>
                                <w:left w:val="none" w:sz="0" w:space="0" w:color="auto"/>
                                <w:bottom w:val="none" w:sz="0" w:space="0" w:color="auto"/>
                                <w:right w:val="none" w:sz="0" w:space="0" w:color="auto"/>
                              </w:divBdr>
                              <w:divsChild>
                                <w:div w:id="610742120">
                                  <w:marLeft w:val="0"/>
                                  <w:marRight w:val="0"/>
                                  <w:marTop w:val="0"/>
                                  <w:marBottom w:val="0"/>
                                  <w:divBdr>
                                    <w:top w:val="none" w:sz="0" w:space="0" w:color="auto"/>
                                    <w:left w:val="none" w:sz="0" w:space="0" w:color="auto"/>
                                    <w:bottom w:val="none" w:sz="0" w:space="0" w:color="auto"/>
                                    <w:right w:val="none" w:sz="0" w:space="0" w:color="auto"/>
                                  </w:divBdr>
                                  <w:divsChild>
                                    <w:div w:id="1099718240">
                                      <w:marLeft w:val="0"/>
                                      <w:marRight w:val="0"/>
                                      <w:marTop w:val="0"/>
                                      <w:marBottom w:val="0"/>
                                      <w:divBdr>
                                        <w:top w:val="none" w:sz="0" w:space="0" w:color="auto"/>
                                        <w:left w:val="none" w:sz="0" w:space="0" w:color="auto"/>
                                        <w:bottom w:val="none" w:sz="0" w:space="0" w:color="auto"/>
                                        <w:right w:val="none" w:sz="0" w:space="0" w:color="auto"/>
                                      </w:divBdr>
                                      <w:divsChild>
                                        <w:div w:id="136370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9018234">
          <w:marLeft w:val="0"/>
          <w:marRight w:val="0"/>
          <w:marTop w:val="990"/>
          <w:marBottom w:val="720"/>
          <w:divBdr>
            <w:top w:val="none" w:sz="0" w:space="0" w:color="auto"/>
            <w:left w:val="none" w:sz="0" w:space="0" w:color="auto"/>
            <w:bottom w:val="none" w:sz="0" w:space="0" w:color="auto"/>
            <w:right w:val="none" w:sz="0" w:space="0" w:color="auto"/>
          </w:divBdr>
          <w:divsChild>
            <w:div w:id="244732588">
              <w:marLeft w:val="0"/>
              <w:marRight w:val="0"/>
              <w:marTop w:val="0"/>
              <w:marBottom w:val="0"/>
              <w:divBdr>
                <w:top w:val="none" w:sz="0" w:space="0" w:color="auto"/>
                <w:left w:val="none" w:sz="0" w:space="0" w:color="auto"/>
                <w:bottom w:val="none" w:sz="0" w:space="0" w:color="auto"/>
                <w:right w:val="none" w:sz="0" w:space="0" w:color="auto"/>
              </w:divBdr>
              <w:divsChild>
                <w:div w:id="1075129915">
                  <w:marLeft w:val="0"/>
                  <w:marRight w:val="0"/>
                  <w:marTop w:val="0"/>
                  <w:marBottom w:val="0"/>
                  <w:divBdr>
                    <w:top w:val="none" w:sz="0" w:space="0" w:color="auto"/>
                    <w:left w:val="none" w:sz="0" w:space="0" w:color="auto"/>
                    <w:bottom w:val="none" w:sz="0" w:space="0" w:color="auto"/>
                    <w:right w:val="none" w:sz="0" w:space="0" w:color="auto"/>
                  </w:divBdr>
                </w:div>
                <w:div w:id="541132418">
                  <w:marLeft w:val="0"/>
                  <w:marRight w:val="0"/>
                  <w:marTop w:val="0"/>
                  <w:marBottom w:val="0"/>
                  <w:divBdr>
                    <w:top w:val="none" w:sz="0" w:space="0" w:color="auto"/>
                    <w:left w:val="none" w:sz="0" w:space="0" w:color="auto"/>
                    <w:bottom w:val="none" w:sz="0" w:space="0" w:color="auto"/>
                    <w:right w:val="none" w:sz="0" w:space="0" w:color="auto"/>
                  </w:divBdr>
                  <w:divsChild>
                    <w:div w:id="710881491">
                      <w:marLeft w:val="0"/>
                      <w:marRight w:val="0"/>
                      <w:marTop w:val="0"/>
                      <w:marBottom w:val="0"/>
                      <w:divBdr>
                        <w:top w:val="none" w:sz="0" w:space="0" w:color="auto"/>
                        <w:left w:val="none" w:sz="0" w:space="0" w:color="auto"/>
                        <w:bottom w:val="none" w:sz="0" w:space="0" w:color="auto"/>
                        <w:right w:val="none" w:sz="0" w:space="0" w:color="auto"/>
                      </w:divBdr>
                      <w:divsChild>
                        <w:div w:id="2041931637">
                          <w:marLeft w:val="0"/>
                          <w:marRight w:val="0"/>
                          <w:marTop w:val="0"/>
                          <w:marBottom w:val="0"/>
                          <w:divBdr>
                            <w:top w:val="none" w:sz="0" w:space="0" w:color="auto"/>
                            <w:left w:val="none" w:sz="0" w:space="0" w:color="auto"/>
                            <w:bottom w:val="none" w:sz="0" w:space="0" w:color="auto"/>
                            <w:right w:val="none" w:sz="0" w:space="0" w:color="auto"/>
                          </w:divBdr>
                          <w:divsChild>
                            <w:div w:id="8679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5543">
                  <w:marLeft w:val="0"/>
                  <w:marRight w:val="0"/>
                  <w:marTop w:val="0"/>
                  <w:marBottom w:val="0"/>
                  <w:divBdr>
                    <w:top w:val="none" w:sz="0" w:space="0" w:color="auto"/>
                    <w:left w:val="none" w:sz="0" w:space="0" w:color="auto"/>
                    <w:bottom w:val="none" w:sz="0" w:space="0" w:color="auto"/>
                    <w:right w:val="none" w:sz="0" w:space="0" w:color="auto"/>
                  </w:divBdr>
                  <w:divsChild>
                    <w:div w:id="109571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429">
              <w:marLeft w:val="0"/>
              <w:marRight w:val="0"/>
              <w:marTop w:val="195"/>
              <w:marBottom w:val="0"/>
              <w:divBdr>
                <w:top w:val="none" w:sz="0" w:space="0" w:color="auto"/>
                <w:left w:val="none" w:sz="0" w:space="0" w:color="auto"/>
                <w:bottom w:val="none" w:sz="0" w:space="0" w:color="auto"/>
                <w:right w:val="none" w:sz="0" w:space="0" w:color="auto"/>
              </w:divBdr>
              <w:divsChild>
                <w:div w:id="1508867137">
                  <w:marLeft w:val="0"/>
                  <w:marRight w:val="0"/>
                  <w:marTop w:val="0"/>
                  <w:marBottom w:val="0"/>
                  <w:divBdr>
                    <w:top w:val="none" w:sz="0" w:space="0" w:color="auto"/>
                    <w:left w:val="none" w:sz="0" w:space="0" w:color="auto"/>
                    <w:bottom w:val="none" w:sz="0" w:space="0" w:color="auto"/>
                    <w:right w:val="none" w:sz="0" w:space="0" w:color="auto"/>
                  </w:divBdr>
                  <w:divsChild>
                    <w:div w:id="1465153243">
                      <w:marLeft w:val="0"/>
                      <w:marRight w:val="0"/>
                      <w:marTop w:val="0"/>
                      <w:marBottom w:val="0"/>
                      <w:divBdr>
                        <w:top w:val="none" w:sz="0" w:space="0" w:color="auto"/>
                        <w:left w:val="none" w:sz="0" w:space="0" w:color="auto"/>
                        <w:bottom w:val="none" w:sz="0" w:space="0" w:color="auto"/>
                        <w:right w:val="none" w:sz="0" w:space="0" w:color="auto"/>
                      </w:divBdr>
                      <w:divsChild>
                        <w:div w:id="856046088">
                          <w:marLeft w:val="0"/>
                          <w:marRight w:val="0"/>
                          <w:marTop w:val="0"/>
                          <w:marBottom w:val="0"/>
                          <w:divBdr>
                            <w:top w:val="none" w:sz="0" w:space="0" w:color="auto"/>
                            <w:left w:val="none" w:sz="0" w:space="0" w:color="auto"/>
                            <w:bottom w:val="none" w:sz="0" w:space="0" w:color="auto"/>
                            <w:right w:val="none" w:sz="0" w:space="0" w:color="auto"/>
                          </w:divBdr>
                          <w:divsChild>
                            <w:div w:id="969870105">
                              <w:marLeft w:val="0"/>
                              <w:marRight w:val="0"/>
                              <w:marTop w:val="0"/>
                              <w:marBottom w:val="0"/>
                              <w:divBdr>
                                <w:top w:val="none" w:sz="0" w:space="0" w:color="auto"/>
                                <w:left w:val="none" w:sz="0" w:space="0" w:color="auto"/>
                                <w:bottom w:val="none" w:sz="0" w:space="0" w:color="auto"/>
                                <w:right w:val="none" w:sz="0" w:space="0" w:color="auto"/>
                              </w:divBdr>
                              <w:divsChild>
                                <w:div w:id="825708384">
                                  <w:marLeft w:val="0"/>
                                  <w:marRight w:val="0"/>
                                  <w:marTop w:val="0"/>
                                  <w:marBottom w:val="0"/>
                                  <w:divBdr>
                                    <w:top w:val="none" w:sz="0" w:space="0" w:color="auto"/>
                                    <w:left w:val="none" w:sz="0" w:space="0" w:color="auto"/>
                                    <w:bottom w:val="none" w:sz="0" w:space="0" w:color="auto"/>
                                    <w:right w:val="none" w:sz="0" w:space="0" w:color="auto"/>
                                  </w:divBdr>
                                  <w:divsChild>
                                    <w:div w:id="1318076652">
                                      <w:marLeft w:val="0"/>
                                      <w:marRight w:val="0"/>
                                      <w:marTop w:val="0"/>
                                      <w:marBottom w:val="0"/>
                                      <w:divBdr>
                                        <w:top w:val="none" w:sz="0" w:space="0" w:color="auto"/>
                                        <w:left w:val="none" w:sz="0" w:space="0" w:color="auto"/>
                                        <w:bottom w:val="none" w:sz="0" w:space="0" w:color="auto"/>
                                        <w:right w:val="none" w:sz="0" w:space="0" w:color="auto"/>
                                      </w:divBdr>
                                      <w:divsChild>
                                        <w:div w:id="107420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058349">
                              <w:marLeft w:val="0"/>
                              <w:marRight w:val="0"/>
                              <w:marTop w:val="240"/>
                              <w:marBottom w:val="0"/>
                              <w:divBdr>
                                <w:top w:val="none" w:sz="0" w:space="0" w:color="auto"/>
                                <w:left w:val="none" w:sz="0" w:space="0" w:color="auto"/>
                                <w:bottom w:val="none" w:sz="0" w:space="0" w:color="auto"/>
                                <w:right w:val="none" w:sz="0" w:space="0" w:color="auto"/>
                              </w:divBdr>
                              <w:divsChild>
                                <w:div w:id="1562252648">
                                  <w:marLeft w:val="0"/>
                                  <w:marRight w:val="0"/>
                                  <w:marTop w:val="0"/>
                                  <w:marBottom w:val="0"/>
                                  <w:divBdr>
                                    <w:top w:val="none" w:sz="0" w:space="0" w:color="auto"/>
                                    <w:left w:val="none" w:sz="0" w:space="0" w:color="auto"/>
                                    <w:bottom w:val="none" w:sz="0" w:space="0" w:color="auto"/>
                                    <w:right w:val="none" w:sz="0" w:space="0" w:color="auto"/>
                                  </w:divBdr>
                                  <w:divsChild>
                                    <w:div w:id="68428461">
                                      <w:marLeft w:val="0"/>
                                      <w:marRight w:val="0"/>
                                      <w:marTop w:val="0"/>
                                      <w:marBottom w:val="0"/>
                                      <w:divBdr>
                                        <w:top w:val="none" w:sz="0" w:space="0" w:color="auto"/>
                                        <w:left w:val="none" w:sz="0" w:space="0" w:color="auto"/>
                                        <w:bottom w:val="none" w:sz="0" w:space="0" w:color="auto"/>
                                        <w:right w:val="none" w:sz="0" w:space="0" w:color="auto"/>
                                      </w:divBdr>
                                      <w:divsChild>
                                        <w:div w:id="11908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448908">
                          <w:marLeft w:val="0"/>
                          <w:marRight w:val="0"/>
                          <w:marTop w:val="0"/>
                          <w:marBottom w:val="0"/>
                          <w:divBdr>
                            <w:top w:val="none" w:sz="0" w:space="0" w:color="auto"/>
                            <w:left w:val="none" w:sz="0" w:space="0" w:color="auto"/>
                            <w:bottom w:val="none" w:sz="0" w:space="0" w:color="auto"/>
                            <w:right w:val="none" w:sz="0" w:space="0" w:color="auto"/>
                          </w:divBdr>
                          <w:divsChild>
                            <w:div w:id="1193616214">
                              <w:marLeft w:val="0"/>
                              <w:marRight w:val="0"/>
                              <w:marTop w:val="0"/>
                              <w:marBottom w:val="0"/>
                              <w:divBdr>
                                <w:top w:val="none" w:sz="0" w:space="0" w:color="auto"/>
                                <w:left w:val="none" w:sz="0" w:space="0" w:color="auto"/>
                                <w:bottom w:val="none" w:sz="0" w:space="0" w:color="auto"/>
                                <w:right w:val="none" w:sz="0" w:space="0" w:color="auto"/>
                              </w:divBdr>
                              <w:divsChild>
                                <w:div w:id="227884475">
                                  <w:marLeft w:val="0"/>
                                  <w:marRight w:val="0"/>
                                  <w:marTop w:val="0"/>
                                  <w:marBottom w:val="0"/>
                                  <w:divBdr>
                                    <w:top w:val="none" w:sz="0" w:space="0" w:color="auto"/>
                                    <w:left w:val="none" w:sz="0" w:space="0" w:color="auto"/>
                                    <w:bottom w:val="none" w:sz="0" w:space="0" w:color="auto"/>
                                    <w:right w:val="none" w:sz="0" w:space="0" w:color="auto"/>
                                  </w:divBdr>
                                  <w:divsChild>
                                    <w:div w:id="115148774">
                                      <w:marLeft w:val="0"/>
                                      <w:marRight w:val="0"/>
                                      <w:marTop w:val="0"/>
                                      <w:marBottom w:val="0"/>
                                      <w:divBdr>
                                        <w:top w:val="none" w:sz="0" w:space="0" w:color="auto"/>
                                        <w:left w:val="none" w:sz="0" w:space="0" w:color="auto"/>
                                        <w:bottom w:val="none" w:sz="0" w:space="0" w:color="auto"/>
                                        <w:right w:val="none" w:sz="0" w:space="0" w:color="auto"/>
                                      </w:divBdr>
                                      <w:divsChild>
                                        <w:div w:id="14847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3170">
                              <w:marLeft w:val="0"/>
                              <w:marRight w:val="0"/>
                              <w:marTop w:val="240"/>
                              <w:marBottom w:val="0"/>
                              <w:divBdr>
                                <w:top w:val="none" w:sz="0" w:space="0" w:color="auto"/>
                                <w:left w:val="none" w:sz="0" w:space="0" w:color="auto"/>
                                <w:bottom w:val="none" w:sz="0" w:space="0" w:color="auto"/>
                                <w:right w:val="none" w:sz="0" w:space="0" w:color="auto"/>
                              </w:divBdr>
                              <w:divsChild>
                                <w:div w:id="1068067767">
                                  <w:marLeft w:val="0"/>
                                  <w:marRight w:val="0"/>
                                  <w:marTop w:val="0"/>
                                  <w:marBottom w:val="0"/>
                                  <w:divBdr>
                                    <w:top w:val="none" w:sz="0" w:space="0" w:color="auto"/>
                                    <w:left w:val="none" w:sz="0" w:space="0" w:color="auto"/>
                                    <w:bottom w:val="none" w:sz="0" w:space="0" w:color="auto"/>
                                    <w:right w:val="none" w:sz="0" w:space="0" w:color="auto"/>
                                  </w:divBdr>
                                  <w:divsChild>
                                    <w:div w:id="391738975">
                                      <w:marLeft w:val="0"/>
                                      <w:marRight w:val="0"/>
                                      <w:marTop w:val="0"/>
                                      <w:marBottom w:val="0"/>
                                      <w:divBdr>
                                        <w:top w:val="none" w:sz="0" w:space="0" w:color="auto"/>
                                        <w:left w:val="none" w:sz="0" w:space="0" w:color="auto"/>
                                        <w:bottom w:val="none" w:sz="0" w:space="0" w:color="auto"/>
                                        <w:right w:val="none" w:sz="0" w:space="0" w:color="auto"/>
                                      </w:divBdr>
                                      <w:divsChild>
                                        <w:div w:id="1002782572">
                                          <w:marLeft w:val="0"/>
                                          <w:marRight w:val="0"/>
                                          <w:marTop w:val="0"/>
                                          <w:marBottom w:val="0"/>
                                          <w:divBdr>
                                            <w:top w:val="none" w:sz="0" w:space="0" w:color="auto"/>
                                            <w:left w:val="none" w:sz="0" w:space="0" w:color="auto"/>
                                            <w:bottom w:val="none" w:sz="0" w:space="0" w:color="auto"/>
                                            <w:right w:val="none" w:sz="0" w:space="0" w:color="auto"/>
                                          </w:divBdr>
                                        </w:div>
                                        <w:div w:id="401417980">
                                          <w:marLeft w:val="0"/>
                                          <w:marRight w:val="0"/>
                                          <w:marTop w:val="0"/>
                                          <w:marBottom w:val="0"/>
                                          <w:divBdr>
                                            <w:top w:val="none" w:sz="0" w:space="0" w:color="auto"/>
                                            <w:left w:val="none" w:sz="0" w:space="0" w:color="auto"/>
                                            <w:bottom w:val="none" w:sz="0" w:space="0" w:color="auto"/>
                                            <w:right w:val="none" w:sz="0" w:space="0" w:color="auto"/>
                                          </w:divBdr>
                                          <w:divsChild>
                                            <w:div w:id="154105915">
                                              <w:marLeft w:val="0"/>
                                              <w:marRight w:val="0"/>
                                              <w:marTop w:val="0"/>
                                              <w:marBottom w:val="0"/>
                                              <w:divBdr>
                                                <w:top w:val="none" w:sz="0" w:space="0" w:color="auto"/>
                                                <w:left w:val="none" w:sz="0" w:space="0" w:color="auto"/>
                                                <w:bottom w:val="none" w:sz="0" w:space="0" w:color="auto"/>
                                                <w:right w:val="none" w:sz="0" w:space="0" w:color="auto"/>
                                              </w:divBdr>
                                              <w:divsChild>
                                                <w:div w:id="4455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122800">
                          <w:marLeft w:val="0"/>
                          <w:marRight w:val="0"/>
                          <w:marTop w:val="0"/>
                          <w:marBottom w:val="0"/>
                          <w:divBdr>
                            <w:top w:val="none" w:sz="0" w:space="0" w:color="auto"/>
                            <w:left w:val="none" w:sz="0" w:space="0" w:color="auto"/>
                            <w:bottom w:val="none" w:sz="0" w:space="0" w:color="auto"/>
                            <w:right w:val="none" w:sz="0" w:space="0" w:color="auto"/>
                          </w:divBdr>
                          <w:divsChild>
                            <w:div w:id="580725776">
                              <w:marLeft w:val="0"/>
                              <w:marRight w:val="0"/>
                              <w:marTop w:val="0"/>
                              <w:marBottom w:val="0"/>
                              <w:divBdr>
                                <w:top w:val="none" w:sz="0" w:space="0" w:color="auto"/>
                                <w:left w:val="none" w:sz="0" w:space="0" w:color="auto"/>
                                <w:bottom w:val="none" w:sz="0" w:space="0" w:color="auto"/>
                                <w:right w:val="none" w:sz="0" w:space="0" w:color="auto"/>
                              </w:divBdr>
                              <w:divsChild>
                                <w:div w:id="705253252">
                                  <w:marLeft w:val="0"/>
                                  <w:marRight w:val="0"/>
                                  <w:marTop w:val="0"/>
                                  <w:marBottom w:val="0"/>
                                  <w:divBdr>
                                    <w:top w:val="none" w:sz="0" w:space="0" w:color="auto"/>
                                    <w:left w:val="none" w:sz="0" w:space="0" w:color="auto"/>
                                    <w:bottom w:val="none" w:sz="0" w:space="0" w:color="auto"/>
                                    <w:right w:val="none" w:sz="0" w:space="0" w:color="auto"/>
                                  </w:divBdr>
                                  <w:divsChild>
                                    <w:div w:id="71247762">
                                      <w:marLeft w:val="0"/>
                                      <w:marRight w:val="0"/>
                                      <w:marTop w:val="0"/>
                                      <w:marBottom w:val="0"/>
                                      <w:divBdr>
                                        <w:top w:val="none" w:sz="0" w:space="0" w:color="auto"/>
                                        <w:left w:val="none" w:sz="0" w:space="0" w:color="auto"/>
                                        <w:bottom w:val="none" w:sz="0" w:space="0" w:color="auto"/>
                                        <w:right w:val="none" w:sz="0" w:space="0" w:color="auto"/>
                                      </w:divBdr>
                                      <w:divsChild>
                                        <w:div w:id="67188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499084">
                          <w:marLeft w:val="0"/>
                          <w:marRight w:val="0"/>
                          <w:marTop w:val="0"/>
                          <w:marBottom w:val="0"/>
                          <w:divBdr>
                            <w:top w:val="none" w:sz="0" w:space="0" w:color="auto"/>
                            <w:left w:val="none" w:sz="0" w:space="0" w:color="auto"/>
                            <w:bottom w:val="none" w:sz="0" w:space="0" w:color="auto"/>
                            <w:right w:val="none" w:sz="0" w:space="0" w:color="auto"/>
                          </w:divBdr>
                          <w:divsChild>
                            <w:div w:id="822359346">
                              <w:marLeft w:val="0"/>
                              <w:marRight w:val="0"/>
                              <w:marTop w:val="0"/>
                              <w:marBottom w:val="0"/>
                              <w:divBdr>
                                <w:top w:val="none" w:sz="0" w:space="0" w:color="auto"/>
                                <w:left w:val="none" w:sz="0" w:space="0" w:color="auto"/>
                                <w:bottom w:val="none" w:sz="0" w:space="0" w:color="auto"/>
                                <w:right w:val="none" w:sz="0" w:space="0" w:color="auto"/>
                              </w:divBdr>
                              <w:divsChild>
                                <w:div w:id="1713454142">
                                  <w:marLeft w:val="0"/>
                                  <w:marRight w:val="0"/>
                                  <w:marTop w:val="0"/>
                                  <w:marBottom w:val="0"/>
                                  <w:divBdr>
                                    <w:top w:val="none" w:sz="0" w:space="0" w:color="auto"/>
                                    <w:left w:val="none" w:sz="0" w:space="0" w:color="auto"/>
                                    <w:bottom w:val="none" w:sz="0" w:space="0" w:color="auto"/>
                                    <w:right w:val="none" w:sz="0" w:space="0" w:color="auto"/>
                                  </w:divBdr>
                                  <w:divsChild>
                                    <w:div w:id="805437696">
                                      <w:marLeft w:val="0"/>
                                      <w:marRight w:val="0"/>
                                      <w:marTop w:val="0"/>
                                      <w:marBottom w:val="0"/>
                                      <w:divBdr>
                                        <w:top w:val="none" w:sz="0" w:space="0" w:color="auto"/>
                                        <w:left w:val="none" w:sz="0" w:space="0" w:color="auto"/>
                                        <w:bottom w:val="none" w:sz="0" w:space="0" w:color="auto"/>
                                        <w:right w:val="none" w:sz="0" w:space="0" w:color="auto"/>
                                      </w:divBdr>
                                      <w:divsChild>
                                        <w:div w:id="20683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95818">
          <w:marLeft w:val="0"/>
          <w:marRight w:val="0"/>
          <w:marTop w:val="990"/>
          <w:marBottom w:val="720"/>
          <w:divBdr>
            <w:top w:val="none" w:sz="0" w:space="0" w:color="auto"/>
            <w:left w:val="none" w:sz="0" w:space="0" w:color="auto"/>
            <w:bottom w:val="none" w:sz="0" w:space="0" w:color="auto"/>
            <w:right w:val="none" w:sz="0" w:space="0" w:color="auto"/>
          </w:divBdr>
          <w:divsChild>
            <w:div w:id="692925953">
              <w:marLeft w:val="0"/>
              <w:marRight w:val="0"/>
              <w:marTop w:val="0"/>
              <w:marBottom w:val="0"/>
              <w:divBdr>
                <w:top w:val="none" w:sz="0" w:space="0" w:color="auto"/>
                <w:left w:val="none" w:sz="0" w:space="0" w:color="auto"/>
                <w:bottom w:val="none" w:sz="0" w:space="0" w:color="auto"/>
                <w:right w:val="none" w:sz="0" w:space="0" w:color="auto"/>
              </w:divBdr>
              <w:divsChild>
                <w:div w:id="1908757216">
                  <w:marLeft w:val="0"/>
                  <w:marRight w:val="0"/>
                  <w:marTop w:val="0"/>
                  <w:marBottom w:val="0"/>
                  <w:divBdr>
                    <w:top w:val="none" w:sz="0" w:space="0" w:color="auto"/>
                    <w:left w:val="none" w:sz="0" w:space="0" w:color="auto"/>
                    <w:bottom w:val="none" w:sz="0" w:space="0" w:color="auto"/>
                    <w:right w:val="none" w:sz="0" w:space="0" w:color="auto"/>
                  </w:divBdr>
                </w:div>
                <w:div w:id="103155744">
                  <w:marLeft w:val="0"/>
                  <w:marRight w:val="0"/>
                  <w:marTop w:val="0"/>
                  <w:marBottom w:val="0"/>
                  <w:divBdr>
                    <w:top w:val="none" w:sz="0" w:space="0" w:color="auto"/>
                    <w:left w:val="none" w:sz="0" w:space="0" w:color="auto"/>
                    <w:bottom w:val="none" w:sz="0" w:space="0" w:color="auto"/>
                    <w:right w:val="none" w:sz="0" w:space="0" w:color="auto"/>
                  </w:divBdr>
                  <w:divsChild>
                    <w:div w:id="1538084089">
                      <w:marLeft w:val="0"/>
                      <w:marRight w:val="0"/>
                      <w:marTop w:val="0"/>
                      <w:marBottom w:val="0"/>
                      <w:divBdr>
                        <w:top w:val="none" w:sz="0" w:space="0" w:color="auto"/>
                        <w:left w:val="none" w:sz="0" w:space="0" w:color="auto"/>
                        <w:bottom w:val="none" w:sz="0" w:space="0" w:color="auto"/>
                        <w:right w:val="none" w:sz="0" w:space="0" w:color="auto"/>
                      </w:divBdr>
                      <w:divsChild>
                        <w:div w:id="1920017236">
                          <w:marLeft w:val="0"/>
                          <w:marRight w:val="0"/>
                          <w:marTop w:val="0"/>
                          <w:marBottom w:val="0"/>
                          <w:divBdr>
                            <w:top w:val="none" w:sz="0" w:space="0" w:color="auto"/>
                            <w:left w:val="none" w:sz="0" w:space="0" w:color="auto"/>
                            <w:bottom w:val="none" w:sz="0" w:space="0" w:color="auto"/>
                            <w:right w:val="none" w:sz="0" w:space="0" w:color="auto"/>
                          </w:divBdr>
                          <w:divsChild>
                            <w:div w:id="4622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60590">
                  <w:marLeft w:val="0"/>
                  <w:marRight w:val="0"/>
                  <w:marTop w:val="0"/>
                  <w:marBottom w:val="0"/>
                  <w:divBdr>
                    <w:top w:val="none" w:sz="0" w:space="0" w:color="auto"/>
                    <w:left w:val="none" w:sz="0" w:space="0" w:color="auto"/>
                    <w:bottom w:val="none" w:sz="0" w:space="0" w:color="auto"/>
                    <w:right w:val="none" w:sz="0" w:space="0" w:color="auto"/>
                  </w:divBdr>
                  <w:divsChild>
                    <w:div w:id="9416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1504">
              <w:marLeft w:val="0"/>
              <w:marRight w:val="0"/>
              <w:marTop w:val="195"/>
              <w:marBottom w:val="0"/>
              <w:divBdr>
                <w:top w:val="none" w:sz="0" w:space="0" w:color="auto"/>
                <w:left w:val="none" w:sz="0" w:space="0" w:color="auto"/>
                <w:bottom w:val="none" w:sz="0" w:space="0" w:color="auto"/>
                <w:right w:val="none" w:sz="0" w:space="0" w:color="auto"/>
              </w:divBdr>
              <w:divsChild>
                <w:div w:id="1478495712">
                  <w:marLeft w:val="0"/>
                  <w:marRight w:val="0"/>
                  <w:marTop w:val="0"/>
                  <w:marBottom w:val="0"/>
                  <w:divBdr>
                    <w:top w:val="none" w:sz="0" w:space="0" w:color="auto"/>
                    <w:left w:val="none" w:sz="0" w:space="0" w:color="auto"/>
                    <w:bottom w:val="none" w:sz="0" w:space="0" w:color="auto"/>
                    <w:right w:val="none" w:sz="0" w:space="0" w:color="auto"/>
                  </w:divBdr>
                  <w:divsChild>
                    <w:div w:id="196894045">
                      <w:marLeft w:val="0"/>
                      <w:marRight w:val="0"/>
                      <w:marTop w:val="0"/>
                      <w:marBottom w:val="0"/>
                      <w:divBdr>
                        <w:top w:val="none" w:sz="0" w:space="0" w:color="auto"/>
                        <w:left w:val="none" w:sz="0" w:space="0" w:color="auto"/>
                        <w:bottom w:val="none" w:sz="0" w:space="0" w:color="auto"/>
                        <w:right w:val="none" w:sz="0" w:space="0" w:color="auto"/>
                      </w:divBdr>
                      <w:divsChild>
                        <w:div w:id="771557467">
                          <w:marLeft w:val="0"/>
                          <w:marRight w:val="0"/>
                          <w:marTop w:val="0"/>
                          <w:marBottom w:val="0"/>
                          <w:divBdr>
                            <w:top w:val="none" w:sz="0" w:space="0" w:color="auto"/>
                            <w:left w:val="none" w:sz="0" w:space="0" w:color="auto"/>
                            <w:bottom w:val="none" w:sz="0" w:space="0" w:color="auto"/>
                            <w:right w:val="none" w:sz="0" w:space="0" w:color="auto"/>
                          </w:divBdr>
                          <w:divsChild>
                            <w:div w:id="1660229198">
                              <w:marLeft w:val="0"/>
                              <w:marRight w:val="0"/>
                              <w:marTop w:val="0"/>
                              <w:marBottom w:val="0"/>
                              <w:divBdr>
                                <w:top w:val="none" w:sz="0" w:space="0" w:color="auto"/>
                                <w:left w:val="none" w:sz="0" w:space="0" w:color="auto"/>
                                <w:bottom w:val="none" w:sz="0" w:space="0" w:color="auto"/>
                                <w:right w:val="none" w:sz="0" w:space="0" w:color="auto"/>
                              </w:divBdr>
                              <w:divsChild>
                                <w:div w:id="1155537534">
                                  <w:marLeft w:val="0"/>
                                  <w:marRight w:val="0"/>
                                  <w:marTop w:val="0"/>
                                  <w:marBottom w:val="0"/>
                                  <w:divBdr>
                                    <w:top w:val="none" w:sz="0" w:space="0" w:color="auto"/>
                                    <w:left w:val="none" w:sz="0" w:space="0" w:color="auto"/>
                                    <w:bottom w:val="none" w:sz="0" w:space="0" w:color="auto"/>
                                    <w:right w:val="none" w:sz="0" w:space="0" w:color="auto"/>
                                  </w:divBdr>
                                  <w:divsChild>
                                    <w:div w:id="1664502247">
                                      <w:marLeft w:val="0"/>
                                      <w:marRight w:val="0"/>
                                      <w:marTop w:val="0"/>
                                      <w:marBottom w:val="0"/>
                                      <w:divBdr>
                                        <w:top w:val="none" w:sz="0" w:space="0" w:color="auto"/>
                                        <w:left w:val="none" w:sz="0" w:space="0" w:color="auto"/>
                                        <w:bottom w:val="none" w:sz="0" w:space="0" w:color="auto"/>
                                        <w:right w:val="none" w:sz="0" w:space="0" w:color="auto"/>
                                      </w:divBdr>
                                      <w:divsChild>
                                        <w:div w:id="18656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05916">
                          <w:marLeft w:val="0"/>
                          <w:marRight w:val="0"/>
                          <w:marTop w:val="0"/>
                          <w:marBottom w:val="0"/>
                          <w:divBdr>
                            <w:top w:val="none" w:sz="0" w:space="0" w:color="auto"/>
                            <w:left w:val="none" w:sz="0" w:space="0" w:color="auto"/>
                            <w:bottom w:val="none" w:sz="0" w:space="0" w:color="auto"/>
                            <w:right w:val="none" w:sz="0" w:space="0" w:color="auto"/>
                          </w:divBdr>
                          <w:divsChild>
                            <w:div w:id="491026575">
                              <w:marLeft w:val="0"/>
                              <w:marRight w:val="0"/>
                              <w:marTop w:val="0"/>
                              <w:marBottom w:val="0"/>
                              <w:divBdr>
                                <w:top w:val="none" w:sz="0" w:space="0" w:color="auto"/>
                                <w:left w:val="none" w:sz="0" w:space="0" w:color="auto"/>
                                <w:bottom w:val="none" w:sz="0" w:space="0" w:color="auto"/>
                                <w:right w:val="none" w:sz="0" w:space="0" w:color="auto"/>
                              </w:divBdr>
                              <w:divsChild>
                                <w:div w:id="732385546">
                                  <w:marLeft w:val="0"/>
                                  <w:marRight w:val="0"/>
                                  <w:marTop w:val="0"/>
                                  <w:marBottom w:val="0"/>
                                  <w:divBdr>
                                    <w:top w:val="none" w:sz="0" w:space="0" w:color="auto"/>
                                    <w:left w:val="none" w:sz="0" w:space="0" w:color="auto"/>
                                    <w:bottom w:val="none" w:sz="0" w:space="0" w:color="auto"/>
                                    <w:right w:val="none" w:sz="0" w:space="0" w:color="auto"/>
                                  </w:divBdr>
                                  <w:divsChild>
                                    <w:div w:id="1813475664">
                                      <w:marLeft w:val="0"/>
                                      <w:marRight w:val="0"/>
                                      <w:marTop w:val="0"/>
                                      <w:marBottom w:val="0"/>
                                      <w:divBdr>
                                        <w:top w:val="none" w:sz="0" w:space="0" w:color="auto"/>
                                        <w:left w:val="none" w:sz="0" w:space="0" w:color="auto"/>
                                        <w:bottom w:val="none" w:sz="0" w:space="0" w:color="auto"/>
                                        <w:right w:val="none" w:sz="0" w:space="0" w:color="auto"/>
                                      </w:divBdr>
                                      <w:divsChild>
                                        <w:div w:id="3733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57887">
                          <w:marLeft w:val="0"/>
                          <w:marRight w:val="0"/>
                          <w:marTop w:val="0"/>
                          <w:marBottom w:val="0"/>
                          <w:divBdr>
                            <w:top w:val="none" w:sz="0" w:space="0" w:color="auto"/>
                            <w:left w:val="none" w:sz="0" w:space="0" w:color="auto"/>
                            <w:bottom w:val="none" w:sz="0" w:space="0" w:color="auto"/>
                            <w:right w:val="none" w:sz="0" w:space="0" w:color="auto"/>
                          </w:divBdr>
                          <w:divsChild>
                            <w:div w:id="179854883">
                              <w:marLeft w:val="0"/>
                              <w:marRight w:val="0"/>
                              <w:marTop w:val="0"/>
                              <w:marBottom w:val="0"/>
                              <w:divBdr>
                                <w:top w:val="none" w:sz="0" w:space="0" w:color="auto"/>
                                <w:left w:val="none" w:sz="0" w:space="0" w:color="auto"/>
                                <w:bottom w:val="none" w:sz="0" w:space="0" w:color="auto"/>
                                <w:right w:val="none" w:sz="0" w:space="0" w:color="auto"/>
                              </w:divBdr>
                              <w:divsChild>
                                <w:div w:id="262957604">
                                  <w:marLeft w:val="0"/>
                                  <w:marRight w:val="0"/>
                                  <w:marTop w:val="0"/>
                                  <w:marBottom w:val="0"/>
                                  <w:divBdr>
                                    <w:top w:val="none" w:sz="0" w:space="0" w:color="auto"/>
                                    <w:left w:val="none" w:sz="0" w:space="0" w:color="auto"/>
                                    <w:bottom w:val="none" w:sz="0" w:space="0" w:color="auto"/>
                                    <w:right w:val="none" w:sz="0" w:space="0" w:color="auto"/>
                                  </w:divBdr>
                                  <w:divsChild>
                                    <w:div w:id="2033802273">
                                      <w:marLeft w:val="0"/>
                                      <w:marRight w:val="0"/>
                                      <w:marTop w:val="0"/>
                                      <w:marBottom w:val="0"/>
                                      <w:divBdr>
                                        <w:top w:val="none" w:sz="0" w:space="0" w:color="auto"/>
                                        <w:left w:val="none" w:sz="0" w:space="0" w:color="auto"/>
                                        <w:bottom w:val="none" w:sz="0" w:space="0" w:color="auto"/>
                                        <w:right w:val="none" w:sz="0" w:space="0" w:color="auto"/>
                                      </w:divBdr>
                                      <w:divsChild>
                                        <w:div w:id="17719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760536">
                          <w:marLeft w:val="0"/>
                          <w:marRight w:val="0"/>
                          <w:marTop w:val="0"/>
                          <w:marBottom w:val="0"/>
                          <w:divBdr>
                            <w:top w:val="none" w:sz="0" w:space="0" w:color="auto"/>
                            <w:left w:val="none" w:sz="0" w:space="0" w:color="auto"/>
                            <w:bottom w:val="none" w:sz="0" w:space="0" w:color="auto"/>
                            <w:right w:val="none" w:sz="0" w:space="0" w:color="auto"/>
                          </w:divBdr>
                          <w:divsChild>
                            <w:div w:id="229001430">
                              <w:marLeft w:val="0"/>
                              <w:marRight w:val="0"/>
                              <w:marTop w:val="0"/>
                              <w:marBottom w:val="0"/>
                              <w:divBdr>
                                <w:top w:val="none" w:sz="0" w:space="0" w:color="auto"/>
                                <w:left w:val="none" w:sz="0" w:space="0" w:color="auto"/>
                                <w:bottom w:val="none" w:sz="0" w:space="0" w:color="auto"/>
                                <w:right w:val="none" w:sz="0" w:space="0" w:color="auto"/>
                              </w:divBdr>
                              <w:divsChild>
                                <w:div w:id="1416396162">
                                  <w:marLeft w:val="0"/>
                                  <w:marRight w:val="0"/>
                                  <w:marTop w:val="0"/>
                                  <w:marBottom w:val="0"/>
                                  <w:divBdr>
                                    <w:top w:val="none" w:sz="0" w:space="0" w:color="auto"/>
                                    <w:left w:val="none" w:sz="0" w:space="0" w:color="auto"/>
                                    <w:bottom w:val="none" w:sz="0" w:space="0" w:color="auto"/>
                                    <w:right w:val="none" w:sz="0" w:space="0" w:color="auto"/>
                                  </w:divBdr>
                                  <w:divsChild>
                                    <w:div w:id="1993872441">
                                      <w:marLeft w:val="0"/>
                                      <w:marRight w:val="0"/>
                                      <w:marTop w:val="0"/>
                                      <w:marBottom w:val="0"/>
                                      <w:divBdr>
                                        <w:top w:val="none" w:sz="0" w:space="0" w:color="auto"/>
                                        <w:left w:val="none" w:sz="0" w:space="0" w:color="auto"/>
                                        <w:bottom w:val="none" w:sz="0" w:space="0" w:color="auto"/>
                                        <w:right w:val="none" w:sz="0" w:space="0" w:color="auto"/>
                                      </w:divBdr>
                                      <w:divsChild>
                                        <w:div w:id="12138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067311">
                          <w:marLeft w:val="0"/>
                          <w:marRight w:val="0"/>
                          <w:marTop w:val="240"/>
                          <w:marBottom w:val="0"/>
                          <w:divBdr>
                            <w:top w:val="none" w:sz="0" w:space="0" w:color="auto"/>
                            <w:left w:val="none" w:sz="0" w:space="0" w:color="auto"/>
                            <w:bottom w:val="none" w:sz="0" w:space="0" w:color="auto"/>
                            <w:right w:val="none" w:sz="0" w:space="0" w:color="auto"/>
                          </w:divBdr>
                          <w:divsChild>
                            <w:div w:id="1809778126">
                              <w:marLeft w:val="0"/>
                              <w:marRight w:val="0"/>
                              <w:marTop w:val="0"/>
                              <w:marBottom w:val="0"/>
                              <w:divBdr>
                                <w:top w:val="none" w:sz="0" w:space="0" w:color="auto"/>
                                <w:left w:val="none" w:sz="0" w:space="0" w:color="auto"/>
                                <w:bottom w:val="none" w:sz="0" w:space="0" w:color="auto"/>
                                <w:right w:val="none" w:sz="0" w:space="0" w:color="auto"/>
                              </w:divBdr>
                              <w:divsChild>
                                <w:div w:id="550196353">
                                  <w:marLeft w:val="0"/>
                                  <w:marRight w:val="0"/>
                                  <w:marTop w:val="0"/>
                                  <w:marBottom w:val="0"/>
                                  <w:divBdr>
                                    <w:top w:val="none" w:sz="0" w:space="0" w:color="auto"/>
                                    <w:left w:val="none" w:sz="0" w:space="0" w:color="auto"/>
                                    <w:bottom w:val="none" w:sz="0" w:space="0" w:color="auto"/>
                                    <w:right w:val="none" w:sz="0" w:space="0" w:color="auto"/>
                                  </w:divBdr>
                                  <w:divsChild>
                                    <w:div w:id="54477115">
                                      <w:marLeft w:val="0"/>
                                      <w:marRight w:val="0"/>
                                      <w:marTop w:val="0"/>
                                      <w:marBottom w:val="0"/>
                                      <w:divBdr>
                                        <w:top w:val="none" w:sz="0" w:space="0" w:color="auto"/>
                                        <w:left w:val="none" w:sz="0" w:space="0" w:color="auto"/>
                                        <w:bottom w:val="none" w:sz="0" w:space="0" w:color="auto"/>
                                        <w:right w:val="none" w:sz="0" w:space="0" w:color="auto"/>
                                      </w:divBdr>
                                    </w:div>
                                    <w:div w:id="842279146">
                                      <w:marLeft w:val="0"/>
                                      <w:marRight w:val="0"/>
                                      <w:marTop w:val="0"/>
                                      <w:marBottom w:val="0"/>
                                      <w:divBdr>
                                        <w:top w:val="none" w:sz="0" w:space="0" w:color="auto"/>
                                        <w:left w:val="none" w:sz="0" w:space="0" w:color="auto"/>
                                        <w:bottom w:val="none" w:sz="0" w:space="0" w:color="auto"/>
                                        <w:right w:val="none" w:sz="0" w:space="0" w:color="auto"/>
                                      </w:divBdr>
                                      <w:divsChild>
                                        <w:div w:id="1212158428">
                                          <w:marLeft w:val="0"/>
                                          <w:marRight w:val="0"/>
                                          <w:marTop w:val="0"/>
                                          <w:marBottom w:val="0"/>
                                          <w:divBdr>
                                            <w:top w:val="none" w:sz="0" w:space="0" w:color="auto"/>
                                            <w:left w:val="none" w:sz="0" w:space="0" w:color="auto"/>
                                            <w:bottom w:val="none" w:sz="0" w:space="0" w:color="auto"/>
                                            <w:right w:val="none" w:sz="0" w:space="0" w:color="auto"/>
                                          </w:divBdr>
                                          <w:divsChild>
                                            <w:div w:id="52818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6263518">
          <w:marLeft w:val="0"/>
          <w:marRight w:val="0"/>
          <w:marTop w:val="990"/>
          <w:marBottom w:val="720"/>
          <w:divBdr>
            <w:top w:val="none" w:sz="0" w:space="0" w:color="auto"/>
            <w:left w:val="none" w:sz="0" w:space="0" w:color="auto"/>
            <w:bottom w:val="none" w:sz="0" w:space="0" w:color="auto"/>
            <w:right w:val="none" w:sz="0" w:space="0" w:color="auto"/>
          </w:divBdr>
          <w:divsChild>
            <w:div w:id="849880462">
              <w:marLeft w:val="0"/>
              <w:marRight w:val="0"/>
              <w:marTop w:val="0"/>
              <w:marBottom w:val="0"/>
              <w:divBdr>
                <w:top w:val="none" w:sz="0" w:space="0" w:color="auto"/>
                <w:left w:val="none" w:sz="0" w:space="0" w:color="auto"/>
                <w:bottom w:val="none" w:sz="0" w:space="0" w:color="auto"/>
                <w:right w:val="none" w:sz="0" w:space="0" w:color="auto"/>
              </w:divBdr>
              <w:divsChild>
                <w:div w:id="1325474943">
                  <w:marLeft w:val="0"/>
                  <w:marRight w:val="0"/>
                  <w:marTop w:val="0"/>
                  <w:marBottom w:val="0"/>
                  <w:divBdr>
                    <w:top w:val="none" w:sz="0" w:space="0" w:color="auto"/>
                    <w:left w:val="none" w:sz="0" w:space="0" w:color="auto"/>
                    <w:bottom w:val="none" w:sz="0" w:space="0" w:color="auto"/>
                    <w:right w:val="none" w:sz="0" w:space="0" w:color="auto"/>
                  </w:divBdr>
                </w:div>
                <w:div w:id="640110774">
                  <w:marLeft w:val="0"/>
                  <w:marRight w:val="0"/>
                  <w:marTop w:val="0"/>
                  <w:marBottom w:val="0"/>
                  <w:divBdr>
                    <w:top w:val="none" w:sz="0" w:space="0" w:color="auto"/>
                    <w:left w:val="none" w:sz="0" w:space="0" w:color="auto"/>
                    <w:bottom w:val="none" w:sz="0" w:space="0" w:color="auto"/>
                    <w:right w:val="none" w:sz="0" w:space="0" w:color="auto"/>
                  </w:divBdr>
                  <w:divsChild>
                    <w:div w:id="844781088">
                      <w:marLeft w:val="0"/>
                      <w:marRight w:val="0"/>
                      <w:marTop w:val="0"/>
                      <w:marBottom w:val="0"/>
                      <w:divBdr>
                        <w:top w:val="none" w:sz="0" w:space="0" w:color="auto"/>
                        <w:left w:val="none" w:sz="0" w:space="0" w:color="auto"/>
                        <w:bottom w:val="none" w:sz="0" w:space="0" w:color="auto"/>
                        <w:right w:val="none" w:sz="0" w:space="0" w:color="auto"/>
                      </w:divBdr>
                      <w:divsChild>
                        <w:div w:id="970790708">
                          <w:marLeft w:val="0"/>
                          <w:marRight w:val="0"/>
                          <w:marTop w:val="0"/>
                          <w:marBottom w:val="0"/>
                          <w:divBdr>
                            <w:top w:val="none" w:sz="0" w:space="0" w:color="auto"/>
                            <w:left w:val="none" w:sz="0" w:space="0" w:color="auto"/>
                            <w:bottom w:val="none" w:sz="0" w:space="0" w:color="auto"/>
                            <w:right w:val="none" w:sz="0" w:space="0" w:color="auto"/>
                          </w:divBdr>
                          <w:divsChild>
                            <w:div w:id="84070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81791">
                  <w:marLeft w:val="0"/>
                  <w:marRight w:val="0"/>
                  <w:marTop w:val="0"/>
                  <w:marBottom w:val="0"/>
                  <w:divBdr>
                    <w:top w:val="none" w:sz="0" w:space="0" w:color="auto"/>
                    <w:left w:val="none" w:sz="0" w:space="0" w:color="auto"/>
                    <w:bottom w:val="none" w:sz="0" w:space="0" w:color="auto"/>
                    <w:right w:val="none" w:sz="0" w:space="0" w:color="auto"/>
                  </w:divBdr>
                  <w:divsChild>
                    <w:div w:id="18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8151">
              <w:marLeft w:val="0"/>
              <w:marRight w:val="0"/>
              <w:marTop w:val="195"/>
              <w:marBottom w:val="0"/>
              <w:divBdr>
                <w:top w:val="none" w:sz="0" w:space="0" w:color="auto"/>
                <w:left w:val="none" w:sz="0" w:space="0" w:color="auto"/>
                <w:bottom w:val="none" w:sz="0" w:space="0" w:color="auto"/>
                <w:right w:val="none" w:sz="0" w:space="0" w:color="auto"/>
              </w:divBdr>
              <w:divsChild>
                <w:div w:id="204559962">
                  <w:marLeft w:val="0"/>
                  <w:marRight w:val="0"/>
                  <w:marTop w:val="0"/>
                  <w:marBottom w:val="0"/>
                  <w:divBdr>
                    <w:top w:val="none" w:sz="0" w:space="0" w:color="auto"/>
                    <w:left w:val="none" w:sz="0" w:space="0" w:color="auto"/>
                    <w:bottom w:val="none" w:sz="0" w:space="0" w:color="auto"/>
                    <w:right w:val="none" w:sz="0" w:space="0" w:color="auto"/>
                  </w:divBdr>
                  <w:divsChild>
                    <w:div w:id="1244293855">
                      <w:marLeft w:val="0"/>
                      <w:marRight w:val="0"/>
                      <w:marTop w:val="0"/>
                      <w:marBottom w:val="0"/>
                      <w:divBdr>
                        <w:top w:val="none" w:sz="0" w:space="0" w:color="auto"/>
                        <w:left w:val="none" w:sz="0" w:space="0" w:color="auto"/>
                        <w:bottom w:val="none" w:sz="0" w:space="0" w:color="auto"/>
                        <w:right w:val="none" w:sz="0" w:space="0" w:color="auto"/>
                      </w:divBdr>
                      <w:divsChild>
                        <w:div w:id="760368142">
                          <w:marLeft w:val="0"/>
                          <w:marRight w:val="0"/>
                          <w:marTop w:val="0"/>
                          <w:marBottom w:val="0"/>
                          <w:divBdr>
                            <w:top w:val="none" w:sz="0" w:space="0" w:color="auto"/>
                            <w:left w:val="none" w:sz="0" w:space="0" w:color="auto"/>
                            <w:bottom w:val="none" w:sz="0" w:space="0" w:color="auto"/>
                            <w:right w:val="none" w:sz="0" w:space="0" w:color="auto"/>
                          </w:divBdr>
                          <w:divsChild>
                            <w:div w:id="787744913">
                              <w:marLeft w:val="0"/>
                              <w:marRight w:val="0"/>
                              <w:marTop w:val="0"/>
                              <w:marBottom w:val="0"/>
                              <w:divBdr>
                                <w:top w:val="none" w:sz="0" w:space="0" w:color="auto"/>
                                <w:left w:val="none" w:sz="0" w:space="0" w:color="auto"/>
                                <w:bottom w:val="none" w:sz="0" w:space="0" w:color="auto"/>
                                <w:right w:val="none" w:sz="0" w:space="0" w:color="auto"/>
                              </w:divBdr>
                              <w:divsChild>
                                <w:div w:id="1932809323">
                                  <w:marLeft w:val="0"/>
                                  <w:marRight w:val="0"/>
                                  <w:marTop w:val="0"/>
                                  <w:marBottom w:val="0"/>
                                  <w:divBdr>
                                    <w:top w:val="none" w:sz="0" w:space="0" w:color="auto"/>
                                    <w:left w:val="none" w:sz="0" w:space="0" w:color="auto"/>
                                    <w:bottom w:val="none" w:sz="0" w:space="0" w:color="auto"/>
                                    <w:right w:val="none" w:sz="0" w:space="0" w:color="auto"/>
                                  </w:divBdr>
                                  <w:divsChild>
                                    <w:div w:id="1239437634">
                                      <w:marLeft w:val="0"/>
                                      <w:marRight w:val="0"/>
                                      <w:marTop w:val="0"/>
                                      <w:marBottom w:val="0"/>
                                      <w:divBdr>
                                        <w:top w:val="none" w:sz="0" w:space="0" w:color="auto"/>
                                        <w:left w:val="none" w:sz="0" w:space="0" w:color="auto"/>
                                        <w:bottom w:val="none" w:sz="0" w:space="0" w:color="auto"/>
                                        <w:right w:val="none" w:sz="0" w:space="0" w:color="auto"/>
                                      </w:divBdr>
                                      <w:divsChild>
                                        <w:div w:id="14273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934673">
                          <w:marLeft w:val="0"/>
                          <w:marRight w:val="0"/>
                          <w:marTop w:val="0"/>
                          <w:marBottom w:val="0"/>
                          <w:divBdr>
                            <w:top w:val="none" w:sz="0" w:space="0" w:color="auto"/>
                            <w:left w:val="none" w:sz="0" w:space="0" w:color="auto"/>
                            <w:bottom w:val="none" w:sz="0" w:space="0" w:color="auto"/>
                            <w:right w:val="none" w:sz="0" w:space="0" w:color="auto"/>
                          </w:divBdr>
                          <w:divsChild>
                            <w:div w:id="478348961">
                              <w:marLeft w:val="0"/>
                              <w:marRight w:val="0"/>
                              <w:marTop w:val="0"/>
                              <w:marBottom w:val="0"/>
                              <w:divBdr>
                                <w:top w:val="none" w:sz="0" w:space="0" w:color="auto"/>
                                <w:left w:val="none" w:sz="0" w:space="0" w:color="auto"/>
                                <w:bottom w:val="none" w:sz="0" w:space="0" w:color="auto"/>
                                <w:right w:val="none" w:sz="0" w:space="0" w:color="auto"/>
                              </w:divBdr>
                              <w:divsChild>
                                <w:div w:id="211116229">
                                  <w:marLeft w:val="0"/>
                                  <w:marRight w:val="0"/>
                                  <w:marTop w:val="0"/>
                                  <w:marBottom w:val="0"/>
                                  <w:divBdr>
                                    <w:top w:val="none" w:sz="0" w:space="0" w:color="auto"/>
                                    <w:left w:val="none" w:sz="0" w:space="0" w:color="auto"/>
                                    <w:bottom w:val="none" w:sz="0" w:space="0" w:color="auto"/>
                                    <w:right w:val="none" w:sz="0" w:space="0" w:color="auto"/>
                                  </w:divBdr>
                                  <w:divsChild>
                                    <w:div w:id="1150944720">
                                      <w:marLeft w:val="0"/>
                                      <w:marRight w:val="0"/>
                                      <w:marTop w:val="0"/>
                                      <w:marBottom w:val="0"/>
                                      <w:divBdr>
                                        <w:top w:val="none" w:sz="0" w:space="0" w:color="auto"/>
                                        <w:left w:val="none" w:sz="0" w:space="0" w:color="auto"/>
                                        <w:bottom w:val="none" w:sz="0" w:space="0" w:color="auto"/>
                                        <w:right w:val="none" w:sz="0" w:space="0" w:color="auto"/>
                                      </w:divBdr>
                                      <w:divsChild>
                                        <w:div w:id="160421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359036">
                          <w:marLeft w:val="0"/>
                          <w:marRight w:val="0"/>
                          <w:marTop w:val="0"/>
                          <w:marBottom w:val="0"/>
                          <w:divBdr>
                            <w:top w:val="none" w:sz="0" w:space="0" w:color="auto"/>
                            <w:left w:val="none" w:sz="0" w:space="0" w:color="auto"/>
                            <w:bottom w:val="none" w:sz="0" w:space="0" w:color="auto"/>
                            <w:right w:val="none" w:sz="0" w:space="0" w:color="auto"/>
                          </w:divBdr>
                          <w:divsChild>
                            <w:div w:id="1843012624">
                              <w:marLeft w:val="0"/>
                              <w:marRight w:val="0"/>
                              <w:marTop w:val="0"/>
                              <w:marBottom w:val="0"/>
                              <w:divBdr>
                                <w:top w:val="none" w:sz="0" w:space="0" w:color="auto"/>
                                <w:left w:val="none" w:sz="0" w:space="0" w:color="auto"/>
                                <w:bottom w:val="none" w:sz="0" w:space="0" w:color="auto"/>
                                <w:right w:val="none" w:sz="0" w:space="0" w:color="auto"/>
                              </w:divBdr>
                              <w:divsChild>
                                <w:div w:id="1215192287">
                                  <w:marLeft w:val="0"/>
                                  <w:marRight w:val="0"/>
                                  <w:marTop w:val="0"/>
                                  <w:marBottom w:val="0"/>
                                  <w:divBdr>
                                    <w:top w:val="none" w:sz="0" w:space="0" w:color="auto"/>
                                    <w:left w:val="none" w:sz="0" w:space="0" w:color="auto"/>
                                    <w:bottom w:val="none" w:sz="0" w:space="0" w:color="auto"/>
                                    <w:right w:val="none" w:sz="0" w:space="0" w:color="auto"/>
                                  </w:divBdr>
                                  <w:divsChild>
                                    <w:div w:id="685208229">
                                      <w:marLeft w:val="0"/>
                                      <w:marRight w:val="0"/>
                                      <w:marTop w:val="0"/>
                                      <w:marBottom w:val="0"/>
                                      <w:divBdr>
                                        <w:top w:val="none" w:sz="0" w:space="0" w:color="auto"/>
                                        <w:left w:val="none" w:sz="0" w:space="0" w:color="auto"/>
                                        <w:bottom w:val="none" w:sz="0" w:space="0" w:color="auto"/>
                                        <w:right w:val="none" w:sz="0" w:space="0" w:color="auto"/>
                                      </w:divBdr>
                                      <w:divsChild>
                                        <w:div w:id="2478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9241">
                          <w:marLeft w:val="0"/>
                          <w:marRight w:val="0"/>
                          <w:marTop w:val="0"/>
                          <w:marBottom w:val="0"/>
                          <w:divBdr>
                            <w:top w:val="none" w:sz="0" w:space="0" w:color="auto"/>
                            <w:left w:val="none" w:sz="0" w:space="0" w:color="auto"/>
                            <w:bottom w:val="none" w:sz="0" w:space="0" w:color="auto"/>
                            <w:right w:val="none" w:sz="0" w:space="0" w:color="auto"/>
                          </w:divBdr>
                          <w:divsChild>
                            <w:div w:id="2021276576">
                              <w:marLeft w:val="0"/>
                              <w:marRight w:val="0"/>
                              <w:marTop w:val="0"/>
                              <w:marBottom w:val="0"/>
                              <w:divBdr>
                                <w:top w:val="none" w:sz="0" w:space="0" w:color="auto"/>
                                <w:left w:val="none" w:sz="0" w:space="0" w:color="auto"/>
                                <w:bottom w:val="none" w:sz="0" w:space="0" w:color="auto"/>
                                <w:right w:val="none" w:sz="0" w:space="0" w:color="auto"/>
                              </w:divBdr>
                              <w:divsChild>
                                <w:div w:id="1747994515">
                                  <w:marLeft w:val="0"/>
                                  <w:marRight w:val="0"/>
                                  <w:marTop w:val="0"/>
                                  <w:marBottom w:val="0"/>
                                  <w:divBdr>
                                    <w:top w:val="none" w:sz="0" w:space="0" w:color="auto"/>
                                    <w:left w:val="none" w:sz="0" w:space="0" w:color="auto"/>
                                    <w:bottom w:val="none" w:sz="0" w:space="0" w:color="auto"/>
                                    <w:right w:val="none" w:sz="0" w:space="0" w:color="auto"/>
                                  </w:divBdr>
                                  <w:divsChild>
                                    <w:div w:id="1911839563">
                                      <w:marLeft w:val="0"/>
                                      <w:marRight w:val="0"/>
                                      <w:marTop w:val="0"/>
                                      <w:marBottom w:val="0"/>
                                      <w:divBdr>
                                        <w:top w:val="none" w:sz="0" w:space="0" w:color="auto"/>
                                        <w:left w:val="none" w:sz="0" w:space="0" w:color="auto"/>
                                        <w:bottom w:val="none" w:sz="0" w:space="0" w:color="auto"/>
                                        <w:right w:val="none" w:sz="0" w:space="0" w:color="auto"/>
                                      </w:divBdr>
                                      <w:divsChild>
                                        <w:div w:id="20653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544289">
                          <w:marLeft w:val="0"/>
                          <w:marRight w:val="0"/>
                          <w:marTop w:val="240"/>
                          <w:marBottom w:val="0"/>
                          <w:divBdr>
                            <w:top w:val="none" w:sz="0" w:space="0" w:color="auto"/>
                            <w:left w:val="none" w:sz="0" w:space="0" w:color="auto"/>
                            <w:bottom w:val="none" w:sz="0" w:space="0" w:color="auto"/>
                            <w:right w:val="none" w:sz="0" w:space="0" w:color="auto"/>
                          </w:divBdr>
                          <w:divsChild>
                            <w:div w:id="10037074">
                              <w:marLeft w:val="0"/>
                              <w:marRight w:val="0"/>
                              <w:marTop w:val="0"/>
                              <w:marBottom w:val="0"/>
                              <w:divBdr>
                                <w:top w:val="none" w:sz="0" w:space="0" w:color="auto"/>
                                <w:left w:val="none" w:sz="0" w:space="0" w:color="auto"/>
                                <w:bottom w:val="none" w:sz="0" w:space="0" w:color="auto"/>
                                <w:right w:val="none" w:sz="0" w:space="0" w:color="auto"/>
                              </w:divBdr>
                              <w:divsChild>
                                <w:div w:id="1739161005">
                                  <w:marLeft w:val="0"/>
                                  <w:marRight w:val="0"/>
                                  <w:marTop w:val="0"/>
                                  <w:marBottom w:val="0"/>
                                  <w:divBdr>
                                    <w:top w:val="none" w:sz="0" w:space="0" w:color="auto"/>
                                    <w:left w:val="none" w:sz="0" w:space="0" w:color="auto"/>
                                    <w:bottom w:val="none" w:sz="0" w:space="0" w:color="auto"/>
                                    <w:right w:val="none" w:sz="0" w:space="0" w:color="auto"/>
                                  </w:divBdr>
                                  <w:divsChild>
                                    <w:div w:id="1211499198">
                                      <w:marLeft w:val="0"/>
                                      <w:marRight w:val="0"/>
                                      <w:marTop w:val="0"/>
                                      <w:marBottom w:val="0"/>
                                      <w:divBdr>
                                        <w:top w:val="none" w:sz="0" w:space="0" w:color="auto"/>
                                        <w:left w:val="none" w:sz="0" w:space="0" w:color="auto"/>
                                        <w:bottom w:val="none" w:sz="0" w:space="0" w:color="auto"/>
                                        <w:right w:val="none" w:sz="0" w:space="0" w:color="auto"/>
                                      </w:divBdr>
                                    </w:div>
                                    <w:div w:id="256015318">
                                      <w:marLeft w:val="0"/>
                                      <w:marRight w:val="0"/>
                                      <w:marTop w:val="0"/>
                                      <w:marBottom w:val="0"/>
                                      <w:divBdr>
                                        <w:top w:val="none" w:sz="0" w:space="0" w:color="auto"/>
                                        <w:left w:val="none" w:sz="0" w:space="0" w:color="auto"/>
                                        <w:bottom w:val="none" w:sz="0" w:space="0" w:color="auto"/>
                                        <w:right w:val="none" w:sz="0" w:space="0" w:color="auto"/>
                                      </w:divBdr>
                                      <w:divsChild>
                                        <w:div w:id="1145438959">
                                          <w:marLeft w:val="0"/>
                                          <w:marRight w:val="0"/>
                                          <w:marTop w:val="0"/>
                                          <w:marBottom w:val="0"/>
                                          <w:divBdr>
                                            <w:top w:val="none" w:sz="0" w:space="0" w:color="auto"/>
                                            <w:left w:val="none" w:sz="0" w:space="0" w:color="auto"/>
                                            <w:bottom w:val="none" w:sz="0" w:space="0" w:color="auto"/>
                                            <w:right w:val="none" w:sz="0" w:space="0" w:color="auto"/>
                                          </w:divBdr>
                                          <w:divsChild>
                                            <w:div w:id="7433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5534602">
          <w:marLeft w:val="0"/>
          <w:marRight w:val="0"/>
          <w:marTop w:val="990"/>
          <w:marBottom w:val="720"/>
          <w:divBdr>
            <w:top w:val="none" w:sz="0" w:space="0" w:color="auto"/>
            <w:left w:val="none" w:sz="0" w:space="0" w:color="auto"/>
            <w:bottom w:val="none" w:sz="0" w:space="0" w:color="auto"/>
            <w:right w:val="none" w:sz="0" w:space="0" w:color="auto"/>
          </w:divBdr>
          <w:divsChild>
            <w:div w:id="1114709293">
              <w:marLeft w:val="0"/>
              <w:marRight w:val="0"/>
              <w:marTop w:val="0"/>
              <w:marBottom w:val="0"/>
              <w:divBdr>
                <w:top w:val="none" w:sz="0" w:space="0" w:color="auto"/>
                <w:left w:val="none" w:sz="0" w:space="0" w:color="auto"/>
                <w:bottom w:val="none" w:sz="0" w:space="0" w:color="auto"/>
                <w:right w:val="none" w:sz="0" w:space="0" w:color="auto"/>
              </w:divBdr>
              <w:divsChild>
                <w:div w:id="1476097120">
                  <w:marLeft w:val="0"/>
                  <w:marRight w:val="0"/>
                  <w:marTop w:val="0"/>
                  <w:marBottom w:val="0"/>
                  <w:divBdr>
                    <w:top w:val="none" w:sz="0" w:space="0" w:color="auto"/>
                    <w:left w:val="none" w:sz="0" w:space="0" w:color="auto"/>
                    <w:bottom w:val="none" w:sz="0" w:space="0" w:color="auto"/>
                    <w:right w:val="none" w:sz="0" w:space="0" w:color="auto"/>
                  </w:divBdr>
                </w:div>
                <w:div w:id="686297390">
                  <w:marLeft w:val="0"/>
                  <w:marRight w:val="0"/>
                  <w:marTop w:val="0"/>
                  <w:marBottom w:val="0"/>
                  <w:divBdr>
                    <w:top w:val="none" w:sz="0" w:space="0" w:color="auto"/>
                    <w:left w:val="none" w:sz="0" w:space="0" w:color="auto"/>
                    <w:bottom w:val="none" w:sz="0" w:space="0" w:color="auto"/>
                    <w:right w:val="none" w:sz="0" w:space="0" w:color="auto"/>
                  </w:divBdr>
                  <w:divsChild>
                    <w:div w:id="1785614443">
                      <w:marLeft w:val="0"/>
                      <w:marRight w:val="0"/>
                      <w:marTop w:val="0"/>
                      <w:marBottom w:val="0"/>
                      <w:divBdr>
                        <w:top w:val="none" w:sz="0" w:space="0" w:color="auto"/>
                        <w:left w:val="none" w:sz="0" w:space="0" w:color="auto"/>
                        <w:bottom w:val="none" w:sz="0" w:space="0" w:color="auto"/>
                        <w:right w:val="none" w:sz="0" w:space="0" w:color="auto"/>
                      </w:divBdr>
                      <w:divsChild>
                        <w:div w:id="1311246366">
                          <w:marLeft w:val="0"/>
                          <w:marRight w:val="0"/>
                          <w:marTop w:val="0"/>
                          <w:marBottom w:val="0"/>
                          <w:divBdr>
                            <w:top w:val="none" w:sz="0" w:space="0" w:color="auto"/>
                            <w:left w:val="none" w:sz="0" w:space="0" w:color="auto"/>
                            <w:bottom w:val="none" w:sz="0" w:space="0" w:color="auto"/>
                            <w:right w:val="none" w:sz="0" w:space="0" w:color="auto"/>
                          </w:divBdr>
                          <w:divsChild>
                            <w:div w:id="11375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705108">
                  <w:marLeft w:val="0"/>
                  <w:marRight w:val="0"/>
                  <w:marTop w:val="0"/>
                  <w:marBottom w:val="0"/>
                  <w:divBdr>
                    <w:top w:val="none" w:sz="0" w:space="0" w:color="auto"/>
                    <w:left w:val="none" w:sz="0" w:space="0" w:color="auto"/>
                    <w:bottom w:val="none" w:sz="0" w:space="0" w:color="auto"/>
                    <w:right w:val="none" w:sz="0" w:space="0" w:color="auto"/>
                  </w:divBdr>
                  <w:divsChild>
                    <w:div w:id="21162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5799">
              <w:marLeft w:val="0"/>
              <w:marRight w:val="0"/>
              <w:marTop w:val="195"/>
              <w:marBottom w:val="0"/>
              <w:divBdr>
                <w:top w:val="none" w:sz="0" w:space="0" w:color="auto"/>
                <w:left w:val="none" w:sz="0" w:space="0" w:color="auto"/>
                <w:bottom w:val="none" w:sz="0" w:space="0" w:color="auto"/>
                <w:right w:val="none" w:sz="0" w:space="0" w:color="auto"/>
              </w:divBdr>
              <w:divsChild>
                <w:div w:id="1469201468">
                  <w:marLeft w:val="0"/>
                  <w:marRight w:val="0"/>
                  <w:marTop w:val="0"/>
                  <w:marBottom w:val="0"/>
                  <w:divBdr>
                    <w:top w:val="none" w:sz="0" w:space="0" w:color="auto"/>
                    <w:left w:val="none" w:sz="0" w:space="0" w:color="auto"/>
                    <w:bottom w:val="none" w:sz="0" w:space="0" w:color="auto"/>
                    <w:right w:val="none" w:sz="0" w:space="0" w:color="auto"/>
                  </w:divBdr>
                  <w:divsChild>
                    <w:div w:id="1586694374">
                      <w:marLeft w:val="0"/>
                      <w:marRight w:val="0"/>
                      <w:marTop w:val="0"/>
                      <w:marBottom w:val="0"/>
                      <w:divBdr>
                        <w:top w:val="none" w:sz="0" w:space="0" w:color="auto"/>
                        <w:left w:val="none" w:sz="0" w:space="0" w:color="auto"/>
                        <w:bottom w:val="none" w:sz="0" w:space="0" w:color="auto"/>
                        <w:right w:val="none" w:sz="0" w:space="0" w:color="auto"/>
                      </w:divBdr>
                      <w:divsChild>
                        <w:div w:id="2045863427">
                          <w:marLeft w:val="0"/>
                          <w:marRight w:val="0"/>
                          <w:marTop w:val="0"/>
                          <w:marBottom w:val="0"/>
                          <w:divBdr>
                            <w:top w:val="none" w:sz="0" w:space="0" w:color="auto"/>
                            <w:left w:val="none" w:sz="0" w:space="0" w:color="auto"/>
                            <w:bottom w:val="none" w:sz="0" w:space="0" w:color="auto"/>
                            <w:right w:val="none" w:sz="0" w:space="0" w:color="auto"/>
                          </w:divBdr>
                          <w:divsChild>
                            <w:div w:id="788165793">
                              <w:marLeft w:val="0"/>
                              <w:marRight w:val="0"/>
                              <w:marTop w:val="0"/>
                              <w:marBottom w:val="0"/>
                              <w:divBdr>
                                <w:top w:val="none" w:sz="0" w:space="0" w:color="auto"/>
                                <w:left w:val="none" w:sz="0" w:space="0" w:color="auto"/>
                                <w:bottom w:val="none" w:sz="0" w:space="0" w:color="auto"/>
                                <w:right w:val="none" w:sz="0" w:space="0" w:color="auto"/>
                              </w:divBdr>
                              <w:divsChild>
                                <w:div w:id="1750620194">
                                  <w:marLeft w:val="0"/>
                                  <w:marRight w:val="0"/>
                                  <w:marTop w:val="0"/>
                                  <w:marBottom w:val="0"/>
                                  <w:divBdr>
                                    <w:top w:val="none" w:sz="0" w:space="0" w:color="auto"/>
                                    <w:left w:val="none" w:sz="0" w:space="0" w:color="auto"/>
                                    <w:bottom w:val="none" w:sz="0" w:space="0" w:color="auto"/>
                                    <w:right w:val="none" w:sz="0" w:space="0" w:color="auto"/>
                                  </w:divBdr>
                                  <w:divsChild>
                                    <w:div w:id="1119958669">
                                      <w:marLeft w:val="0"/>
                                      <w:marRight w:val="0"/>
                                      <w:marTop w:val="0"/>
                                      <w:marBottom w:val="0"/>
                                      <w:divBdr>
                                        <w:top w:val="none" w:sz="0" w:space="0" w:color="auto"/>
                                        <w:left w:val="none" w:sz="0" w:space="0" w:color="auto"/>
                                        <w:bottom w:val="none" w:sz="0" w:space="0" w:color="auto"/>
                                        <w:right w:val="none" w:sz="0" w:space="0" w:color="auto"/>
                                      </w:divBdr>
                                      <w:divsChild>
                                        <w:div w:id="154849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826766">
                          <w:marLeft w:val="0"/>
                          <w:marRight w:val="0"/>
                          <w:marTop w:val="0"/>
                          <w:marBottom w:val="0"/>
                          <w:divBdr>
                            <w:top w:val="none" w:sz="0" w:space="0" w:color="auto"/>
                            <w:left w:val="none" w:sz="0" w:space="0" w:color="auto"/>
                            <w:bottom w:val="none" w:sz="0" w:space="0" w:color="auto"/>
                            <w:right w:val="none" w:sz="0" w:space="0" w:color="auto"/>
                          </w:divBdr>
                          <w:divsChild>
                            <w:div w:id="434906407">
                              <w:marLeft w:val="0"/>
                              <w:marRight w:val="0"/>
                              <w:marTop w:val="0"/>
                              <w:marBottom w:val="0"/>
                              <w:divBdr>
                                <w:top w:val="none" w:sz="0" w:space="0" w:color="auto"/>
                                <w:left w:val="none" w:sz="0" w:space="0" w:color="auto"/>
                                <w:bottom w:val="none" w:sz="0" w:space="0" w:color="auto"/>
                                <w:right w:val="none" w:sz="0" w:space="0" w:color="auto"/>
                              </w:divBdr>
                              <w:divsChild>
                                <w:div w:id="1495991757">
                                  <w:marLeft w:val="0"/>
                                  <w:marRight w:val="0"/>
                                  <w:marTop w:val="0"/>
                                  <w:marBottom w:val="0"/>
                                  <w:divBdr>
                                    <w:top w:val="none" w:sz="0" w:space="0" w:color="auto"/>
                                    <w:left w:val="none" w:sz="0" w:space="0" w:color="auto"/>
                                    <w:bottom w:val="none" w:sz="0" w:space="0" w:color="auto"/>
                                    <w:right w:val="none" w:sz="0" w:space="0" w:color="auto"/>
                                  </w:divBdr>
                                  <w:divsChild>
                                    <w:div w:id="42025944">
                                      <w:marLeft w:val="0"/>
                                      <w:marRight w:val="0"/>
                                      <w:marTop w:val="0"/>
                                      <w:marBottom w:val="0"/>
                                      <w:divBdr>
                                        <w:top w:val="none" w:sz="0" w:space="0" w:color="auto"/>
                                        <w:left w:val="none" w:sz="0" w:space="0" w:color="auto"/>
                                        <w:bottom w:val="none" w:sz="0" w:space="0" w:color="auto"/>
                                        <w:right w:val="none" w:sz="0" w:space="0" w:color="auto"/>
                                      </w:divBdr>
                                      <w:divsChild>
                                        <w:div w:id="5996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48749">
                          <w:marLeft w:val="0"/>
                          <w:marRight w:val="0"/>
                          <w:marTop w:val="0"/>
                          <w:marBottom w:val="0"/>
                          <w:divBdr>
                            <w:top w:val="none" w:sz="0" w:space="0" w:color="auto"/>
                            <w:left w:val="none" w:sz="0" w:space="0" w:color="auto"/>
                            <w:bottom w:val="none" w:sz="0" w:space="0" w:color="auto"/>
                            <w:right w:val="none" w:sz="0" w:space="0" w:color="auto"/>
                          </w:divBdr>
                          <w:divsChild>
                            <w:div w:id="527723077">
                              <w:marLeft w:val="0"/>
                              <w:marRight w:val="0"/>
                              <w:marTop w:val="0"/>
                              <w:marBottom w:val="0"/>
                              <w:divBdr>
                                <w:top w:val="none" w:sz="0" w:space="0" w:color="auto"/>
                                <w:left w:val="none" w:sz="0" w:space="0" w:color="auto"/>
                                <w:bottom w:val="none" w:sz="0" w:space="0" w:color="auto"/>
                                <w:right w:val="none" w:sz="0" w:space="0" w:color="auto"/>
                              </w:divBdr>
                              <w:divsChild>
                                <w:div w:id="1483692216">
                                  <w:marLeft w:val="0"/>
                                  <w:marRight w:val="0"/>
                                  <w:marTop w:val="0"/>
                                  <w:marBottom w:val="0"/>
                                  <w:divBdr>
                                    <w:top w:val="none" w:sz="0" w:space="0" w:color="auto"/>
                                    <w:left w:val="none" w:sz="0" w:space="0" w:color="auto"/>
                                    <w:bottom w:val="none" w:sz="0" w:space="0" w:color="auto"/>
                                    <w:right w:val="none" w:sz="0" w:space="0" w:color="auto"/>
                                  </w:divBdr>
                                  <w:divsChild>
                                    <w:div w:id="1034842349">
                                      <w:marLeft w:val="0"/>
                                      <w:marRight w:val="0"/>
                                      <w:marTop w:val="0"/>
                                      <w:marBottom w:val="0"/>
                                      <w:divBdr>
                                        <w:top w:val="none" w:sz="0" w:space="0" w:color="auto"/>
                                        <w:left w:val="none" w:sz="0" w:space="0" w:color="auto"/>
                                        <w:bottom w:val="none" w:sz="0" w:space="0" w:color="auto"/>
                                        <w:right w:val="none" w:sz="0" w:space="0" w:color="auto"/>
                                      </w:divBdr>
                                      <w:divsChild>
                                        <w:div w:id="557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098355">
                          <w:marLeft w:val="0"/>
                          <w:marRight w:val="0"/>
                          <w:marTop w:val="0"/>
                          <w:marBottom w:val="0"/>
                          <w:divBdr>
                            <w:top w:val="none" w:sz="0" w:space="0" w:color="auto"/>
                            <w:left w:val="none" w:sz="0" w:space="0" w:color="auto"/>
                            <w:bottom w:val="none" w:sz="0" w:space="0" w:color="auto"/>
                            <w:right w:val="none" w:sz="0" w:space="0" w:color="auto"/>
                          </w:divBdr>
                          <w:divsChild>
                            <w:div w:id="283344215">
                              <w:marLeft w:val="0"/>
                              <w:marRight w:val="0"/>
                              <w:marTop w:val="0"/>
                              <w:marBottom w:val="0"/>
                              <w:divBdr>
                                <w:top w:val="none" w:sz="0" w:space="0" w:color="auto"/>
                                <w:left w:val="none" w:sz="0" w:space="0" w:color="auto"/>
                                <w:bottom w:val="none" w:sz="0" w:space="0" w:color="auto"/>
                                <w:right w:val="none" w:sz="0" w:space="0" w:color="auto"/>
                              </w:divBdr>
                              <w:divsChild>
                                <w:div w:id="2142765503">
                                  <w:marLeft w:val="0"/>
                                  <w:marRight w:val="0"/>
                                  <w:marTop w:val="0"/>
                                  <w:marBottom w:val="0"/>
                                  <w:divBdr>
                                    <w:top w:val="none" w:sz="0" w:space="0" w:color="auto"/>
                                    <w:left w:val="none" w:sz="0" w:space="0" w:color="auto"/>
                                    <w:bottom w:val="none" w:sz="0" w:space="0" w:color="auto"/>
                                    <w:right w:val="none" w:sz="0" w:space="0" w:color="auto"/>
                                  </w:divBdr>
                                  <w:divsChild>
                                    <w:div w:id="832911270">
                                      <w:marLeft w:val="0"/>
                                      <w:marRight w:val="0"/>
                                      <w:marTop w:val="0"/>
                                      <w:marBottom w:val="0"/>
                                      <w:divBdr>
                                        <w:top w:val="none" w:sz="0" w:space="0" w:color="auto"/>
                                        <w:left w:val="none" w:sz="0" w:space="0" w:color="auto"/>
                                        <w:bottom w:val="none" w:sz="0" w:space="0" w:color="auto"/>
                                        <w:right w:val="none" w:sz="0" w:space="0" w:color="auto"/>
                                      </w:divBdr>
                                      <w:divsChild>
                                        <w:div w:id="111209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0152">
                          <w:marLeft w:val="0"/>
                          <w:marRight w:val="0"/>
                          <w:marTop w:val="240"/>
                          <w:marBottom w:val="0"/>
                          <w:divBdr>
                            <w:top w:val="none" w:sz="0" w:space="0" w:color="auto"/>
                            <w:left w:val="none" w:sz="0" w:space="0" w:color="auto"/>
                            <w:bottom w:val="none" w:sz="0" w:space="0" w:color="auto"/>
                            <w:right w:val="none" w:sz="0" w:space="0" w:color="auto"/>
                          </w:divBdr>
                          <w:divsChild>
                            <w:div w:id="1647004857">
                              <w:marLeft w:val="0"/>
                              <w:marRight w:val="0"/>
                              <w:marTop w:val="0"/>
                              <w:marBottom w:val="0"/>
                              <w:divBdr>
                                <w:top w:val="none" w:sz="0" w:space="0" w:color="auto"/>
                                <w:left w:val="none" w:sz="0" w:space="0" w:color="auto"/>
                                <w:bottom w:val="none" w:sz="0" w:space="0" w:color="auto"/>
                                <w:right w:val="none" w:sz="0" w:space="0" w:color="auto"/>
                              </w:divBdr>
                              <w:divsChild>
                                <w:div w:id="1014964159">
                                  <w:marLeft w:val="0"/>
                                  <w:marRight w:val="0"/>
                                  <w:marTop w:val="0"/>
                                  <w:marBottom w:val="0"/>
                                  <w:divBdr>
                                    <w:top w:val="none" w:sz="0" w:space="0" w:color="auto"/>
                                    <w:left w:val="none" w:sz="0" w:space="0" w:color="auto"/>
                                    <w:bottom w:val="none" w:sz="0" w:space="0" w:color="auto"/>
                                    <w:right w:val="none" w:sz="0" w:space="0" w:color="auto"/>
                                  </w:divBdr>
                                  <w:divsChild>
                                    <w:div w:id="209003277">
                                      <w:marLeft w:val="0"/>
                                      <w:marRight w:val="0"/>
                                      <w:marTop w:val="0"/>
                                      <w:marBottom w:val="0"/>
                                      <w:divBdr>
                                        <w:top w:val="none" w:sz="0" w:space="0" w:color="auto"/>
                                        <w:left w:val="none" w:sz="0" w:space="0" w:color="auto"/>
                                        <w:bottom w:val="none" w:sz="0" w:space="0" w:color="auto"/>
                                        <w:right w:val="none" w:sz="0" w:space="0" w:color="auto"/>
                                      </w:divBdr>
                                    </w:div>
                                    <w:div w:id="831946038">
                                      <w:marLeft w:val="0"/>
                                      <w:marRight w:val="0"/>
                                      <w:marTop w:val="0"/>
                                      <w:marBottom w:val="0"/>
                                      <w:divBdr>
                                        <w:top w:val="none" w:sz="0" w:space="0" w:color="auto"/>
                                        <w:left w:val="none" w:sz="0" w:space="0" w:color="auto"/>
                                        <w:bottom w:val="none" w:sz="0" w:space="0" w:color="auto"/>
                                        <w:right w:val="none" w:sz="0" w:space="0" w:color="auto"/>
                                      </w:divBdr>
                                      <w:divsChild>
                                        <w:div w:id="918715512">
                                          <w:marLeft w:val="0"/>
                                          <w:marRight w:val="0"/>
                                          <w:marTop w:val="0"/>
                                          <w:marBottom w:val="0"/>
                                          <w:divBdr>
                                            <w:top w:val="none" w:sz="0" w:space="0" w:color="auto"/>
                                            <w:left w:val="none" w:sz="0" w:space="0" w:color="auto"/>
                                            <w:bottom w:val="none" w:sz="0" w:space="0" w:color="auto"/>
                                            <w:right w:val="none" w:sz="0" w:space="0" w:color="auto"/>
                                          </w:divBdr>
                                          <w:divsChild>
                                            <w:div w:id="8797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8342609">
          <w:marLeft w:val="0"/>
          <w:marRight w:val="0"/>
          <w:marTop w:val="990"/>
          <w:marBottom w:val="720"/>
          <w:divBdr>
            <w:top w:val="none" w:sz="0" w:space="0" w:color="auto"/>
            <w:left w:val="none" w:sz="0" w:space="0" w:color="auto"/>
            <w:bottom w:val="none" w:sz="0" w:space="0" w:color="auto"/>
            <w:right w:val="none" w:sz="0" w:space="0" w:color="auto"/>
          </w:divBdr>
          <w:divsChild>
            <w:div w:id="2049253254">
              <w:marLeft w:val="0"/>
              <w:marRight w:val="0"/>
              <w:marTop w:val="0"/>
              <w:marBottom w:val="0"/>
              <w:divBdr>
                <w:top w:val="none" w:sz="0" w:space="0" w:color="auto"/>
                <w:left w:val="none" w:sz="0" w:space="0" w:color="auto"/>
                <w:bottom w:val="none" w:sz="0" w:space="0" w:color="auto"/>
                <w:right w:val="none" w:sz="0" w:space="0" w:color="auto"/>
              </w:divBdr>
              <w:divsChild>
                <w:div w:id="247351217">
                  <w:marLeft w:val="0"/>
                  <w:marRight w:val="0"/>
                  <w:marTop w:val="0"/>
                  <w:marBottom w:val="0"/>
                  <w:divBdr>
                    <w:top w:val="none" w:sz="0" w:space="0" w:color="auto"/>
                    <w:left w:val="none" w:sz="0" w:space="0" w:color="auto"/>
                    <w:bottom w:val="none" w:sz="0" w:space="0" w:color="auto"/>
                    <w:right w:val="none" w:sz="0" w:space="0" w:color="auto"/>
                  </w:divBdr>
                </w:div>
                <w:div w:id="1537430915">
                  <w:marLeft w:val="0"/>
                  <w:marRight w:val="0"/>
                  <w:marTop w:val="0"/>
                  <w:marBottom w:val="0"/>
                  <w:divBdr>
                    <w:top w:val="none" w:sz="0" w:space="0" w:color="auto"/>
                    <w:left w:val="none" w:sz="0" w:space="0" w:color="auto"/>
                    <w:bottom w:val="none" w:sz="0" w:space="0" w:color="auto"/>
                    <w:right w:val="none" w:sz="0" w:space="0" w:color="auto"/>
                  </w:divBdr>
                  <w:divsChild>
                    <w:div w:id="2119715384">
                      <w:marLeft w:val="0"/>
                      <w:marRight w:val="0"/>
                      <w:marTop w:val="0"/>
                      <w:marBottom w:val="0"/>
                      <w:divBdr>
                        <w:top w:val="none" w:sz="0" w:space="0" w:color="auto"/>
                        <w:left w:val="none" w:sz="0" w:space="0" w:color="auto"/>
                        <w:bottom w:val="none" w:sz="0" w:space="0" w:color="auto"/>
                        <w:right w:val="none" w:sz="0" w:space="0" w:color="auto"/>
                      </w:divBdr>
                      <w:divsChild>
                        <w:div w:id="2083287074">
                          <w:marLeft w:val="0"/>
                          <w:marRight w:val="0"/>
                          <w:marTop w:val="0"/>
                          <w:marBottom w:val="0"/>
                          <w:divBdr>
                            <w:top w:val="none" w:sz="0" w:space="0" w:color="auto"/>
                            <w:left w:val="none" w:sz="0" w:space="0" w:color="auto"/>
                            <w:bottom w:val="none" w:sz="0" w:space="0" w:color="auto"/>
                            <w:right w:val="none" w:sz="0" w:space="0" w:color="auto"/>
                          </w:divBdr>
                          <w:divsChild>
                            <w:div w:id="18248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34338">
                  <w:marLeft w:val="0"/>
                  <w:marRight w:val="0"/>
                  <w:marTop w:val="0"/>
                  <w:marBottom w:val="0"/>
                  <w:divBdr>
                    <w:top w:val="none" w:sz="0" w:space="0" w:color="auto"/>
                    <w:left w:val="none" w:sz="0" w:space="0" w:color="auto"/>
                    <w:bottom w:val="none" w:sz="0" w:space="0" w:color="auto"/>
                    <w:right w:val="none" w:sz="0" w:space="0" w:color="auto"/>
                  </w:divBdr>
                  <w:divsChild>
                    <w:div w:id="4519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2314">
              <w:marLeft w:val="0"/>
              <w:marRight w:val="0"/>
              <w:marTop w:val="195"/>
              <w:marBottom w:val="0"/>
              <w:divBdr>
                <w:top w:val="none" w:sz="0" w:space="0" w:color="auto"/>
                <w:left w:val="none" w:sz="0" w:space="0" w:color="auto"/>
                <w:bottom w:val="none" w:sz="0" w:space="0" w:color="auto"/>
                <w:right w:val="none" w:sz="0" w:space="0" w:color="auto"/>
              </w:divBdr>
              <w:divsChild>
                <w:div w:id="66878035">
                  <w:marLeft w:val="0"/>
                  <w:marRight w:val="0"/>
                  <w:marTop w:val="0"/>
                  <w:marBottom w:val="0"/>
                  <w:divBdr>
                    <w:top w:val="none" w:sz="0" w:space="0" w:color="auto"/>
                    <w:left w:val="none" w:sz="0" w:space="0" w:color="auto"/>
                    <w:bottom w:val="none" w:sz="0" w:space="0" w:color="auto"/>
                    <w:right w:val="none" w:sz="0" w:space="0" w:color="auto"/>
                  </w:divBdr>
                  <w:divsChild>
                    <w:div w:id="1317495375">
                      <w:marLeft w:val="0"/>
                      <w:marRight w:val="0"/>
                      <w:marTop w:val="0"/>
                      <w:marBottom w:val="0"/>
                      <w:divBdr>
                        <w:top w:val="none" w:sz="0" w:space="0" w:color="auto"/>
                        <w:left w:val="none" w:sz="0" w:space="0" w:color="auto"/>
                        <w:bottom w:val="none" w:sz="0" w:space="0" w:color="auto"/>
                        <w:right w:val="none" w:sz="0" w:space="0" w:color="auto"/>
                      </w:divBdr>
                      <w:divsChild>
                        <w:div w:id="41441475">
                          <w:marLeft w:val="0"/>
                          <w:marRight w:val="0"/>
                          <w:marTop w:val="0"/>
                          <w:marBottom w:val="0"/>
                          <w:divBdr>
                            <w:top w:val="none" w:sz="0" w:space="0" w:color="auto"/>
                            <w:left w:val="none" w:sz="0" w:space="0" w:color="auto"/>
                            <w:bottom w:val="none" w:sz="0" w:space="0" w:color="auto"/>
                            <w:right w:val="none" w:sz="0" w:space="0" w:color="auto"/>
                          </w:divBdr>
                          <w:divsChild>
                            <w:div w:id="67463285">
                              <w:marLeft w:val="0"/>
                              <w:marRight w:val="0"/>
                              <w:marTop w:val="0"/>
                              <w:marBottom w:val="0"/>
                              <w:divBdr>
                                <w:top w:val="none" w:sz="0" w:space="0" w:color="auto"/>
                                <w:left w:val="none" w:sz="0" w:space="0" w:color="auto"/>
                                <w:bottom w:val="none" w:sz="0" w:space="0" w:color="auto"/>
                                <w:right w:val="none" w:sz="0" w:space="0" w:color="auto"/>
                              </w:divBdr>
                              <w:divsChild>
                                <w:div w:id="1636834519">
                                  <w:marLeft w:val="0"/>
                                  <w:marRight w:val="0"/>
                                  <w:marTop w:val="0"/>
                                  <w:marBottom w:val="0"/>
                                  <w:divBdr>
                                    <w:top w:val="none" w:sz="0" w:space="0" w:color="auto"/>
                                    <w:left w:val="none" w:sz="0" w:space="0" w:color="auto"/>
                                    <w:bottom w:val="none" w:sz="0" w:space="0" w:color="auto"/>
                                    <w:right w:val="none" w:sz="0" w:space="0" w:color="auto"/>
                                  </w:divBdr>
                                  <w:divsChild>
                                    <w:div w:id="1187983072">
                                      <w:marLeft w:val="0"/>
                                      <w:marRight w:val="0"/>
                                      <w:marTop w:val="0"/>
                                      <w:marBottom w:val="0"/>
                                      <w:divBdr>
                                        <w:top w:val="none" w:sz="0" w:space="0" w:color="auto"/>
                                        <w:left w:val="none" w:sz="0" w:space="0" w:color="auto"/>
                                        <w:bottom w:val="none" w:sz="0" w:space="0" w:color="auto"/>
                                        <w:right w:val="none" w:sz="0" w:space="0" w:color="auto"/>
                                      </w:divBdr>
                                      <w:divsChild>
                                        <w:div w:id="20619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561494">
                          <w:marLeft w:val="0"/>
                          <w:marRight w:val="0"/>
                          <w:marTop w:val="0"/>
                          <w:marBottom w:val="0"/>
                          <w:divBdr>
                            <w:top w:val="none" w:sz="0" w:space="0" w:color="auto"/>
                            <w:left w:val="none" w:sz="0" w:space="0" w:color="auto"/>
                            <w:bottom w:val="none" w:sz="0" w:space="0" w:color="auto"/>
                            <w:right w:val="none" w:sz="0" w:space="0" w:color="auto"/>
                          </w:divBdr>
                          <w:divsChild>
                            <w:div w:id="498231281">
                              <w:marLeft w:val="0"/>
                              <w:marRight w:val="0"/>
                              <w:marTop w:val="0"/>
                              <w:marBottom w:val="0"/>
                              <w:divBdr>
                                <w:top w:val="none" w:sz="0" w:space="0" w:color="auto"/>
                                <w:left w:val="none" w:sz="0" w:space="0" w:color="auto"/>
                                <w:bottom w:val="none" w:sz="0" w:space="0" w:color="auto"/>
                                <w:right w:val="none" w:sz="0" w:space="0" w:color="auto"/>
                              </w:divBdr>
                              <w:divsChild>
                                <w:div w:id="201942714">
                                  <w:marLeft w:val="0"/>
                                  <w:marRight w:val="0"/>
                                  <w:marTop w:val="0"/>
                                  <w:marBottom w:val="0"/>
                                  <w:divBdr>
                                    <w:top w:val="none" w:sz="0" w:space="0" w:color="auto"/>
                                    <w:left w:val="none" w:sz="0" w:space="0" w:color="auto"/>
                                    <w:bottom w:val="none" w:sz="0" w:space="0" w:color="auto"/>
                                    <w:right w:val="none" w:sz="0" w:space="0" w:color="auto"/>
                                  </w:divBdr>
                                  <w:divsChild>
                                    <w:div w:id="1268276778">
                                      <w:marLeft w:val="0"/>
                                      <w:marRight w:val="0"/>
                                      <w:marTop w:val="0"/>
                                      <w:marBottom w:val="0"/>
                                      <w:divBdr>
                                        <w:top w:val="none" w:sz="0" w:space="0" w:color="auto"/>
                                        <w:left w:val="none" w:sz="0" w:space="0" w:color="auto"/>
                                        <w:bottom w:val="none" w:sz="0" w:space="0" w:color="auto"/>
                                        <w:right w:val="none" w:sz="0" w:space="0" w:color="auto"/>
                                      </w:divBdr>
                                      <w:divsChild>
                                        <w:div w:id="14721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313547">
                          <w:marLeft w:val="0"/>
                          <w:marRight w:val="0"/>
                          <w:marTop w:val="0"/>
                          <w:marBottom w:val="0"/>
                          <w:divBdr>
                            <w:top w:val="none" w:sz="0" w:space="0" w:color="auto"/>
                            <w:left w:val="none" w:sz="0" w:space="0" w:color="auto"/>
                            <w:bottom w:val="none" w:sz="0" w:space="0" w:color="auto"/>
                            <w:right w:val="none" w:sz="0" w:space="0" w:color="auto"/>
                          </w:divBdr>
                          <w:divsChild>
                            <w:div w:id="476649993">
                              <w:marLeft w:val="0"/>
                              <w:marRight w:val="0"/>
                              <w:marTop w:val="0"/>
                              <w:marBottom w:val="0"/>
                              <w:divBdr>
                                <w:top w:val="none" w:sz="0" w:space="0" w:color="auto"/>
                                <w:left w:val="none" w:sz="0" w:space="0" w:color="auto"/>
                                <w:bottom w:val="none" w:sz="0" w:space="0" w:color="auto"/>
                                <w:right w:val="none" w:sz="0" w:space="0" w:color="auto"/>
                              </w:divBdr>
                              <w:divsChild>
                                <w:div w:id="662511262">
                                  <w:marLeft w:val="0"/>
                                  <w:marRight w:val="0"/>
                                  <w:marTop w:val="0"/>
                                  <w:marBottom w:val="0"/>
                                  <w:divBdr>
                                    <w:top w:val="none" w:sz="0" w:space="0" w:color="auto"/>
                                    <w:left w:val="none" w:sz="0" w:space="0" w:color="auto"/>
                                    <w:bottom w:val="none" w:sz="0" w:space="0" w:color="auto"/>
                                    <w:right w:val="none" w:sz="0" w:space="0" w:color="auto"/>
                                  </w:divBdr>
                                  <w:divsChild>
                                    <w:div w:id="1774089318">
                                      <w:marLeft w:val="0"/>
                                      <w:marRight w:val="0"/>
                                      <w:marTop w:val="0"/>
                                      <w:marBottom w:val="0"/>
                                      <w:divBdr>
                                        <w:top w:val="none" w:sz="0" w:space="0" w:color="auto"/>
                                        <w:left w:val="none" w:sz="0" w:space="0" w:color="auto"/>
                                        <w:bottom w:val="none" w:sz="0" w:space="0" w:color="auto"/>
                                        <w:right w:val="none" w:sz="0" w:space="0" w:color="auto"/>
                                      </w:divBdr>
                                      <w:divsChild>
                                        <w:div w:id="93115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869892">
                          <w:marLeft w:val="0"/>
                          <w:marRight w:val="0"/>
                          <w:marTop w:val="0"/>
                          <w:marBottom w:val="0"/>
                          <w:divBdr>
                            <w:top w:val="none" w:sz="0" w:space="0" w:color="auto"/>
                            <w:left w:val="none" w:sz="0" w:space="0" w:color="auto"/>
                            <w:bottom w:val="none" w:sz="0" w:space="0" w:color="auto"/>
                            <w:right w:val="none" w:sz="0" w:space="0" w:color="auto"/>
                          </w:divBdr>
                          <w:divsChild>
                            <w:div w:id="6297882">
                              <w:marLeft w:val="0"/>
                              <w:marRight w:val="0"/>
                              <w:marTop w:val="0"/>
                              <w:marBottom w:val="0"/>
                              <w:divBdr>
                                <w:top w:val="none" w:sz="0" w:space="0" w:color="auto"/>
                                <w:left w:val="none" w:sz="0" w:space="0" w:color="auto"/>
                                <w:bottom w:val="none" w:sz="0" w:space="0" w:color="auto"/>
                                <w:right w:val="none" w:sz="0" w:space="0" w:color="auto"/>
                              </w:divBdr>
                              <w:divsChild>
                                <w:div w:id="1059015829">
                                  <w:marLeft w:val="0"/>
                                  <w:marRight w:val="0"/>
                                  <w:marTop w:val="0"/>
                                  <w:marBottom w:val="0"/>
                                  <w:divBdr>
                                    <w:top w:val="none" w:sz="0" w:space="0" w:color="auto"/>
                                    <w:left w:val="none" w:sz="0" w:space="0" w:color="auto"/>
                                    <w:bottom w:val="none" w:sz="0" w:space="0" w:color="auto"/>
                                    <w:right w:val="none" w:sz="0" w:space="0" w:color="auto"/>
                                  </w:divBdr>
                                  <w:divsChild>
                                    <w:div w:id="1126778469">
                                      <w:marLeft w:val="0"/>
                                      <w:marRight w:val="0"/>
                                      <w:marTop w:val="0"/>
                                      <w:marBottom w:val="0"/>
                                      <w:divBdr>
                                        <w:top w:val="none" w:sz="0" w:space="0" w:color="auto"/>
                                        <w:left w:val="none" w:sz="0" w:space="0" w:color="auto"/>
                                        <w:bottom w:val="none" w:sz="0" w:space="0" w:color="auto"/>
                                        <w:right w:val="none" w:sz="0" w:space="0" w:color="auto"/>
                                      </w:divBdr>
                                      <w:divsChild>
                                        <w:div w:id="4536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752831">
                          <w:marLeft w:val="0"/>
                          <w:marRight w:val="0"/>
                          <w:marTop w:val="240"/>
                          <w:marBottom w:val="0"/>
                          <w:divBdr>
                            <w:top w:val="none" w:sz="0" w:space="0" w:color="auto"/>
                            <w:left w:val="none" w:sz="0" w:space="0" w:color="auto"/>
                            <w:bottom w:val="none" w:sz="0" w:space="0" w:color="auto"/>
                            <w:right w:val="none" w:sz="0" w:space="0" w:color="auto"/>
                          </w:divBdr>
                          <w:divsChild>
                            <w:div w:id="696392007">
                              <w:marLeft w:val="0"/>
                              <w:marRight w:val="0"/>
                              <w:marTop w:val="0"/>
                              <w:marBottom w:val="0"/>
                              <w:divBdr>
                                <w:top w:val="none" w:sz="0" w:space="0" w:color="auto"/>
                                <w:left w:val="none" w:sz="0" w:space="0" w:color="auto"/>
                                <w:bottom w:val="none" w:sz="0" w:space="0" w:color="auto"/>
                                <w:right w:val="none" w:sz="0" w:space="0" w:color="auto"/>
                              </w:divBdr>
                              <w:divsChild>
                                <w:div w:id="724640808">
                                  <w:marLeft w:val="0"/>
                                  <w:marRight w:val="0"/>
                                  <w:marTop w:val="0"/>
                                  <w:marBottom w:val="0"/>
                                  <w:divBdr>
                                    <w:top w:val="none" w:sz="0" w:space="0" w:color="auto"/>
                                    <w:left w:val="none" w:sz="0" w:space="0" w:color="auto"/>
                                    <w:bottom w:val="none" w:sz="0" w:space="0" w:color="auto"/>
                                    <w:right w:val="none" w:sz="0" w:space="0" w:color="auto"/>
                                  </w:divBdr>
                                  <w:divsChild>
                                    <w:div w:id="845511924">
                                      <w:marLeft w:val="0"/>
                                      <w:marRight w:val="0"/>
                                      <w:marTop w:val="0"/>
                                      <w:marBottom w:val="0"/>
                                      <w:divBdr>
                                        <w:top w:val="none" w:sz="0" w:space="0" w:color="auto"/>
                                        <w:left w:val="none" w:sz="0" w:space="0" w:color="auto"/>
                                        <w:bottom w:val="none" w:sz="0" w:space="0" w:color="auto"/>
                                        <w:right w:val="none" w:sz="0" w:space="0" w:color="auto"/>
                                      </w:divBdr>
                                    </w:div>
                                    <w:div w:id="1066956322">
                                      <w:marLeft w:val="0"/>
                                      <w:marRight w:val="0"/>
                                      <w:marTop w:val="0"/>
                                      <w:marBottom w:val="0"/>
                                      <w:divBdr>
                                        <w:top w:val="none" w:sz="0" w:space="0" w:color="auto"/>
                                        <w:left w:val="none" w:sz="0" w:space="0" w:color="auto"/>
                                        <w:bottom w:val="none" w:sz="0" w:space="0" w:color="auto"/>
                                        <w:right w:val="none" w:sz="0" w:space="0" w:color="auto"/>
                                      </w:divBdr>
                                      <w:divsChild>
                                        <w:div w:id="1148861990">
                                          <w:marLeft w:val="0"/>
                                          <w:marRight w:val="0"/>
                                          <w:marTop w:val="0"/>
                                          <w:marBottom w:val="0"/>
                                          <w:divBdr>
                                            <w:top w:val="none" w:sz="0" w:space="0" w:color="auto"/>
                                            <w:left w:val="none" w:sz="0" w:space="0" w:color="auto"/>
                                            <w:bottom w:val="none" w:sz="0" w:space="0" w:color="auto"/>
                                            <w:right w:val="none" w:sz="0" w:space="0" w:color="auto"/>
                                          </w:divBdr>
                                          <w:divsChild>
                                            <w:div w:id="1394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0304782">
          <w:marLeft w:val="0"/>
          <w:marRight w:val="0"/>
          <w:marTop w:val="990"/>
          <w:marBottom w:val="720"/>
          <w:divBdr>
            <w:top w:val="none" w:sz="0" w:space="0" w:color="auto"/>
            <w:left w:val="none" w:sz="0" w:space="0" w:color="auto"/>
            <w:bottom w:val="none" w:sz="0" w:space="0" w:color="auto"/>
            <w:right w:val="none" w:sz="0" w:space="0" w:color="auto"/>
          </w:divBdr>
          <w:divsChild>
            <w:div w:id="576284341">
              <w:marLeft w:val="0"/>
              <w:marRight w:val="0"/>
              <w:marTop w:val="0"/>
              <w:marBottom w:val="0"/>
              <w:divBdr>
                <w:top w:val="none" w:sz="0" w:space="0" w:color="auto"/>
                <w:left w:val="none" w:sz="0" w:space="0" w:color="auto"/>
                <w:bottom w:val="none" w:sz="0" w:space="0" w:color="auto"/>
                <w:right w:val="none" w:sz="0" w:space="0" w:color="auto"/>
              </w:divBdr>
              <w:divsChild>
                <w:div w:id="1522818430">
                  <w:marLeft w:val="0"/>
                  <w:marRight w:val="0"/>
                  <w:marTop w:val="0"/>
                  <w:marBottom w:val="0"/>
                  <w:divBdr>
                    <w:top w:val="none" w:sz="0" w:space="0" w:color="auto"/>
                    <w:left w:val="none" w:sz="0" w:space="0" w:color="auto"/>
                    <w:bottom w:val="none" w:sz="0" w:space="0" w:color="auto"/>
                    <w:right w:val="none" w:sz="0" w:space="0" w:color="auto"/>
                  </w:divBdr>
                </w:div>
                <w:div w:id="641927213">
                  <w:marLeft w:val="0"/>
                  <w:marRight w:val="0"/>
                  <w:marTop w:val="0"/>
                  <w:marBottom w:val="0"/>
                  <w:divBdr>
                    <w:top w:val="none" w:sz="0" w:space="0" w:color="auto"/>
                    <w:left w:val="none" w:sz="0" w:space="0" w:color="auto"/>
                    <w:bottom w:val="none" w:sz="0" w:space="0" w:color="auto"/>
                    <w:right w:val="none" w:sz="0" w:space="0" w:color="auto"/>
                  </w:divBdr>
                  <w:divsChild>
                    <w:div w:id="123040847">
                      <w:marLeft w:val="0"/>
                      <w:marRight w:val="0"/>
                      <w:marTop w:val="0"/>
                      <w:marBottom w:val="0"/>
                      <w:divBdr>
                        <w:top w:val="none" w:sz="0" w:space="0" w:color="auto"/>
                        <w:left w:val="none" w:sz="0" w:space="0" w:color="auto"/>
                        <w:bottom w:val="none" w:sz="0" w:space="0" w:color="auto"/>
                        <w:right w:val="none" w:sz="0" w:space="0" w:color="auto"/>
                      </w:divBdr>
                      <w:divsChild>
                        <w:div w:id="923418468">
                          <w:marLeft w:val="0"/>
                          <w:marRight w:val="0"/>
                          <w:marTop w:val="0"/>
                          <w:marBottom w:val="0"/>
                          <w:divBdr>
                            <w:top w:val="none" w:sz="0" w:space="0" w:color="auto"/>
                            <w:left w:val="none" w:sz="0" w:space="0" w:color="auto"/>
                            <w:bottom w:val="none" w:sz="0" w:space="0" w:color="auto"/>
                            <w:right w:val="none" w:sz="0" w:space="0" w:color="auto"/>
                          </w:divBdr>
                          <w:divsChild>
                            <w:div w:id="9981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68499">
                  <w:marLeft w:val="0"/>
                  <w:marRight w:val="0"/>
                  <w:marTop w:val="0"/>
                  <w:marBottom w:val="0"/>
                  <w:divBdr>
                    <w:top w:val="none" w:sz="0" w:space="0" w:color="auto"/>
                    <w:left w:val="none" w:sz="0" w:space="0" w:color="auto"/>
                    <w:bottom w:val="none" w:sz="0" w:space="0" w:color="auto"/>
                    <w:right w:val="none" w:sz="0" w:space="0" w:color="auto"/>
                  </w:divBdr>
                  <w:divsChild>
                    <w:div w:id="869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9494">
              <w:marLeft w:val="0"/>
              <w:marRight w:val="0"/>
              <w:marTop w:val="195"/>
              <w:marBottom w:val="0"/>
              <w:divBdr>
                <w:top w:val="none" w:sz="0" w:space="0" w:color="auto"/>
                <w:left w:val="none" w:sz="0" w:space="0" w:color="auto"/>
                <w:bottom w:val="none" w:sz="0" w:space="0" w:color="auto"/>
                <w:right w:val="none" w:sz="0" w:space="0" w:color="auto"/>
              </w:divBdr>
              <w:divsChild>
                <w:div w:id="224537638">
                  <w:marLeft w:val="0"/>
                  <w:marRight w:val="0"/>
                  <w:marTop w:val="0"/>
                  <w:marBottom w:val="0"/>
                  <w:divBdr>
                    <w:top w:val="none" w:sz="0" w:space="0" w:color="auto"/>
                    <w:left w:val="none" w:sz="0" w:space="0" w:color="auto"/>
                    <w:bottom w:val="none" w:sz="0" w:space="0" w:color="auto"/>
                    <w:right w:val="none" w:sz="0" w:space="0" w:color="auto"/>
                  </w:divBdr>
                  <w:divsChild>
                    <w:div w:id="2059667644">
                      <w:marLeft w:val="0"/>
                      <w:marRight w:val="0"/>
                      <w:marTop w:val="0"/>
                      <w:marBottom w:val="0"/>
                      <w:divBdr>
                        <w:top w:val="none" w:sz="0" w:space="0" w:color="auto"/>
                        <w:left w:val="none" w:sz="0" w:space="0" w:color="auto"/>
                        <w:bottom w:val="none" w:sz="0" w:space="0" w:color="auto"/>
                        <w:right w:val="none" w:sz="0" w:space="0" w:color="auto"/>
                      </w:divBdr>
                      <w:divsChild>
                        <w:div w:id="2008555344">
                          <w:marLeft w:val="0"/>
                          <w:marRight w:val="0"/>
                          <w:marTop w:val="0"/>
                          <w:marBottom w:val="0"/>
                          <w:divBdr>
                            <w:top w:val="none" w:sz="0" w:space="0" w:color="auto"/>
                            <w:left w:val="none" w:sz="0" w:space="0" w:color="auto"/>
                            <w:bottom w:val="none" w:sz="0" w:space="0" w:color="auto"/>
                            <w:right w:val="none" w:sz="0" w:space="0" w:color="auto"/>
                          </w:divBdr>
                          <w:divsChild>
                            <w:div w:id="707527663">
                              <w:marLeft w:val="0"/>
                              <w:marRight w:val="0"/>
                              <w:marTop w:val="0"/>
                              <w:marBottom w:val="0"/>
                              <w:divBdr>
                                <w:top w:val="none" w:sz="0" w:space="0" w:color="auto"/>
                                <w:left w:val="none" w:sz="0" w:space="0" w:color="auto"/>
                                <w:bottom w:val="none" w:sz="0" w:space="0" w:color="auto"/>
                                <w:right w:val="none" w:sz="0" w:space="0" w:color="auto"/>
                              </w:divBdr>
                              <w:divsChild>
                                <w:div w:id="121658859">
                                  <w:marLeft w:val="0"/>
                                  <w:marRight w:val="0"/>
                                  <w:marTop w:val="0"/>
                                  <w:marBottom w:val="0"/>
                                  <w:divBdr>
                                    <w:top w:val="none" w:sz="0" w:space="0" w:color="auto"/>
                                    <w:left w:val="none" w:sz="0" w:space="0" w:color="auto"/>
                                    <w:bottom w:val="none" w:sz="0" w:space="0" w:color="auto"/>
                                    <w:right w:val="none" w:sz="0" w:space="0" w:color="auto"/>
                                  </w:divBdr>
                                  <w:divsChild>
                                    <w:div w:id="624193554">
                                      <w:marLeft w:val="0"/>
                                      <w:marRight w:val="0"/>
                                      <w:marTop w:val="0"/>
                                      <w:marBottom w:val="0"/>
                                      <w:divBdr>
                                        <w:top w:val="none" w:sz="0" w:space="0" w:color="auto"/>
                                        <w:left w:val="none" w:sz="0" w:space="0" w:color="auto"/>
                                        <w:bottom w:val="none" w:sz="0" w:space="0" w:color="auto"/>
                                        <w:right w:val="none" w:sz="0" w:space="0" w:color="auto"/>
                                      </w:divBdr>
                                      <w:divsChild>
                                        <w:div w:id="172008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37744">
                          <w:marLeft w:val="0"/>
                          <w:marRight w:val="0"/>
                          <w:marTop w:val="0"/>
                          <w:marBottom w:val="0"/>
                          <w:divBdr>
                            <w:top w:val="none" w:sz="0" w:space="0" w:color="auto"/>
                            <w:left w:val="none" w:sz="0" w:space="0" w:color="auto"/>
                            <w:bottom w:val="none" w:sz="0" w:space="0" w:color="auto"/>
                            <w:right w:val="none" w:sz="0" w:space="0" w:color="auto"/>
                          </w:divBdr>
                          <w:divsChild>
                            <w:div w:id="194120885">
                              <w:marLeft w:val="0"/>
                              <w:marRight w:val="0"/>
                              <w:marTop w:val="0"/>
                              <w:marBottom w:val="0"/>
                              <w:divBdr>
                                <w:top w:val="none" w:sz="0" w:space="0" w:color="auto"/>
                                <w:left w:val="none" w:sz="0" w:space="0" w:color="auto"/>
                                <w:bottom w:val="none" w:sz="0" w:space="0" w:color="auto"/>
                                <w:right w:val="none" w:sz="0" w:space="0" w:color="auto"/>
                              </w:divBdr>
                              <w:divsChild>
                                <w:div w:id="366219959">
                                  <w:marLeft w:val="0"/>
                                  <w:marRight w:val="0"/>
                                  <w:marTop w:val="0"/>
                                  <w:marBottom w:val="0"/>
                                  <w:divBdr>
                                    <w:top w:val="none" w:sz="0" w:space="0" w:color="auto"/>
                                    <w:left w:val="none" w:sz="0" w:space="0" w:color="auto"/>
                                    <w:bottom w:val="none" w:sz="0" w:space="0" w:color="auto"/>
                                    <w:right w:val="none" w:sz="0" w:space="0" w:color="auto"/>
                                  </w:divBdr>
                                  <w:divsChild>
                                    <w:div w:id="919406803">
                                      <w:marLeft w:val="0"/>
                                      <w:marRight w:val="0"/>
                                      <w:marTop w:val="0"/>
                                      <w:marBottom w:val="0"/>
                                      <w:divBdr>
                                        <w:top w:val="none" w:sz="0" w:space="0" w:color="auto"/>
                                        <w:left w:val="none" w:sz="0" w:space="0" w:color="auto"/>
                                        <w:bottom w:val="none" w:sz="0" w:space="0" w:color="auto"/>
                                        <w:right w:val="none" w:sz="0" w:space="0" w:color="auto"/>
                                      </w:divBdr>
                                      <w:divsChild>
                                        <w:div w:id="11953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44310">
                          <w:marLeft w:val="0"/>
                          <w:marRight w:val="0"/>
                          <w:marTop w:val="0"/>
                          <w:marBottom w:val="0"/>
                          <w:divBdr>
                            <w:top w:val="none" w:sz="0" w:space="0" w:color="auto"/>
                            <w:left w:val="none" w:sz="0" w:space="0" w:color="auto"/>
                            <w:bottom w:val="none" w:sz="0" w:space="0" w:color="auto"/>
                            <w:right w:val="none" w:sz="0" w:space="0" w:color="auto"/>
                          </w:divBdr>
                          <w:divsChild>
                            <w:div w:id="2024820004">
                              <w:marLeft w:val="0"/>
                              <w:marRight w:val="0"/>
                              <w:marTop w:val="0"/>
                              <w:marBottom w:val="0"/>
                              <w:divBdr>
                                <w:top w:val="none" w:sz="0" w:space="0" w:color="auto"/>
                                <w:left w:val="none" w:sz="0" w:space="0" w:color="auto"/>
                                <w:bottom w:val="none" w:sz="0" w:space="0" w:color="auto"/>
                                <w:right w:val="none" w:sz="0" w:space="0" w:color="auto"/>
                              </w:divBdr>
                              <w:divsChild>
                                <w:div w:id="1992982266">
                                  <w:marLeft w:val="0"/>
                                  <w:marRight w:val="0"/>
                                  <w:marTop w:val="0"/>
                                  <w:marBottom w:val="0"/>
                                  <w:divBdr>
                                    <w:top w:val="none" w:sz="0" w:space="0" w:color="auto"/>
                                    <w:left w:val="none" w:sz="0" w:space="0" w:color="auto"/>
                                    <w:bottom w:val="none" w:sz="0" w:space="0" w:color="auto"/>
                                    <w:right w:val="none" w:sz="0" w:space="0" w:color="auto"/>
                                  </w:divBdr>
                                  <w:divsChild>
                                    <w:div w:id="977034296">
                                      <w:marLeft w:val="0"/>
                                      <w:marRight w:val="0"/>
                                      <w:marTop w:val="0"/>
                                      <w:marBottom w:val="0"/>
                                      <w:divBdr>
                                        <w:top w:val="none" w:sz="0" w:space="0" w:color="auto"/>
                                        <w:left w:val="none" w:sz="0" w:space="0" w:color="auto"/>
                                        <w:bottom w:val="none" w:sz="0" w:space="0" w:color="auto"/>
                                        <w:right w:val="none" w:sz="0" w:space="0" w:color="auto"/>
                                      </w:divBdr>
                                      <w:divsChild>
                                        <w:div w:id="41282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449940">
                          <w:marLeft w:val="0"/>
                          <w:marRight w:val="0"/>
                          <w:marTop w:val="0"/>
                          <w:marBottom w:val="0"/>
                          <w:divBdr>
                            <w:top w:val="none" w:sz="0" w:space="0" w:color="auto"/>
                            <w:left w:val="none" w:sz="0" w:space="0" w:color="auto"/>
                            <w:bottom w:val="none" w:sz="0" w:space="0" w:color="auto"/>
                            <w:right w:val="none" w:sz="0" w:space="0" w:color="auto"/>
                          </w:divBdr>
                          <w:divsChild>
                            <w:div w:id="1334842456">
                              <w:marLeft w:val="0"/>
                              <w:marRight w:val="0"/>
                              <w:marTop w:val="0"/>
                              <w:marBottom w:val="0"/>
                              <w:divBdr>
                                <w:top w:val="none" w:sz="0" w:space="0" w:color="auto"/>
                                <w:left w:val="none" w:sz="0" w:space="0" w:color="auto"/>
                                <w:bottom w:val="none" w:sz="0" w:space="0" w:color="auto"/>
                                <w:right w:val="none" w:sz="0" w:space="0" w:color="auto"/>
                              </w:divBdr>
                              <w:divsChild>
                                <w:div w:id="721828066">
                                  <w:marLeft w:val="0"/>
                                  <w:marRight w:val="0"/>
                                  <w:marTop w:val="0"/>
                                  <w:marBottom w:val="0"/>
                                  <w:divBdr>
                                    <w:top w:val="none" w:sz="0" w:space="0" w:color="auto"/>
                                    <w:left w:val="none" w:sz="0" w:space="0" w:color="auto"/>
                                    <w:bottom w:val="none" w:sz="0" w:space="0" w:color="auto"/>
                                    <w:right w:val="none" w:sz="0" w:space="0" w:color="auto"/>
                                  </w:divBdr>
                                  <w:divsChild>
                                    <w:div w:id="1129980468">
                                      <w:marLeft w:val="0"/>
                                      <w:marRight w:val="0"/>
                                      <w:marTop w:val="0"/>
                                      <w:marBottom w:val="0"/>
                                      <w:divBdr>
                                        <w:top w:val="none" w:sz="0" w:space="0" w:color="auto"/>
                                        <w:left w:val="none" w:sz="0" w:space="0" w:color="auto"/>
                                        <w:bottom w:val="none" w:sz="0" w:space="0" w:color="auto"/>
                                        <w:right w:val="none" w:sz="0" w:space="0" w:color="auto"/>
                                      </w:divBdr>
                                      <w:divsChild>
                                        <w:div w:id="56033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431234">
                          <w:marLeft w:val="0"/>
                          <w:marRight w:val="0"/>
                          <w:marTop w:val="240"/>
                          <w:marBottom w:val="0"/>
                          <w:divBdr>
                            <w:top w:val="none" w:sz="0" w:space="0" w:color="auto"/>
                            <w:left w:val="none" w:sz="0" w:space="0" w:color="auto"/>
                            <w:bottom w:val="none" w:sz="0" w:space="0" w:color="auto"/>
                            <w:right w:val="none" w:sz="0" w:space="0" w:color="auto"/>
                          </w:divBdr>
                          <w:divsChild>
                            <w:div w:id="1322540641">
                              <w:marLeft w:val="0"/>
                              <w:marRight w:val="0"/>
                              <w:marTop w:val="0"/>
                              <w:marBottom w:val="0"/>
                              <w:divBdr>
                                <w:top w:val="none" w:sz="0" w:space="0" w:color="auto"/>
                                <w:left w:val="none" w:sz="0" w:space="0" w:color="auto"/>
                                <w:bottom w:val="none" w:sz="0" w:space="0" w:color="auto"/>
                                <w:right w:val="none" w:sz="0" w:space="0" w:color="auto"/>
                              </w:divBdr>
                              <w:divsChild>
                                <w:div w:id="1203832451">
                                  <w:marLeft w:val="0"/>
                                  <w:marRight w:val="0"/>
                                  <w:marTop w:val="0"/>
                                  <w:marBottom w:val="0"/>
                                  <w:divBdr>
                                    <w:top w:val="none" w:sz="0" w:space="0" w:color="auto"/>
                                    <w:left w:val="none" w:sz="0" w:space="0" w:color="auto"/>
                                    <w:bottom w:val="none" w:sz="0" w:space="0" w:color="auto"/>
                                    <w:right w:val="none" w:sz="0" w:space="0" w:color="auto"/>
                                  </w:divBdr>
                                  <w:divsChild>
                                    <w:div w:id="1377779061">
                                      <w:marLeft w:val="0"/>
                                      <w:marRight w:val="0"/>
                                      <w:marTop w:val="0"/>
                                      <w:marBottom w:val="0"/>
                                      <w:divBdr>
                                        <w:top w:val="none" w:sz="0" w:space="0" w:color="auto"/>
                                        <w:left w:val="none" w:sz="0" w:space="0" w:color="auto"/>
                                        <w:bottom w:val="none" w:sz="0" w:space="0" w:color="auto"/>
                                        <w:right w:val="none" w:sz="0" w:space="0" w:color="auto"/>
                                      </w:divBdr>
                                    </w:div>
                                    <w:div w:id="1424112589">
                                      <w:marLeft w:val="0"/>
                                      <w:marRight w:val="0"/>
                                      <w:marTop w:val="0"/>
                                      <w:marBottom w:val="0"/>
                                      <w:divBdr>
                                        <w:top w:val="none" w:sz="0" w:space="0" w:color="auto"/>
                                        <w:left w:val="none" w:sz="0" w:space="0" w:color="auto"/>
                                        <w:bottom w:val="none" w:sz="0" w:space="0" w:color="auto"/>
                                        <w:right w:val="none" w:sz="0" w:space="0" w:color="auto"/>
                                      </w:divBdr>
                                      <w:divsChild>
                                        <w:div w:id="1346401624">
                                          <w:marLeft w:val="0"/>
                                          <w:marRight w:val="0"/>
                                          <w:marTop w:val="0"/>
                                          <w:marBottom w:val="0"/>
                                          <w:divBdr>
                                            <w:top w:val="none" w:sz="0" w:space="0" w:color="auto"/>
                                            <w:left w:val="none" w:sz="0" w:space="0" w:color="auto"/>
                                            <w:bottom w:val="none" w:sz="0" w:space="0" w:color="auto"/>
                                            <w:right w:val="none" w:sz="0" w:space="0" w:color="auto"/>
                                          </w:divBdr>
                                          <w:divsChild>
                                            <w:div w:id="157712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6976076">
      <w:bodyDiv w:val="1"/>
      <w:marLeft w:val="0"/>
      <w:marRight w:val="0"/>
      <w:marTop w:val="0"/>
      <w:marBottom w:val="0"/>
      <w:divBdr>
        <w:top w:val="none" w:sz="0" w:space="0" w:color="auto"/>
        <w:left w:val="none" w:sz="0" w:space="0" w:color="auto"/>
        <w:bottom w:val="none" w:sz="0" w:space="0" w:color="auto"/>
        <w:right w:val="none" w:sz="0" w:space="0" w:color="auto"/>
      </w:divBdr>
      <w:divsChild>
        <w:div w:id="349600630">
          <w:marLeft w:val="0"/>
          <w:marRight w:val="0"/>
          <w:marTop w:val="720"/>
          <w:marBottom w:val="720"/>
          <w:divBdr>
            <w:top w:val="none" w:sz="0" w:space="0" w:color="auto"/>
            <w:left w:val="none" w:sz="0" w:space="0" w:color="auto"/>
            <w:bottom w:val="none" w:sz="0" w:space="0" w:color="auto"/>
            <w:right w:val="none" w:sz="0" w:space="0" w:color="auto"/>
          </w:divBdr>
          <w:divsChild>
            <w:div w:id="1056271460">
              <w:marLeft w:val="0"/>
              <w:marRight w:val="0"/>
              <w:marTop w:val="0"/>
              <w:marBottom w:val="0"/>
              <w:divBdr>
                <w:top w:val="none" w:sz="0" w:space="0" w:color="auto"/>
                <w:left w:val="none" w:sz="0" w:space="0" w:color="auto"/>
                <w:bottom w:val="none" w:sz="0" w:space="0" w:color="auto"/>
                <w:right w:val="none" w:sz="0" w:space="0" w:color="auto"/>
              </w:divBdr>
              <w:divsChild>
                <w:div w:id="260719003">
                  <w:marLeft w:val="0"/>
                  <w:marRight w:val="0"/>
                  <w:marTop w:val="0"/>
                  <w:marBottom w:val="0"/>
                  <w:divBdr>
                    <w:top w:val="none" w:sz="0" w:space="0" w:color="auto"/>
                    <w:left w:val="none" w:sz="0" w:space="0" w:color="auto"/>
                    <w:bottom w:val="none" w:sz="0" w:space="0" w:color="auto"/>
                    <w:right w:val="none" w:sz="0" w:space="0" w:color="auto"/>
                  </w:divBdr>
                </w:div>
                <w:div w:id="326330825">
                  <w:marLeft w:val="0"/>
                  <w:marRight w:val="0"/>
                  <w:marTop w:val="0"/>
                  <w:marBottom w:val="0"/>
                  <w:divBdr>
                    <w:top w:val="none" w:sz="0" w:space="0" w:color="auto"/>
                    <w:left w:val="none" w:sz="0" w:space="0" w:color="auto"/>
                    <w:bottom w:val="none" w:sz="0" w:space="0" w:color="auto"/>
                    <w:right w:val="none" w:sz="0" w:space="0" w:color="auto"/>
                  </w:divBdr>
                  <w:divsChild>
                    <w:div w:id="1496265609">
                      <w:marLeft w:val="0"/>
                      <w:marRight w:val="0"/>
                      <w:marTop w:val="0"/>
                      <w:marBottom w:val="0"/>
                      <w:divBdr>
                        <w:top w:val="none" w:sz="0" w:space="0" w:color="auto"/>
                        <w:left w:val="none" w:sz="0" w:space="0" w:color="auto"/>
                        <w:bottom w:val="none" w:sz="0" w:space="0" w:color="auto"/>
                        <w:right w:val="none" w:sz="0" w:space="0" w:color="auto"/>
                      </w:divBdr>
                      <w:divsChild>
                        <w:div w:id="1176849159">
                          <w:marLeft w:val="0"/>
                          <w:marRight w:val="0"/>
                          <w:marTop w:val="0"/>
                          <w:marBottom w:val="0"/>
                          <w:divBdr>
                            <w:top w:val="none" w:sz="0" w:space="0" w:color="auto"/>
                            <w:left w:val="none" w:sz="0" w:space="0" w:color="auto"/>
                            <w:bottom w:val="none" w:sz="0" w:space="0" w:color="auto"/>
                            <w:right w:val="none" w:sz="0" w:space="0" w:color="auto"/>
                          </w:divBdr>
                          <w:divsChild>
                            <w:div w:id="16515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11045">
                  <w:marLeft w:val="0"/>
                  <w:marRight w:val="0"/>
                  <w:marTop w:val="0"/>
                  <w:marBottom w:val="0"/>
                  <w:divBdr>
                    <w:top w:val="none" w:sz="0" w:space="0" w:color="auto"/>
                    <w:left w:val="none" w:sz="0" w:space="0" w:color="auto"/>
                    <w:bottom w:val="none" w:sz="0" w:space="0" w:color="auto"/>
                    <w:right w:val="none" w:sz="0" w:space="0" w:color="auto"/>
                  </w:divBdr>
                  <w:divsChild>
                    <w:div w:id="16981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2842">
              <w:marLeft w:val="0"/>
              <w:marRight w:val="0"/>
              <w:marTop w:val="195"/>
              <w:marBottom w:val="0"/>
              <w:divBdr>
                <w:top w:val="none" w:sz="0" w:space="0" w:color="auto"/>
                <w:left w:val="none" w:sz="0" w:space="0" w:color="auto"/>
                <w:bottom w:val="none" w:sz="0" w:space="0" w:color="auto"/>
                <w:right w:val="none" w:sz="0" w:space="0" w:color="auto"/>
              </w:divBdr>
              <w:divsChild>
                <w:div w:id="858204741">
                  <w:marLeft w:val="0"/>
                  <w:marRight w:val="0"/>
                  <w:marTop w:val="0"/>
                  <w:marBottom w:val="0"/>
                  <w:divBdr>
                    <w:top w:val="none" w:sz="0" w:space="0" w:color="auto"/>
                    <w:left w:val="none" w:sz="0" w:space="0" w:color="auto"/>
                    <w:bottom w:val="none" w:sz="0" w:space="0" w:color="auto"/>
                    <w:right w:val="none" w:sz="0" w:space="0" w:color="auto"/>
                  </w:divBdr>
                  <w:divsChild>
                    <w:div w:id="448429319">
                      <w:marLeft w:val="0"/>
                      <w:marRight w:val="0"/>
                      <w:marTop w:val="0"/>
                      <w:marBottom w:val="0"/>
                      <w:divBdr>
                        <w:top w:val="none" w:sz="0" w:space="0" w:color="auto"/>
                        <w:left w:val="none" w:sz="0" w:space="0" w:color="auto"/>
                        <w:bottom w:val="none" w:sz="0" w:space="0" w:color="auto"/>
                        <w:right w:val="none" w:sz="0" w:space="0" w:color="auto"/>
                      </w:divBdr>
                      <w:divsChild>
                        <w:div w:id="1438672272">
                          <w:marLeft w:val="0"/>
                          <w:marRight w:val="0"/>
                          <w:marTop w:val="0"/>
                          <w:marBottom w:val="0"/>
                          <w:divBdr>
                            <w:top w:val="none" w:sz="0" w:space="0" w:color="auto"/>
                            <w:left w:val="none" w:sz="0" w:space="0" w:color="auto"/>
                            <w:bottom w:val="none" w:sz="0" w:space="0" w:color="auto"/>
                            <w:right w:val="none" w:sz="0" w:space="0" w:color="auto"/>
                          </w:divBdr>
                          <w:divsChild>
                            <w:div w:id="677197683">
                              <w:marLeft w:val="0"/>
                              <w:marRight w:val="0"/>
                              <w:marTop w:val="0"/>
                              <w:marBottom w:val="0"/>
                              <w:divBdr>
                                <w:top w:val="none" w:sz="0" w:space="0" w:color="auto"/>
                                <w:left w:val="none" w:sz="0" w:space="0" w:color="auto"/>
                                <w:bottom w:val="none" w:sz="0" w:space="0" w:color="auto"/>
                                <w:right w:val="none" w:sz="0" w:space="0" w:color="auto"/>
                              </w:divBdr>
                              <w:divsChild>
                                <w:div w:id="246694140">
                                  <w:marLeft w:val="0"/>
                                  <w:marRight w:val="0"/>
                                  <w:marTop w:val="0"/>
                                  <w:marBottom w:val="0"/>
                                  <w:divBdr>
                                    <w:top w:val="none" w:sz="0" w:space="0" w:color="auto"/>
                                    <w:left w:val="none" w:sz="0" w:space="0" w:color="auto"/>
                                    <w:bottom w:val="none" w:sz="0" w:space="0" w:color="auto"/>
                                    <w:right w:val="none" w:sz="0" w:space="0" w:color="auto"/>
                                  </w:divBdr>
                                  <w:divsChild>
                                    <w:div w:id="556283675">
                                      <w:marLeft w:val="0"/>
                                      <w:marRight w:val="0"/>
                                      <w:marTop w:val="0"/>
                                      <w:marBottom w:val="0"/>
                                      <w:divBdr>
                                        <w:top w:val="none" w:sz="0" w:space="0" w:color="auto"/>
                                        <w:left w:val="none" w:sz="0" w:space="0" w:color="auto"/>
                                        <w:bottom w:val="none" w:sz="0" w:space="0" w:color="auto"/>
                                        <w:right w:val="none" w:sz="0" w:space="0" w:color="auto"/>
                                      </w:divBdr>
                                      <w:divsChild>
                                        <w:div w:id="15949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01122">
                          <w:marLeft w:val="0"/>
                          <w:marRight w:val="0"/>
                          <w:marTop w:val="0"/>
                          <w:marBottom w:val="0"/>
                          <w:divBdr>
                            <w:top w:val="none" w:sz="0" w:space="0" w:color="auto"/>
                            <w:left w:val="none" w:sz="0" w:space="0" w:color="auto"/>
                            <w:bottom w:val="none" w:sz="0" w:space="0" w:color="auto"/>
                            <w:right w:val="none" w:sz="0" w:space="0" w:color="auto"/>
                          </w:divBdr>
                          <w:divsChild>
                            <w:div w:id="1770351574">
                              <w:marLeft w:val="0"/>
                              <w:marRight w:val="0"/>
                              <w:marTop w:val="0"/>
                              <w:marBottom w:val="0"/>
                              <w:divBdr>
                                <w:top w:val="none" w:sz="0" w:space="0" w:color="auto"/>
                                <w:left w:val="none" w:sz="0" w:space="0" w:color="auto"/>
                                <w:bottom w:val="none" w:sz="0" w:space="0" w:color="auto"/>
                                <w:right w:val="none" w:sz="0" w:space="0" w:color="auto"/>
                              </w:divBdr>
                              <w:divsChild>
                                <w:div w:id="149908360">
                                  <w:marLeft w:val="0"/>
                                  <w:marRight w:val="0"/>
                                  <w:marTop w:val="0"/>
                                  <w:marBottom w:val="0"/>
                                  <w:divBdr>
                                    <w:top w:val="none" w:sz="0" w:space="0" w:color="auto"/>
                                    <w:left w:val="none" w:sz="0" w:space="0" w:color="auto"/>
                                    <w:bottom w:val="none" w:sz="0" w:space="0" w:color="auto"/>
                                    <w:right w:val="none" w:sz="0" w:space="0" w:color="auto"/>
                                  </w:divBdr>
                                  <w:divsChild>
                                    <w:div w:id="903491124">
                                      <w:marLeft w:val="0"/>
                                      <w:marRight w:val="0"/>
                                      <w:marTop w:val="0"/>
                                      <w:marBottom w:val="0"/>
                                      <w:divBdr>
                                        <w:top w:val="none" w:sz="0" w:space="0" w:color="auto"/>
                                        <w:left w:val="none" w:sz="0" w:space="0" w:color="auto"/>
                                        <w:bottom w:val="none" w:sz="0" w:space="0" w:color="auto"/>
                                        <w:right w:val="none" w:sz="0" w:space="0" w:color="auto"/>
                                      </w:divBdr>
                                      <w:divsChild>
                                        <w:div w:id="16035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00763">
                          <w:marLeft w:val="0"/>
                          <w:marRight w:val="0"/>
                          <w:marTop w:val="0"/>
                          <w:marBottom w:val="0"/>
                          <w:divBdr>
                            <w:top w:val="none" w:sz="0" w:space="0" w:color="auto"/>
                            <w:left w:val="none" w:sz="0" w:space="0" w:color="auto"/>
                            <w:bottom w:val="none" w:sz="0" w:space="0" w:color="auto"/>
                            <w:right w:val="none" w:sz="0" w:space="0" w:color="auto"/>
                          </w:divBdr>
                          <w:divsChild>
                            <w:div w:id="1476873718">
                              <w:marLeft w:val="0"/>
                              <w:marRight w:val="0"/>
                              <w:marTop w:val="0"/>
                              <w:marBottom w:val="0"/>
                              <w:divBdr>
                                <w:top w:val="none" w:sz="0" w:space="0" w:color="auto"/>
                                <w:left w:val="none" w:sz="0" w:space="0" w:color="auto"/>
                                <w:bottom w:val="none" w:sz="0" w:space="0" w:color="auto"/>
                                <w:right w:val="none" w:sz="0" w:space="0" w:color="auto"/>
                              </w:divBdr>
                              <w:divsChild>
                                <w:div w:id="1850483703">
                                  <w:marLeft w:val="0"/>
                                  <w:marRight w:val="0"/>
                                  <w:marTop w:val="0"/>
                                  <w:marBottom w:val="0"/>
                                  <w:divBdr>
                                    <w:top w:val="none" w:sz="0" w:space="0" w:color="auto"/>
                                    <w:left w:val="none" w:sz="0" w:space="0" w:color="auto"/>
                                    <w:bottom w:val="none" w:sz="0" w:space="0" w:color="auto"/>
                                    <w:right w:val="none" w:sz="0" w:space="0" w:color="auto"/>
                                  </w:divBdr>
                                  <w:divsChild>
                                    <w:div w:id="1490514471">
                                      <w:marLeft w:val="0"/>
                                      <w:marRight w:val="0"/>
                                      <w:marTop w:val="0"/>
                                      <w:marBottom w:val="0"/>
                                      <w:divBdr>
                                        <w:top w:val="none" w:sz="0" w:space="0" w:color="auto"/>
                                        <w:left w:val="none" w:sz="0" w:space="0" w:color="auto"/>
                                        <w:bottom w:val="none" w:sz="0" w:space="0" w:color="auto"/>
                                        <w:right w:val="none" w:sz="0" w:space="0" w:color="auto"/>
                                      </w:divBdr>
                                      <w:divsChild>
                                        <w:div w:id="12984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552036">
                          <w:marLeft w:val="0"/>
                          <w:marRight w:val="0"/>
                          <w:marTop w:val="0"/>
                          <w:marBottom w:val="0"/>
                          <w:divBdr>
                            <w:top w:val="none" w:sz="0" w:space="0" w:color="auto"/>
                            <w:left w:val="none" w:sz="0" w:space="0" w:color="auto"/>
                            <w:bottom w:val="none" w:sz="0" w:space="0" w:color="auto"/>
                            <w:right w:val="none" w:sz="0" w:space="0" w:color="auto"/>
                          </w:divBdr>
                          <w:divsChild>
                            <w:div w:id="303199548">
                              <w:marLeft w:val="0"/>
                              <w:marRight w:val="0"/>
                              <w:marTop w:val="0"/>
                              <w:marBottom w:val="0"/>
                              <w:divBdr>
                                <w:top w:val="none" w:sz="0" w:space="0" w:color="auto"/>
                                <w:left w:val="none" w:sz="0" w:space="0" w:color="auto"/>
                                <w:bottom w:val="none" w:sz="0" w:space="0" w:color="auto"/>
                                <w:right w:val="none" w:sz="0" w:space="0" w:color="auto"/>
                              </w:divBdr>
                              <w:divsChild>
                                <w:div w:id="1982078068">
                                  <w:marLeft w:val="0"/>
                                  <w:marRight w:val="0"/>
                                  <w:marTop w:val="0"/>
                                  <w:marBottom w:val="0"/>
                                  <w:divBdr>
                                    <w:top w:val="none" w:sz="0" w:space="0" w:color="auto"/>
                                    <w:left w:val="none" w:sz="0" w:space="0" w:color="auto"/>
                                    <w:bottom w:val="none" w:sz="0" w:space="0" w:color="auto"/>
                                    <w:right w:val="none" w:sz="0" w:space="0" w:color="auto"/>
                                  </w:divBdr>
                                  <w:divsChild>
                                    <w:div w:id="1313098710">
                                      <w:marLeft w:val="0"/>
                                      <w:marRight w:val="0"/>
                                      <w:marTop w:val="0"/>
                                      <w:marBottom w:val="0"/>
                                      <w:divBdr>
                                        <w:top w:val="none" w:sz="0" w:space="0" w:color="auto"/>
                                        <w:left w:val="none" w:sz="0" w:space="0" w:color="auto"/>
                                        <w:bottom w:val="none" w:sz="0" w:space="0" w:color="auto"/>
                                        <w:right w:val="none" w:sz="0" w:space="0" w:color="auto"/>
                                      </w:divBdr>
                                      <w:divsChild>
                                        <w:div w:id="20598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317768">
                          <w:marLeft w:val="0"/>
                          <w:marRight w:val="0"/>
                          <w:marTop w:val="240"/>
                          <w:marBottom w:val="0"/>
                          <w:divBdr>
                            <w:top w:val="none" w:sz="0" w:space="0" w:color="auto"/>
                            <w:left w:val="none" w:sz="0" w:space="0" w:color="auto"/>
                            <w:bottom w:val="none" w:sz="0" w:space="0" w:color="auto"/>
                            <w:right w:val="none" w:sz="0" w:space="0" w:color="auto"/>
                          </w:divBdr>
                          <w:divsChild>
                            <w:div w:id="1576352405">
                              <w:marLeft w:val="0"/>
                              <w:marRight w:val="0"/>
                              <w:marTop w:val="0"/>
                              <w:marBottom w:val="0"/>
                              <w:divBdr>
                                <w:top w:val="none" w:sz="0" w:space="0" w:color="auto"/>
                                <w:left w:val="none" w:sz="0" w:space="0" w:color="auto"/>
                                <w:bottom w:val="none" w:sz="0" w:space="0" w:color="auto"/>
                                <w:right w:val="none" w:sz="0" w:space="0" w:color="auto"/>
                              </w:divBdr>
                              <w:divsChild>
                                <w:div w:id="309750914">
                                  <w:marLeft w:val="0"/>
                                  <w:marRight w:val="0"/>
                                  <w:marTop w:val="0"/>
                                  <w:marBottom w:val="0"/>
                                  <w:divBdr>
                                    <w:top w:val="none" w:sz="0" w:space="0" w:color="auto"/>
                                    <w:left w:val="none" w:sz="0" w:space="0" w:color="auto"/>
                                    <w:bottom w:val="none" w:sz="0" w:space="0" w:color="auto"/>
                                    <w:right w:val="none" w:sz="0" w:space="0" w:color="auto"/>
                                  </w:divBdr>
                                  <w:divsChild>
                                    <w:div w:id="978456713">
                                      <w:marLeft w:val="0"/>
                                      <w:marRight w:val="0"/>
                                      <w:marTop w:val="0"/>
                                      <w:marBottom w:val="0"/>
                                      <w:divBdr>
                                        <w:top w:val="none" w:sz="0" w:space="0" w:color="auto"/>
                                        <w:left w:val="none" w:sz="0" w:space="0" w:color="auto"/>
                                        <w:bottom w:val="none" w:sz="0" w:space="0" w:color="auto"/>
                                        <w:right w:val="none" w:sz="0" w:space="0" w:color="auto"/>
                                      </w:divBdr>
                                    </w:div>
                                    <w:div w:id="143938039">
                                      <w:marLeft w:val="0"/>
                                      <w:marRight w:val="0"/>
                                      <w:marTop w:val="0"/>
                                      <w:marBottom w:val="0"/>
                                      <w:divBdr>
                                        <w:top w:val="none" w:sz="0" w:space="0" w:color="auto"/>
                                        <w:left w:val="none" w:sz="0" w:space="0" w:color="auto"/>
                                        <w:bottom w:val="none" w:sz="0" w:space="0" w:color="auto"/>
                                        <w:right w:val="none" w:sz="0" w:space="0" w:color="auto"/>
                                      </w:divBdr>
                                      <w:divsChild>
                                        <w:div w:id="1845825824">
                                          <w:marLeft w:val="0"/>
                                          <w:marRight w:val="0"/>
                                          <w:marTop w:val="0"/>
                                          <w:marBottom w:val="0"/>
                                          <w:divBdr>
                                            <w:top w:val="none" w:sz="0" w:space="0" w:color="auto"/>
                                            <w:left w:val="none" w:sz="0" w:space="0" w:color="auto"/>
                                            <w:bottom w:val="none" w:sz="0" w:space="0" w:color="auto"/>
                                            <w:right w:val="none" w:sz="0" w:space="0" w:color="auto"/>
                                          </w:divBdr>
                                          <w:divsChild>
                                            <w:div w:id="18255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6237921">
          <w:marLeft w:val="0"/>
          <w:marRight w:val="0"/>
          <w:marTop w:val="990"/>
          <w:marBottom w:val="720"/>
          <w:divBdr>
            <w:top w:val="none" w:sz="0" w:space="0" w:color="auto"/>
            <w:left w:val="none" w:sz="0" w:space="0" w:color="auto"/>
            <w:bottom w:val="none" w:sz="0" w:space="0" w:color="auto"/>
            <w:right w:val="none" w:sz="0" w:space="0" w:color="auto"/>
          </w:divBdr>
          <w:divsChild>
            <w:div w:id="730806459">
              <w:marLeft w:val="0"/>
              <w:marRight w:val="0"/>
              <w:marTop w:val="0"/>
              <w:marBottom w:val="0"/>
              <w:divBdr>
                <w:top w:val="none" w:sz="0" w:space="0" w:color="auto"/>
                <w:left w:val="none" w:sz="0" w:space="0" w:color="auto"/>
                <w:bottom w:val="none" w:sz="0" w:space="0" w:color="auto"/>
                <w:right w:val="none" w:sz="0" w:space="0" w:color="auto"/>
              </w:divBdr>
              <w:divsChild>
                <w:div w:id="283386615">
                  <w:marLeft w:val="0"/>
                  <w:marRight w:val="0"/>
                  <w:marTop w:val="0"/>
                  <w:marBottom w:val="0"/>
                  <w:divBdr>
                    <w:top w:val="none" w:sz="0" w:space="0" w:color="auto"/>
                    <w:left w:val="none" w:sz="0" w:space="0" w:color="auto"/>
                    <w:bottom w:val="none" w:sz="0" w:space="0" w:color="auto"/>
                    <w:right w:val="none" w:sz="0" w:space="0" w:color="auto"/>
                  </w:divBdr>
                </w:div>
                <w:div w:id="1519193403">
                  <w:marLeft w:val="0"/>
                  <w:marRight w:val="0"/>
                  <w:marTop w:val="0"/>
                  <w:marBottom w:val="0"/>
                  <w:divBdr>
                    <w:top w:val="none" w:sz="0" w:space="0" w:color="auto"/>
                    <w:left w:val="none" w:sz="0" w:space="0" w:color="auto"/>
                    <w:bottom w:val="none" w:sz="0" w:space="0" w:color="auto"/>
                    <w:right w:val="none" w:sz="0" w:space="0" w:color="auto"/>
                  </w:divBdr>
                  <w:divsChild>
                    <w:div w:id="707145790">
                      <w:marLeft w:val="0"/>
                      <w:marRight w:val="0"/>
                      <w:marTop w:val="0"/>
                      <w:marBottom w:val="0"/>
                      <w:divBdr>
                        <w:top w:val="none" w:sz="0" w:space="0" w:color="auto"/>
                        <w:left w:val="none" w:sz="0" w:space="0" w:color="auto"/>
                        <w:bottom w:val="none" w:sz="0" w:space="0" w:color="auto"/>
                        <w:right w:val="none" w:sz="0" w:space="0" w:color="auto"/>
                      </w:divBdr>
                      <w:divsChild>
                        <w:div w:id="939602635">
                          <w:marLeft w:val="0"/>
                          <w:marRight w:val="0"/>
                          <w:marTop w:val="0"/>
                          <w:marBottom w:val="0"/>
                          <w:divBdr>
                            <w:top w:val="none" w:sz="0" w:space="0" w:color="auto"/>
                            <w:left w:val="none" w:sz="0" w:space="0" w:color="auto"/>
                            <w:bottom w:val="none" w:sz="0" w:space="0" w:color="auto"/>
                            <w:right w:val="none" w:sz="0" w:space="0" w:color="auto"/>
                          </w:divBdr>
                          <w:divsChild>
                            <w:div w:id="18438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6144">
                  <w:marLeft w:val="0"/>
                  <w:marRight w:val="0"/>
                  <w:marTop w:val="0"/>
                  <w:marBottom w:val="0"/>
                  <w:divBdr>
                    <w:top w:val="none" w:sz="0" w:space="0" w:color="auto"/>
                    <w:left w:val="none" w:sz="0" w:space="0" w:color="auto"/>
                    <w:bottom w:val="none" w:sz="0" w:space="0" w:color="auto"/>
                    <w:right w:val="none" w:sz="0" w:space="0" w:color="auto"/>
                  </w:divBdr>
                  <w:divsChild>
                    <w:div w:id="36085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022">
              <w:marLeft w:val="0"/>
              <w:marRight w:val="0"/>
              <w:marTop w:val="195"/>
              <w:marBottom w:val="0"/>
              <w:divBdr>
                <w:top w:val="none" w:sz="0" w:space="0" w:color="auto"/>
                <w:left w:val="none" w:sz="0" w:space="0" w:color="auto"/>
                <w:bottom w:val="none" w:sz="0" w:space="0" w:color="auto"/>
                <w:right w:val="none" w:sz="0" w:space="0" w:color="auto"/>
              </w:divBdr>
              <w:divsChild>
                <w:div w:id="1001273960">
                  <w:marLeft w:val="0"/>
                  <w:marRight w:val="0"/>
                  <w:marTop w:val="0"/>
                  <w:marBottom w:val="0"/>
                  <w:divBdr>
                    <w:top w:val="none" w:sz="0" w:space="0" w:color="auto"/>
                    <w:left w:val="none" w:sz="0" w:space="0" w:color="auto"/>
                    <w:bottom w:val="none" w:sz="0" w:space="0" w:color="auto"/>
                    <w:right w:val="none" w:sz="0" w:space="0" w:color="auto"/>
                  </w:divBdr>
                  <w:divsChild>
                    <w:div w:id="1593203730">
                      <w:marLeft w:val="0"/>
                      <w:marRight w:val="0"/>
                      <w:marTop w:val="0"/>
                      <w:marBottom w:val="0"/>
                      <w:divBdr>
                        <w:top w:val="none" w:sz="0" w:space="0" w:color="auto"/>
                        <w:left w:val="none" w:sz="0" w:space="0" w:color="auto"/>
                        <w:bottom w:val="none" w:sz="0" w:space="0" w:color="auto"/>
                        <w:right w:val="none" w:sz="0" w:space="0" w:color="auto"/>
                      </w:divBdr>
                      <w:divsChild>
                        <w:div w:id="32077042">
                          <w:marLeft w:val="0"/>
                          <w:marRight w:val="0"/>
                          <w:marTop w:val="0"/>
                          <w:marBottom w:val="0"/>
                          <w:divBdr>
                            <w:top w:val="none" w:sz="0" w:space="0" w:color="auto"/>
                            <w:left w:val="none" w:sz="0" w:space="0" w:color="auto"/>
                            <w:bottom w:val="none" w:sz="0" w:space="0" w:color="auto"/>
                            <w:right w:val="none" w:sz="0" w:space="0" w:color="auto"/>
                          </w:divBdr>
                          <w:divsChild>
                            <w:div w:id="1926449904">
                              <w:marLeft w:val="0"/>
                              <w:marRight w:val="0"/>
                              <w:marTop w:val="0"/>
                              <w:marBottom w:val="0"/>
                              <w:divBdr>
                                <w:top w:val="none" w:sz="0" w:space="0" w:color="auto"/>
                                <w:left w:val="none" w:sz="0" w:space="0" w:color="auto"/>
                                <w:bottom w:val="none" w:sz="0" w:space="0" w:color="auto"/>
                                <w:right w:val="none" w:sz="0" w:space="0" w:color="auto"/>
                              </w:divBdr>
                              <w:divsChild>
                                <w:div w:id="177235798">
                                  <w:marLeft w:val="0"/>
                                  <w:marRight w:val="0"/>
                                  <w:marTop w:val="0"/>
                                  <w:marBottom w:val="0"/>
                                  <w:divBdr>
                                    <w:top w:val="none" w:sz="0" w:space="0" w:color="auto"/>
                                    <w:left w:val="none" w:sz="0" w:space="0" w:color="auto"/>
                                    <w:bottom w:val="none" w:sz="0" w:space="0" w:color="auto"/>
                                    <w:right w:val="none" w:sz="0" w:space="0" w:color="auto"/>
                                  </w:divBdr>
                                  <w:divsChild>
                                    <w:div w:id="3090612">
                                      <w:marLeft w:val="0"/>
                                      <w:marRight w:val="0"/>
                                      <w:marTop w:val="0"/>
                                      <w:marBottom w:val="0"/>
                                      <w:divBdr>
                                        <w:top w:val="none" w:sz="0" w:space="0" w:color="auto"/>
                                        <w:left w:val="none" w:sz="0" w:space="0" w:color="auto"/>
                                        <w:bottom w:val="none" w:sz="0" w:space="0" w:color="auto"/>
                                        <w:right w:val="none" w:sz="0" w:space="0" w:color="auto"/>
                                      </w:divBdr>
                                      <w:divsChild>
                                        <w:div w:id="1554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927077">
                          <w:marLeft w:val="0"/>
                          <w:marRight w:val="0"/>
                          <w:marTop w:val="0"/>
                          <w:marBottom w:val="0"/>
                          <w:divBdr>
                            <w:top w:val="none" w:sz="0" w:space="0" w:color="auto"/>
                            <w:left w:val="none" w:sz="0" w:space="0" w:color="auto"/>
                            <w:bottom w:val="none" w:sz="0" w:space="0" w:color="auto"/>
                            <w:right w:val="none" w:sz="0" w:space="0" w:color="auto"/>
                          </w:divBdr>
                          <w:divsChild>
                            <w:div w:id="1260210775">
                              <w:marLeft w:val="0"/>
                              <w:marRight w:val="0"/>
                              <w:marTop w:val="0"/>
                              <w:marBottom w:val="0"/>
                              <w:divBdr>
                                <w:top w:val="none" w:sz="0" w:space="0" w:color="auto"/>
                                <w:left w:val="none" w:sz="0" w:space="0" w:color="auto"/>
                                <w:bottom w:val="none" w:sz="0" w:space="0" w:color="auto"/>
                                <w:right w:val="none" w:sz="0" w:space="0" w:color="auto"/>
                              </w:divBdr>
                              <w:divsChild>
                                <w:div w:id="89857245">
                                  <w:marLeft w:val="0"/>
                                  <w:marRight w:val="0"/>
                                  <w:marTop w:val="0"/>
                                  <w:marBottom w:val="0"/>
                                  <w:divBdr>
                                    <w:top w:val="none" w:sz="0" w:space="0" w:color="auto"/>
                                    <w:left w:val="none" w:sz="0" w:space="0" w:color="auto"/>
                                    <w:bottom w:val="none" w:sz="0" w:space="0" w:color="auto"/>
                                    <w:right w:val="none" w:sz="0" w:space="0" w:color="auto"/>
                                  </w:divBdr>
                                  <w:divsChild>
                                    <w:div w:id="797573150">
                                      <w:marLeft w:val="0"/>
                                      <w:marRight w:val="0"/>
                                      <w:marTop w:val="0"/>
                                      <w:marBottom w:val="0"/>
                                      <w:divBdr>
                                        <w:top w:val="none" w:sz="0" w:space="0" w:color="auto"/>
                                        <w:left w:val="none" w:sz="0" w:space="0" w:color="auto"/>
                                        <w:bottom w:val="none" w:sz="0" w:space="0" w:color="auto"/>
                                        <w:right w:val="none" w:sz="0" w:space="0" w:color="auto"/>
                                      </w:divBdr>
                                      <w:divsChild>
                                        <w:div w:id="24807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418824">
                          <w:marLeft w:val="0"/>
                          <w:marRight w:val="0"/>
                          <w:marTop w:val="0"/>
                          <w:marBottom w:val="0"/>
                          <w:divBdr>
                            <w:top w:val="none" w:sz="0" w:space="0" w:color="auto"/>
                            <w:left w:val="none" w:sz="0" w:space="0" w:color="auto"/>
                            <w:bottom w:val="none" w:sz="0" w:space="0" w:color="auto"/>
                            <w:right w:val="none" w:sz="0" w:space="0" w:color="auto"/>
                          </w:divBdr>
                          <w:divsChild>
                            <w:div w:id="1785152292">
                              <w:marLeft w:val="0"/>
                              <w:marRight w:val="0"/>
                              <w:marTop w:val="0"/>
                              <w:marBottom w:val="0"/>
                              <w:divBdr>
                                <w:top w:val="none" w:sz="0" w:space="0" w:color="auto"/>
                                <w:left w:val="none" w:sz="0" w:space="0" w:color="auto"/>
                                <w:bottom w:val="none" w:sz="0" w:space="0" w:color="auto"/>
                                <w:right w:val="none" w:sz="0" w:space="0" w:color="auto"/>
                              </w:divBdr>
                              <w:divsChild>
                                <w:div w:id="1242762764">
                                  <w:marLeft w:val="0"/>
                                  <w:marRight w:val="0"/>
                                  <w:marTop w:val="0"/>
                                  <w:marBottom w:val="0"/>
                                  <w:divBdr>
                                    <w:top w:val="none" w:sz="0" w:space="0" w:color="auto"/>
                                    <w:left w:val="none" w:sz="0" w:space="0" w:color="auto"/>
                                    <w:bottom w:val="none" w:sz="0" w:space="0" w:color="auto"/>
                                    <w:right w:val="none" w:sz="0" w:space="0" w:color="auto"/>
                                  </w:divBdr>
                                  <w:divsChild>
                                    <w:div w:id="716900231">
                                      <w:marLeft w:val="0"/>
                                      <w:marRight w:val="0"/>
                                      <w:marTop w:val="0"/>
                                      <w:marBottom w:val="0"/>
                                      <w:divBdr>
                                        <w:top w:val="none" w:sz="0" w:space="0" w:color="auto"/>
                                        <w:left w:val="none" w:sz="0" w:space="0" w:color="auto"/>
                                        <w:bottom w:val="none" w:sz="0" w:space="0" w:color="auto"/>
                                        <w:right w:val="none" w:sz="0" w:space="0" w:color="auto"/>
                                      </w:divBdr>
                                      <w:divsChild>
                                        <w:div w:id="14201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822025">
                          <w:marLeft w:val="0"/>
                          <w:marRight w:val="0"/>
                          <w:marTop w:val="0"/>
                          <w:marBottom w:val="0"/>
                          <w:divBdr>
                            <w:top w:val="none" w:sz="0" w:space="0" w:color="auto"/>
                            <w:left w:val="none" w:sz="0" w:space="0" w:color="auto"/>
                            <w:bottom w:val="none" w:sz="0" w:space="0" w:color="auto"/>
                            <w:right w:val="none" w:sz="0" w:space="0" w:color="auto"/>
                          </w:divBdr>
                          <w:divsChild>
                            <w:div w:id="911696653">
                              <w:marLeft w:val="0"/>
                              <w:marRight w:val="0"/>
                              <w:marTop w:val="0"/>
                              <w:marBottom w:val="0"/>
                              <w:divBdr>
                                <w:top w:val="none" w:sz="0" w:space="0" w:color="auto"/>
                                <w:left w:val="none" w:sz="0" w:space="0" w:color="auto"/>
                                <w:bottom w:val="none" w:sz="0" w:space="0" w:color="auto"/>
                                <w:right w:val="none" w:sz="0" w:space="0" w:color="auto"/>
                              </w:divBdr>
                              <w:divsChild>
                                <w:div w:id="658776374">
                                  <w:marLeft w:val="0"/>
                                  <w:marRight w:val="0"/>
                                  <w:marTop w:val="0"/>
                                  <w:marBottom w:val="0"/>
                                  <w:divBdr>
                                    <w:top w:val="none" w:sz="0" w:space="0" w:color="auto"/>
                                    <w:left w:val="none" w:sz="0" w:space="0" w:color="auto"/>
                                    <w:bottom w:val="none" w:sz="0" w:space="0" w:color="auto"/>
                                    <w:right w:val="none" w:sz="0" w:space="0" w:color="auto"/>
                                  </w:divBdr>
                                  <w:divsChild>
                                    <w:div w:id="1073239801">
                                      <w:marLeft w:val="0"/>
                                      <w:marRight w:val="0"/>
                                      <w:marTop w:val="0"/>
                                      <w:marBottom w:val="0"/>
                                      <w:divBdr>
                                        <w:top w:val="none" w:sz="0" w:space="0" w:color="auto"/>
                                        <w:left w:val="none" w:sz="0" w:space="0" w:color="auto"/>
                                        <w:bottom w:val="none" w:sz="0" w:space="0" w:color="auto"/>
                                        <w:right w:val="none" w:sz="0" w:space="0" w:color="auto"/>
                                      </w:divBdr>
                                      <w:divsChild>
                                        <w:div w:id="18693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04562">
                          <w:marLeft w:val="0"/>
                          <w:marRight w:val="0"/>
                          <w:marTop w:val="240"/>
                          <w:marBottom w:val="0"/>
                          <w:divBdr>
                            <w:top w:val="none" w:sz="0" w:space="0" w:color="auto"/>
                            <w:left w:val="none" w:sz="0" w:space="0" w:color="auto"/>
                            <w:bottom w:val="none" w:sz="0" w:space="0" w:color="auto"/>
                            <w:right w:val="none" w:sz="0" w:space="0" w:color="auto"/>
                          </w:divBdr>
                          <w:divsChild>
                            <w:div w:id="68895145">
                              <w:marLeft w:val="0"/>
                              <w:marRight w:val="0"/>
                              <w:marTop w:val="0"/>
                              <w:marBottom w:val="0"/>
                              <w:divBdr>
                                <w:top w:val="none" w:sz="0" w:space="0" w:color="auto"/>
                                <w:left w:val="none" w:sz="0" w:space="0" w:color="auto"/>
                                <w:bottom w:val="none" w:sz="0" w:space="0" w:color="auto"/>
                                <w:right w:val="none" w:sz="0" w:space="0" w:color="auto"/>
                              </w:divBdr>
                              <w:divsChild>
                                <w:div w:id="274873665">
                                  <w:marLeft w:val="0"/>
                                  <w:marRight w:val="0"/>
                                  <w:marTop w:val="0"/>
                                  <w:marBottom w:val="0"/>
                                  <w:divBdr>
                                    <w:top w:val="none" w:sz="0" w:space="0" w:color="auto"/>
                                    <w:left w:val="none" w:sz="0" w:space="0" w:color="auto"/>
                                    <w:bottom w:val="none" w:sz="0" w:space="0" w:color="auto"/>
                                    <w:right w:val="none" w:sz="0" w:space="0" w:color="auto"/>
                                  </w:divBdr>
                                  <w:divsChild>
                                    <w:div w:id="565264008">
                                      <w:marLeft w:val="0"/>
                                      <w:marRight w:val="0"/>
                                      <w:marTop w:val="0"/>
                                      <w:marBottom w:val="0"/>
                                      <w:divBdr>
                                        <w:top w:val="none" w:sz="0" w:space="0" w:color="auto"/>
                                        <w:left w:val="none" w:sz="0" w:space="0" w:color="auto"/>
                                        <w:bottom w:val="none" w:sz="0" w:space="0" w:color="auto"/>
                                        <w:right w:val="none" w:sz="0" w:space="0" w:color="auto"/>
                                      </w:divBdr>
                                    </w:div>
                                    <w:div w:id="823662247">
                                      <w:marLeft w:val="0"/>
                                      <w:marRight w:val="0"/>
                                      <w:marTop w:val="0"/>
                                      <w:marBottom w:val="0"/>
                                      <w:divBdr>
                                        <w:top w:val="none" w:sz="0" w:space="0" w:color="auto"/>
                                        <w:left w:val="none" w:sz="0" w:space="0" w:color="auto"/>
                                        <w:bottom w:val="none" w:sz="0" w:space="0" w:color="auto"/>
                                        <w:right w:val="none" w:sz="0" w:space="0" w:color="auto"/>
                                      </w:divBdr>
                                      <w:divsChild>
                                        <w:div w:id="1927230902">
                                          <w:marLeft w:val="0"/>
                                          <w:marRight w:val="0"/>
                                          <w:marTop w:val="0"/>
                                          <w:marBottom w:val="0"/>
                                          <w:divBdr>
                                            <w:top w:val="none" w:sz="0" w:space="0" w:color="auto"/>
                                            <w:left w:val="none" w:sz="0" w:space="0" w:color="auto"/>
                                            <w:bottom w:val="none" w:sz="0" w:space="0" w:color="auto"/>
                                            <w:right w:val="none" w:sz="0" w:space="0" w:color="auto"/>
                                          </w:divBdr>
                                          <w:divsChild>
                                            <w:div w:id="20311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141388">
          <w:marLeft w:val="0"/>
          <w:marRight w:val="0"/>
          <w:marTop w:val="990"/>
          <w:marBottom w:val="720"/>
          <w:divBdr>
            <w:top w:val="none" w:sz="0" w:space="0" w:color="auto"/>
            <w:left w:val="none" w:sz="0" w:space="0" w:color="auto"/>
            <w:bottom w:val="none" w:sz="0" w:space="0" w:color="auto"/>
            <w:right w:val="none" w:sz="0" w:space="0" w:color="auto"/>
          </w:divBdr>
          <w:divsChild>
            <w:div w:id="1681273418">
              <w:marLeft w:val="0"/>
              <w:marRight w:val="0"/>
              <w:marTop w:val="0"/>
              <w:marBottom w:val="0"/>
              <w:divBdr>
                <w:top w:val="none" w:sz="0" w:space="0" w:color="auto"/>
                <w:left w:val="none" w:sz="0" w:space="0" w:color="auto"/>
                <w:bottom w:val="none" w:sz="0" w:space="0" w:color="auto"/>
                <w:right w:val="none" w:sz="0" w:space="0" w:color="auto"/>
              </w:divBdr>
              <w:divsChild>
                <w:div w:id="697244828">
                  <w:marLeft w:val="0"/>
                  <w:marRight w:val="0"/>
                  <w:marTop w:val="0"/>
                  <w:marBottom w:val="0"/>
                  <w:divBdr>
                    <w:top w:val="none" w:sz="0" w:space="0" w:color="auto"/>
                    <w:left w:val="none" w:sz="0" w:space="0" w:color="auto"/>
                    <w:bottom w:val="none" w:sz="0" w:space="0" w:color="auto"/>
                    <w:right w:val="none" w:sz="0" w:space="0" w:color="auto"/>
                  </w:divBdr>
                </w:div>
                <w:div w:id="319425295">
                  <w:marLeft w:val="0"/>
                  <w:marRight w:val="0"/>
                  <w:marTop w:val="0"/>
                  <w:marBottom w:val="0"/>
                  <w:divBdr>
                    <w:top w:val="none" w:sz="0" w:space="0" w:color="auto"/>
                    <w:left w:val="none" w:sz="0" w:space="0" w:color="auto"/>
                    <w:bottom w:val="none" w:sz="0" w:space="0" w:color="auto"/>
                    <w:right w:val="none" w:sz="0" w:space="0" w:color="auto"/>
                  </w:divBdr>
                  <w:divsChild>
                    <w:div w:id="1265848670">
                      <w:marLeft w:val="0"/>
                      <w:marRight w:val="0"/>
                      <w:marTop w:val="0"/>
                      <w:marBottom w:val="0"/>
                      <w:divBdr>
                        <w:top w:val="none" w:sz="0" w:space="0" w:color="auto"/>
                        <w:left w:val="none" w:sz="0" w:space="0" w:color="auto"/>
                        <w:bottom w:val="none" w:sz="0" w:space="0" w:color="auto"/>
                        <w:right w:val="none" w:sz="0" w:space="0" w:color="auto"/>
                      </w:divBdr>
                      <w:divsChild>
                        <w:div w:id="330375886">
                          <w:marLeft w:val="0"/>
                          <w:marRight w:val="0"/>
                          <w:marTop w:val="0"/>
                          <w:marBottom w:val="0"/>
                          <w:divBdr>
                            <w:top w:val="none" w:sz="0" w:space="0" w:color="auto"/>
                            <w:left w:val="none" w:sz="0" w:space="0" w:color="auto"/>
                            <w:bottom w:val="none" w:sz="0" w:space="0" w:color="auto"/>
                            <w:right w:val="none" w:sz="0" w:space="0" w:color="auto"/>
                          </w:divBdr>
                          <w:divsChild>
                            <w:div w:id="29028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60944">
                  <w:marLeft w:val="0"/>
                  <w:marRight w:val="0"/>
                  <w:marTop w:val="0"/>
                  <w:marBottom w:val="0"/>
                  <w:divBdr>
                    <w:top w:val="none" w:sz="0" w:space="0" w:color="auto"/>
                    <w:left w:val="none" w:sz="0" w:space="0" w:color="auto"/>
                    <w:bottom w:val="none" w:sz="0" w:space="0" w:color="auto"/>
                    <w:right w:val="none" w:sz="0" w:space="0" w:color="auto"/>
                  </w:divBdr>
                  <w:divsChild>
                    <w:div w:id="13307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53473">
              <w:marLeft w:val="0"/>
              <w:marRight w:val="0"/>
              <w:marTop w:val="195"/>
              <w:marBottom w:val="0"/>
              <w:divBdr>
                <w:top w:val="none" w:sz="0" w:space="0" w:color="auto"/>
                <w:left w:val="none" w:sz="0" w:space="0" w:color="auto"/>
                <w:bottom w:val="none" w:sz="0" w:space="0" w:color="auto"/>
                <w:right w:val="none" w:sz="0" w:space="0" w:color="auto"/>
              </w:divBdr>
              <w:divsChild>
                <w:div w:id="2112898184">
                  <w:marLeft w:val="0"/>
                  <w:marRight w:val="0"/>
                  <w:marTop w:val="0"/>
                  <w:marBottom w:val="0"/>
                  <w:divBdr>
                    <w:top w:val="none" w:sz="0" w:space="0" w:color="auto"/>
                    <w:left w:val="none" w:sz="0" w:space="0" w:color="auto"/>
                    <w:bottom w:val="none" w:sz="0" w:space="0" w:color="auto"/>
                    <w:right w:val="none" w:sz="0" w:space="0" w:color="auto"/>
                  </w:divBdr>
                  <w:divsChild>
                    <w:div w:id="1613437320">
                      <w:marLeft w:val="0"/>
                      <w:marRight w:val="0"/>
                      <w:marTop w:val="0"/>
                      <w:marBottom w:val="0"/>
                      <w:divBdr>
                        <w:top w:val="none" w:sz="0" w:space="0" w:color="auto"/>
                        <w:left w:val="none" w:sz="0" w:space="0" w:color="auto"/>
                        <w:bottom w:val="none" w:sz="0" w:space="0" w:color="auto"/>
                        <w:right w:val="none" w:sz="0" w:space="0" w:color="auto"/>
                      </w:divBdr>
                      <w:divsChild>
                        <w:div w:id="1215193618">
                          <w:marLeft w:val="0"/>
                          <w:marRight w:val="0"/>
                          <w:marTop w:val="0"/>
                          <w:marBottom w:val="0"/>
                          <w:divBdr>
                            <w:top w:val="none" w:sz="0" w:space="0" w:color="auto"/>
                            <w:left w:val="none" w:sz="0" w:space="0" w:color="auto"/>
                            <w:bottom w:val="none" w:sz="0" w:space="0" w:color="auto"/>
                            <w:right w:val="none" w:sz="0" w:space="0" w:color="auto"/>
                          </w:divBdr>
                          <w:divsChild>
                            <w:div w:id="2072995552">
                              <w:marLeft w:val="0"/>
                              <w:marRight w:val="0"/>
                              <w:marTop w:val="0"/>
                              <w:marBottom w:val="0"/>
                              <w:divBdr>
                                <w:top w:val="none" w:sz="0" w:space="0" w:color="auto"/>
                                <w:left w:val="none" w:sz="0" w:space="0" w:color="auto"/>
                                <w:bottom w:val="none" w:sz="0" w:space="0" w:color="auto"/>
                                <w:right w:val="none" w:sz="0" w:space="0" w:color="auto"/>
                              </w:divBdr>
                              <w:divsChild>
                                <w:div w:id="993990294">
                                  <w:marLeft w:val="0"/>
                                  <w:marRight w:val="0"/>
                                  <w:marTop w:val="0"/>
                                  <w:marBottom w:val="0"/>
                                  <w:divBdr>
                                    <w:top w:val="none" w:sz="0" w:space="0" w:color="auto"/>
                                    <w:left w:val="none" w:sz="0" w:space="0" w:color="auto"/>
                                    <w:bottom w:val="none" w:sz="0" w:space="0" w:color="auto"/>
                                    <w:right w:val="none" w:sz="0" w:space="0" w:color="auto"/>
                                  </w:divBdr>
                                  <w:divsChild>
                                    <w:div w:id="2031445414">
                                      <w:marLeft w:val="0"/>
                                      <w:marRight w:val="0"/>
                                      <w:marTop w:val="0"/>
                                      <w:marBottom w:val="0"/>
                                      <w:divBdr>
                                        <w:top w:val="none" w:sz="0" w:space="0" w:color="auto"/>
                                        <w:left w:val="none" w:sz="0" w:space="0" w:color="auto"/>
                                        <w:bottom w:val="none" w:sz="0" w:space="0" w:color="auto"/>
                                        <w:right w:val="none" w:sz="0" w:space="0" w:color="auto"/>
                                      </w:divBdr>
                                      <w:divsChild>
                                        <w:div w:id="16140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923778">
                          <w:marLeft w:val="0"/>
                          <w:marRight w:val="0"/>
                          <w:marTop w:val="0"/>
                          <w:marBottom w:val="0"/>
                          <w:divBdr>
                            <w:top w:val="none" w:sz="0" w:space="0" w:color="auto"/>
                            <w:left w:val="none" w:sz="0" w:space="0" w:color="auto"/>
                            <w:bottom w:val="none" w:sz="0" w:space="0" w:color="auto"/>
                            <w:right w:val="none" w:sz="0" w:space="0" w:color="auto"/>
                          </w:divBdr>
                          <w:divsChild>
                            <w:div w:id="1207257934">
                              <w:marLeft w:val="0"/>
                              <w:marRight w:val="0"/>
                              <w:marTop w:val="0"/>
                              <w:marBottom w:val="0"/>
                              <w:divBdr>
                                <w:top w:val="none" w:sz="0" w:space="0" w:color="auto"/>
                                <w:left w:val="none" w:sz="0" w:space="0" w:color="auto"/>
                                <w:bottom w:val="none" w:sz="0" w:space="0" w:color="auto"/>
                                <w:right w:val="none" w:sz="0" w:space="0" w:color="auto"/>
                              </w:divBdr>
                              <w:divsChild>
                                <w:div w:id="79521894">
                                  <w:marLeft w:val="0"/>
                                  <w:marRight w:val="0"/>
                                  <w:marTop w:val="0"/>
                                  <w:marBottom w:val="0"/>
                                  <w:divBdr>
                                    <w:top w:val="none" w:sz="0" w:space="0" w:color="auto"/>
                                    <w:left w:val="none" w:sz="0" w:space="0" w:color="auto"/>
                                    <w:bottom w:val="none" w:sz="0" w:space="0" w:color="auto"/>
                                    <w:right w:val="none" w:sz="0" w:space="0" w:color="auto"/>
                                  </w:divBdr>
                                  <w:divsChild>
                                    <w:div w:id="1259411768">
                                      <w:marLeft w:val="0"/>
                                      <w:marRight w:val="0"/>
                                      <w:marTop w:val="0"/>
                                      <w:marBottom w:val="0"/>
                                      <w:divBdr>
                                        <w:top w:val="none" w:sz="0" w:space="0" w:color="auto"/>
                                        <w:left w:val="none" w:sz="0" w:space="0" w:color="auto"/>
                                        <w:bottom w:val="none" w:sz="0" w:space="0" w:color="auto"/>
                                        <w:right w:val="none" w:sz="0" w:space="0" w:color="auto"/>
                                      </w:divBdr>
                                      <w:divsChild>
                                        <w:div w:id="195817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970820">
                          <w:marLeft w:val="0"/>
                          <w:marRight w:val="0"/>
                          <w:marTop w:val="0"/>
                          <w:marBottom w:val="0"/>
                          <w:divBdr>
                            <w:top w:val="none" w:sz="0" w:space="0" w:color="auto"/>
                            <w:left w:val="none" w:sz="0" w:space="0" w:color="auto"/>
                            <w:bottom w:val="none" w:sz="0" w:space="0" w:color="auto"/>
                            <w:right w:val="none" w:sz="0" w:space="0" w:color="auto"/>
                          </w:divBdr>
                          <w:divsChild>
                            <w:div w:id="1477264105">
                              <w:marLeft w:val="0"/>
                              <w:marRight w:val="0"/>
                              <w:marTop w:val="0"/>
                              <w:marBottom w:val="0"/>
                              <w:divBdr>
                                <w:top w:val="none" w:sz="0" w:space="0" w:color="auto"/>
                                <w:left w:val="none" w:sz="0" w:space="0" w:color="auto"/>
                                <w:bottom w:val="none" w:sz="0" w:space="0" w:color="auto"/>
                                <w:right w:val="none" w:sz="0" w:space="0" w:color="auto"/>
                              </w:divBdr>
                              <w:divsChild>
                                <w:div w:id="1370835765">
                                  <w:marLeft w:val="0"/>
                                  <w:marRight w:val="0"/>
                                  <w:marTop w:val="0"/>
                                  <w:marBottom w:val="0"/>
                                  <w:divBdr>
                                    <w:top w:val="none" w:sz="0" w:space="0" w:color="auto"/>
                                    <w:left w:val="none" w:sz="0" w:space="0" w:color="auto"/>
                                    <w:bottom w:val="none" w:sz="0" w:space="0" w:color="auto"/>
                                    <w:right w:val="none" w:sz="0" w:space="0" w:color="auto"/>
                                  </w:divBdr>
                                  <w:divsChild>
                                    <w:div w:id="1159811156">
                                      <w:marLeft w:val="0"/>
                                      <w:marRight w:val="0"/>
                                      <w:marTop w:val="0"/>
                                      <w:marBottom w:val="0"/>
                                      <w:divBdr>
                                        <w:top w:val="none" w:sz="0" w:space="0" w:color="auto"/>
                                        <w:left w:val="none" w:sz="0" w:space="0" w:color="auto"/>
                                        <w:bottom w:val="none" w:sz="0" w:space="0" w:color="auto"/>
                                        <w:right w:val="none" w:sz="0" w:space="0" w:color="auto"/>
                                      </w:divBdr>
                                      <w:divsChild>
                                        <w:div w:id="121349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658598">
                          <w:marLeft w:val="0"/>
                          <w:marRight w:val="0"/>
                          <w:marTop w:val="0"/>
                          <w:marBottom w:val="0"/>
                          <w:divBdr>
                            <w:top w:val="none" w:sz="0" w:space="0" w:color="auto"/>
                            <w:left w:val="none" w:sz="0" w:space="0" w:color="auto"/>
                            <w:bottom w:val="none" w:sz="0" w:space="0" w:color="auto"/>
                            <w:right w:val="none" w:sz="0" w:space="0" w:color="auto"/>
                          </w:divBdr>
                          <w:divsChild>
                            <w:div w:id="854684984">
                              <w:marLeft w:val="0"/>
                              <w:marRight w:val="0"/>
                              <w:marTop w:val="0"/>
                              <w:marBottom w:val="0"/>
                              <w:divBdr>
                                <w:top w:val="none" w:sz="0" w:space="0" w:color="auto"/>
                                <w:left w:val="none" w:sz="0" w:space="0" w:color="auto"/>
                                <w:bottom w:val="none" w:sz="0" w:space="0" w:color="auto"/>
                                <w:right w:val="none" w:sz="0" w:space="0" w:color="auto"/>
                              </w:divBdr>
                              <w:divsChild>
                                <w:div w:id="758477673">
                                  <w:marLeft w:val="0"/>
                                  <w:marRight w:val="0"/>
                                  <w:marTop w:val="0"/>
                                  <w:marBottom w:val="0"/>
                                  <w:divBdr>
                                    <w:top w:val="none" w:sz="0" w:space="0" w:color="auto"/>
                                    <w:left w:val="none" w:sz="0" w:space="0" w:color="auto"/>
                                    <w:bottom w:val="none" w:sz="0" w:space="0" w:color="auto"/>
                                    <w:right w:val="none" w:sz="0" w:space="0" w:color="auto"/>
                                  </w:divBdr>
                                  <w:divsChild>
                                    <w:div w:id="699360154">
                                      <w:marLeft w:val="0"/>
                                      <w:marRight w:val="0"/>
                                      <w:marTop w:val="0"/>
                                      <w:marBottom w:val="0"/>
                                      <w:divBdr>
                                        <w:top w:val="none" w:sz="0" w:space="0" w:color="auto"/>
                                        <w:left w:val="none" w:sz="0" w:space="0" w:color="auto"/>
                                        <w:bottom w:val="none" w:sz="0" w:space="0" w:color="auto"/>
                                        <w:right w:val="none" w:sz="0" w:space="0" w:color="auto"/>
                                      </w:divBdr>
                                      <w:divsChild>
                                        <w:div w:id="2121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851912">
                          <w:marLeft w:val="0"/>
                          <w:marRight w:val="0"/>
                          <w:marTop w:val="240"/>
                          <w:marBottom w:val="0"/>
                          <w:divBdr>
                            <w:top w:val="none" w:sz="0" w:space="0" w:color="auto"/>
                            <w:left w:val="none" w:sz="0" w:space="0" w:color="auto"/>
                            <w:bottom w:val="none" w:sz="0" w:space="0" w:color="auto"/>
                            <w:right w:val="none" w:sz="0" w:space="0" w:color="auto"/>
                          </w:divBdr>
                          <w:divsChild>
                            <w:div w:id="1623881443">
                              <w:marLeft w:val="0"/>
                              <w:marRight w:val="0"/>
                              <w:marTop w:val="0"/>
                              <w:marBottom w:val="0"/>
                              <w:divBdr>
                                <w:top w:val="none" w:sz="0" w:space="0" w:color="auto"/>
                                <w:left w:val="none" w:sz="0" w:space="0" w:color="auto"/>
                                <w:bottom w:val="none" w:sz="0" w:space="0" w:color="auto"/>
                                <w:right w:val="none" w:sz="0" w:space="0" w:color="auto"/>
                              </w:divBdr>
                              <w:divsChild>
                                <w:div w:id="1615090333">
                                  <w:marLeft w:val="0"/>
                                  <w:marRight w:val="0"/>
                                  <w:marTop w:val="0"/>
                                  <w:marBottom w:val="0"/>
                                  <w:divBdr>
                                    <w:top w:val="none" w:sz="0" w:space="0" w:color="auto"/>
                                    <w:left w:val="none" w:sz="0" w:space="0" w:color="auto"/>
                                    <w:bottom w:val="none" w:sz="0" w:space="0" w:color="auto"/>
                                    <w:right w:val="none" w:sz="0" w:space="0" w:color="auto"/>
                                  </w:divBdr>
                                  <w:divsChild>
                                    <w:div w:id="305596414">
                                      <w:marLeft w:val="0"/>
                                      <w:marRight w:val="0"/>
                                      <w:marTop w:val="0"/>
                                      <w:marBottom w:val="0"/>
                                      <w:divBdr>
                                        <w:top w:val="none" w:sz="0" w:space="0" w:color="auto"/>
                                        <w:left w:val="none" w:sz="0" w:space="0" w:color="auto"/>
                                        <w:bottom w:val="none" w:sz="0" w:space="0" w:color="auto"/>
                                        <w:right w:val="none" w:sz="0" w:space="0" w:color="auto"/>
                                      </w:divBdr>
                                    </w:div>
                                    <w:div w:id="786657430">
                                      <w:marLeft w:val="0"/>
                                      <w:marRight w:val="0"/>
                                      <w:marTop w:val="0"/>
                                      <w:marBottom w:val="0"/>
                                      <w:divBdr>
                                        <w:top w:val="none" w:sz="0" w:space="0" w:color="auto"/>
                                        <w:left w:val="none" w:sz="0" w:space="0" w:color="auto"/>
                                        <w:bottom w:val="none" w:sz="0" w:space="0" w:color="auto"/>
                                        <w:right w:val="none" w:sz="0" w:space="0" w:color="auto"/>
                                      </w:divBdr>
                                      <w:divsChild>
                                        <w:div w:id="2128309300">
                                          <w:marLeft w:val="0"/>
                                          <w:marRight w:val="0"/>
                                          <w:marTop w:val="0"/>
                                          <w:marBottom w:val="0"/>
                                          <w:divBdr>
                                            <w:top w:val="none" w:sz="0" w:space="0" w:color="auto"/>
                                            <w:left w:val="none" w:sz="0" w:space="0" w:color="auto"/>
                                            <w:bottom w:val="none" w:sz="0" w:space="0" w:color="auto"/>
                                            <w:right w:val="none" w:sz="0" w:space="0" w:color="auto"/>
                                          </w:divBdr>
                                          <w:divsChild>
                                            <w:div w:id="6190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406232">
          <w:marLeft w:val="0"/>
          <w:marRight w:val="0"/>
          <w:marTop w:val="990"/>
          <w:marBottom w:val="720"/>
          <w:divBdr>
            <w:top w:val="none" w:sz="0" w:space="0" w:color="auto"/>
            <w:left w:val="none" w:sz="0" w:space="0" w:color="auto"/>
            <w:bottom w:val="none" w:sz="0" w:space="0" w:color="auto"/>
            <w:right w:val="none" w:sz="0" w:space="0" w:color="auto"/>
          </w:divBdr>
          <w:divsChild>
            <w:div w:id="1691711845">
              <w:marLeft w:val="0"/>
              <w:marRight w:val="0"/>
              <w:marTop w:val="0"/>
              <w:marBottom w:val="0"/>
              <w:divBdr>
                <w:top w:val="none" w:sz="0" w:space="0" w:color="auto"/>
                <w:left w:val="none" w:sz="0" w:space="0" w:color="auto"/>
                <w:bottom w:val="none" w:sz="0" w:space="0" w:color="auto"/>
                <w:right w:val="none" w:sz="0" w:space="0" w:color="auto"/>
              </w:divBdr>
              <w:divsChild>
                <w:div w:id="388193244">
                  <w:marLeft w:val="0"/>
                  <w:marRight w:val="0"/>
                  <w:marTop w:val="0"/>
                  <w:marBottom w:val="0"/>
                  <w:divBdr>
                    <w:top w:val="none" w:sz="0" w:space="0" w:color="auto"/>
                    <w:left w:val="none" w:sz="0" w:space="0" w:color="auto"/>
                    <w:bottom w:val="none" w:sz="0" w:space="0" w:color="auto"/>
                    <w:right w:val="none" w:sz="0" w:space="0" w:color="auto"/>
                  </w:divBdr>
                </w:div>
                <w:div w:id="1583106171">
                  <w:marLeft w:val="0"/>
                  <w:marRight w:val="0"/>
                  <w:marTop w:val="0"/>
                  <w:marBottom w:val="0"/>
                  <w:divBdr>
                    <w:top w:val="none" w:sz="0" w:space="0" w:color="auto"/>
                    <w:left w:val="none" w:sz="0" w:space="0" w:color="auto"/>
                    <w:bottom w:val="none" w:sz="0" w:space="0" w:color="auto"/>
                    <w:right w:val="none" w:sz="0" w:space="0" w:color="auto"/>
                  </w:divBdr>
                  <w:divsChild>
                    <w:div w:id="1739279314">
                      <w:marLeft w:val="0"/>
                      <w:marRight w:val="0"/>
                      <w:marTop w:val="0"/>
                      <w:marBottom w:val="0"/>
                      <w:divBdr>
                        <w:top w:val="none" w:sz="0" w:space="0" w:color="auto"/>
                        <w:left w:val="none" w:sz="0" w:space="0" w:color="auto"/>
                        <w:bottom w:val="none" w:sz="0" w:space="0" w:color="auto"/>
                        <w:right w:val="none" w:sz="0" w:space="0" w:color="auto"/>
                      </w:divBdr>
                      <w:divsChild>
                        <w:div w:id="9381009">
                          <w:marLeft w:val="0"/>
                          <w:marRight w:val="0"/>
                          <w:marTop w:val="0"/>
                          <w:marBottom w:val="0"/>
                          <w:divBdr>
                            <w:top w:val="none" w:sz="0" w:space="0" w:color="auto"/>
                            <w:left w:val="none" w:sz="0" w:space="0" w:color="auto"/>
                            <w:bottom w:val="none" w:sz="0" w:space="0" w:color="auto"/>
                            <w:right w:val="none" w:sz="0" w:space="0" w:color="auto"/>
                          </w:divBdr>
                          <w:divsChild>
                            <w:div w:id="9559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80345">
                  <w:marLeft w:val="0"/>
                  <w:marRight w:val="0"/>
                  <w:marTop w:val="0"/>
                  <w:marBottom w:val="0"/>
                  <w:divBdr>
                    <w:top w:val="none" w:sz="0" w:space="0" w:color="auto"/>
                    <w:left w:val="none" w:sz="0" w:space="0" w:color="auto"/>
                    <w:bottom w:val="none" w:sz="0" w:space="0" w:color="auto"/>
                    <w:right w:val="none" w:sz="0" w:space="0" w:color="auto"/>
                  </w:divBdr>
                  <w:divsChild>
                    <w:div w:id="87327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42649">
              <w:marLeft w:val="0"/>
              <w:marRight w:val="0"/>
              <w:marTop w:val="195"/>
              <w:marBottom w:val="0"/>
              <w:divBdr>
                <w:top w:val="none" w:sz="0" w:space="0" w:color="auto"/>
                <w:left w:val="none" w:sz="0" w:space="0" w:color="auto"/>
                <w:bottom w:val="none" w:sz="0" w:space="0" w:color="auto"/>
                <w:right w:val="none" w:sz="0" w:space="0" w:color="auto"/>
              </w:divBdr>
              <w:divsChild>
                <w:div w:id="1611013533">
                  <w:marLeft w:val="0"/>
                  <w:marRight w:val="0"/>
                  <w:marTop w:val="0"/>
                  <w:marBottom w:val="0"/>
                  <w:divBdr>
                    <w:top w:val="none" w:sz="0" w:space="0" w:color="auto"/>
                    <w:left w:val="none" w:sz="0" w:space="0" w:color="auto"/>
                    <w:bottom w:val="none" w:sz="0" w:space="0" w:color="auto"/>
                    <w:right w:val="none" w:sz="0" w:space="0" w:color="auto"/>
                  </w:divBdr>
                  <w:divsChild>
                    <w:div w:id="1782141620">
                      <w:marLeft w:val="0"/>
                      <w:marRight w:val="0"/>
                      <w:marTop w:val="0"/>
                      <w:marBottom w:val="0"/>
                      <w:divBdr>
                        <w:top w:val="none" w:sz="0" w:space="0" w:color="auto"/>
                        <w:left w:val="none" w:sz="0" w:space="0" w:color="auto"/>
                        <w:bottom w:val="none" w:sz="0" w:space="0" w:color="auto"/>
                        <w:right w:val="none" w:sz="0" w:space="0" w:color="auto"/>
                      </w:divBdr>
                      <w:divsChild>
                        <w:div w:id="1839811593">
                          <w:marLeft w:val="0"/>
                          <w:marRight w:val="0"/>
                          <w:marTop w:val="0"/>
                          <w:marBottom w:val="0"/>
                          <w:divBdr>
                            <w:top w:val="none" w:sz="0" w:space="0" w:color="auto"/>
                            <w:left w:val="none" w:sz="0" w:space="0" w:color="auto"/>
                            <w:bottom w:val="none" w:sz="0" w:space="0" w:color="auto"/>
                            <w:right w:val="none" w:sz="0" w:space="0" w:color="auto"/>
                          </w:divBdr>
                          <w:divsChild>
                            <w:div w:id="1161851808">
                              <w:marLeft w:val="0"/>
                              <w:marRight w:val="0"/>
                              <w:marTop w:val="0"/>
                              <w:marBottom w:val="0"/>
                              <w:divBdr>
                                <w:top w:val="none" w:sz="0" w:space="0" w:color="auto"/>
                                <w:left w:val="none" w:sz="0" w:space="0" w:color="auto"/>
                                <w:bottom w:val="none" w:sz="0" w:space="0" w:color="auto"/>
                                <w:right w:val="none" w:sz="0" w:space="0" w:color="auto"/>
                              </w:divBdr>
                              <w:divsChild>
                                <w:div w:id="1767655234">
                                  <w:marLeft w:val="0"/>
                                  <w:marRight w:val="0"/>
                                  <w:marTop w:val="0"/>
                                  <w:marBottom w:val="0"/>
                                  <w:divBdr>
                                    <w:top w:val="none" w:sz="0" w:space="0" w:color="auto"/>
                                    <w:left w:val="none" w:sz="0" w:space="0" w:color="auto"/>
                                    <w:bottom w:val="none" w:sz="0" w:space="0" w:color="auto"/>
                                    <w:right w:val="none" w:sz="0" w:space="0" w:color="auto"/>
                                  </w:divBdr>
                                  <w:divsChild>
                                    <w:div w:id="252015497">
                                      <w:marLeft w:val="0"/>
                                      <w:marRight w:val="0"/>
                                      <w:marTop w:val="0"/>
                                      <w:marBottom w:val="0"/>
                                      <w:divBdr>
                                        <w:top w:val="none" w:sz="0" w:space="0" w:color="auto"/>
                                        <w:left w:val="none" w:sz="0" w:space="0" w:color="auto"/>
                                        <w:bottom w:val="none" w:sz="0" w:space="0" w:color="auto"/>
                                        <w:right w:val="none" w:sz="0" w:space="0" w:color="auto"/>
                                      </w:divBdr>
                                      <w:divsChild>
                                        <w:div w:id="12204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07875">
                          <w:marLeft w:val="0"/>
                          <w:marRight w:val="0"/>
                          <w:marTop w:val="0"/>
                          <w:marBottom w:val="0"/>
                          <w:divBdr>
                            <w:top w:val="none" w:sz="0" w:space="0" w:color="auto"/>
                            <w:left w:val="none" w:sz="0" w:space="0" w:color="auto"/>
                            <w:bottom w:val="none" w:sz="0" w:space="0" w:color="auto"/>
                            <w:right w:val="none" w:sz="0" w:space="0" w:color="auto"/>
                          </w:divBdr>
                          <w:divsChild>
                            <w:div w:id="952245290">
                              <w:marLeft w:val="0"/>
                              <w:marRight w:val="0"/>
                              <w:marTop w:val="0"/>
                              <w:marBottom w:val="0"/>
                              <w:divBdr>
                                <w:top w:val="none" w:sz="0" w:space="0" w:color="auto"/>
                                <w:left w:val="none" w:sz="0" w:space="0" w:color="auto"/>
                                <w:bottom w:val="none" w:sz="0" w:space="0" w:color="auto"/>
                                <w:right w:val="none" w:sz="0" w:space="0" w:color="auto"/>
                              </w:divBdr>
                              <w:divsChild>
                                <w:div w:id="2101752410">
                                  <w:marLeft w:val="0"/>
                                  <w:marRight w:val="0"/>
                                  <w:marTop w:val="0"/>
                                  <w:marBottom w:val="0"/>
                                  <w:divBdr>
                                    <w:top w:val="none" w:sz="0" w:space="0" w:color="auto"/>
                                    <w:left w:val="none" w:sz="0" w:space="0" w:color="auto"/>
                                    <w:bottom w:val="none" w:sz="0" w:space="0" w:color="auto"/>
                                    <w:right w:val="none" w:sz="0" w:space="0" w:color="auto"/>
                                  </w:divBdr>
                                  <w:divsChild>
                                    <w:div w:id="1083189184">
                                      <w:marLeft w:val="0"/>
                                      <w:marRight w:val="0"/>
                                      <w:marTop w:val="0"/>
                                      <w:marBottom w:val="0"/>
                                      <w:divBdr>
                                        <w:top w:val="none" w:sz="0" w:space="0" w:color="auto"/>
                                        <w:left w:val="none" w:sz="0" w:space="0" w:color="auto"/>
                                        <w:bottom w:val="none" w:sz="0" w:space="0" w:color="auto"/>
                                        <w:right w:val="none" w:sz="0" w:space="0" w:color="auto"/>
                                      </w:divBdr>
                                      <w:divsChild>
                                        <w:div w:id="1753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4064">
                          <w:marLeft w:val="0"/>
                          <w:marRight w:val="0"/>
                          <w:marTop w:val="0"/>
                          <w:marBottom w:val="0"/>
                          <w:divBdr>
                            <w:top w:val="none" w:sz="0" w:space="0" w:color="auto"/>
                            <w:left w:val="none" w:sz="0" w:space="0" w:color="auto"/>
                            <w:bottom w:val="none" w:sz="0" w:space="0" w:color="auto"/>
                            <w:right w:val="none" w:sz="0" w:space="0" w:color="auto"/>
                          </w:divBdr>
                          <w:divsChild>
                            <w:div w:id="1765572140">
                              <w:marLeft w:val="0"/>
                              <w:marRight w:val="0"/>
                              <w:marTop w:val="0"/>
                              <w:marBottom w:val="0"/>
                              <w:divBdr>
                                <w:top w:val="none" w:sz="0" w:space="0" w:color="auto"/>
                                <w:left w:val="none" w:sz="0" w:space="0" w:color="auto"/>
                                <w:bottom w:val="none" w:sz="0" w:space="0" w:color="auto"/>
                                <w:right w:val="none" w:sz="0" w:space="0" w:color="auto"/>
                              </w:divBdr>
                              <w:divsChild>
                                <w:div w:id="1279751926">
                                  <w:marLeft w:val="0"/>
                                  <w:marRight w:val="0"/>
                                  <w:marTop w:val="0"/>
                                  <w:marBottom w:val="0"/>
                                  <w:divBdr>
                                    <w:top w:val="none" w:sz="0" w:space="0" w:color="auto"/>
                                    <w:left w:val="none" w:sz="0" w:space="0" w:color="auto"/>
                                    <w:bottom w:val="none" w:sz="0" w:space="0" w:color="auto"/>
                                    <w:right w:val="none" w:sz="0" w:space="0" w:color="auto"/>
                                  </w:divBdr>
                                  <w:divsChild>
                                    <w:div w:id="1073819877">
                                      <w:marLeft w:val="0"/>
                                      <w:marRight w:val="0"/>
                                      <w:marTop w:val="0"/>
                                      <w:marBottom w:val="0"/>
                                      <w:divBdr>
                                        <w:top w:val="none" w:sz="0" w:space="0" w:color="auto"/>
                                        <w:left w:val="none" w:sz="0" w:space="0" w:color="auto"/>
                                        <w:bottom w:val="none" w:sz="0" w:space="0" w:color="auto"/>
                                        <w:right w:val="none" w:sz="0" w:space="0" w:color="auto"/>
                                      </w:divBdr>
                                      <w:divsChild>
                                        <w:div w:id="13778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008917">
                          <w:marLeft w:val="0"/>
                          <w:marRight w:val="0"/>
                          <w:marTop w:val="0"/>
                          <w:marBottom w:val="0"/>
                          <w:divBdr>
                            <w:top w:val="none" w:sz="0" w:space="0" w:color="auto"/>
                            <w:left w:val="none" w:sz="0" w:space="0" w:color="auto"/>
                            <w:bottom w:val="none" w:sz="0" w:space="0" w:color="auto"/>
                            <w:right w:val="none" w:sz="0" w:space="0" w:color="auto"/>
                          </w:divBdr>
                          <w:divsChild>
                            <w:div w:id="1339498782">
                              <w:marLeft w:val="0"/>
                              <w:marRight w:val="0"/>
                              <w:marTop w:val="0"/>
                              <w:marBottom w:val="0"/>
                              <w:divBdr>
                                <w:top w:val="none" w:sz="0" w:space="0" w:color="auto"/>
                                <w:left w:val="none" w:sz="0" w:space="0" w:color="auto"/>
                                <w:bottom w:val="none" w:sz="0" w:space="0" w:color="auto"/>
                                <w:right w:val="none" w:sz="0" w:space="0" w:color="auto"/>
                              </w:divBdr>
                              <w:divsChild>
                                <w:div w:id="2139835433">
                                  <w:marLeft w:val="0"/>
                                  <w:marRight w:val="0"/>
                                  <w:marTop w:val="0"/>
                                  <w:marBottom w:val="0"/>
                                  <w:divBdr>
                                    <w:top w:val="none" w:sz="0" w:space="0" w:color="auto"/>
                                    <w:left w:val="none" w:sz="0" w:space="0" w:color="auto"/>
                                    <w:bottom w:val="none" w:sz="0" w:space="0" w:color="auto"/>
                                    <w:right w:val="none" w:sz="0" w:space="0" w:color="auto"/>
                                  </w:divBdr>
                                  <w:divsChild>
                                    <w:div w:id="665868030">
                                      <w:marLeft w:val="0"/>
                                      <w:marRight w:val="0"/>
                                      <w:marTop w:val="0"/>
                                      <w:marBottom w:val="0"/>
                                      <w:divBdr>
                                        <w:top w:val="none" w:sz="0" w:space="0" w:color="auto"/>
                                        <w:left w:val="none" w:sz="0" w:space="0" w:color="auto"/>
                                        <w:bottom w:val="none" w:sz="0" w:space="0" w:color="auto"/>
                                        <w:right w:val="none" w:sz="0" w:space="0" w:color="auto"/>
                                      </w:divBdr>
                                      <w:divsChild>
                                        <w:div w:id="86043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16650">
                          <w:marLeft w:val="0"/>
                          <w:marRight w:val="0"/>
                          <w:marTop w:val="240"/>
                          <w:marBottom w:val="0"/>
                          <w:divBdr>
                            <w:top w:val="none" w:sz="0" w:space="0" w:color="auto"/>
                            <w:left w:val="none" w:sz="0" w:space="0" w:color="auto"/>
                            <w:bottom w:val="none" w:sz="0" w:space="0" w:color="auto"/>
                            <w:right w:val="none" w:sz="0" w:space="0" w:color="auto"/>
                          </w:divBdr>
                          <w:divsChild>
                            <w:div w:id="2019311471">
                              <w:marLeft w:val="0"/>
                              <w:marRight w:val="0"/>
                              <w:marTop w:val="0"/>
                              <w:marBottom w:val="0"/>
                              <w:divBdr>
                                <w:top w:val="none" w:sz="0" w:space="0" w:color="auto"/>
                                <w:left w:val="none" w:sz="0" w:space="0" w:color="auto"/>
                                <w:bottom w:val="none" w:sz="0" w:space="0" w:color="auto"/>
                                <w:right w:val="none" w:sz="0" w:space="0" w:color="auto"/>
                              </w:divBdr>
                              <w:divsChild>
                                <w:div w:id="1003702857">
                                  <w:marLeft w:val="0"/>
                                  <w:marRight w:val="0"/>
                                  <w:marTop w:val="0"/>
                                  <w:marBottom w:val="0"/>
                                  <w:divBdr>
                                    <w:top w:val="none" w:sz="0" w:space="0" w:color="auto"/>
                                    <w:left w:val="none" w:sz="0" w:space="0" w:color="auto"/>
                                    <w:bottom w:val="none" w:sz="0" w:space="0" w:color="auto"/>
                                    <w:right w:val="none" w:sz="0" w:space="0" w:color="auto"/>
                                  </w:divBdr>
                                  <w:divsChild>
                                    <w:div w:id="997224079">
                                      <w:marLeft w:val="0"/>
                                      <w:marRight w:val="0"/>
                                      <w:marTop w:val="0"/>
                                      <w:marBottom w:val="0"/>
                                      <w:divBdr>
                                        <w:top w:val="none" w:sz="0" w:space="0" w:color="auto"/>
                                        <w:left w:val="none" w:sz="0" w:space="0" w:color="auto"/>
                                        <w:bottom w:val="none" w:sz="0" w:space="0" w:color="auto"/>
                                        <w:right w:val="none" w:sz="0" w:space="0" w:color="auto"/>
                                      </w:divBdr>
                                    </w:div>
                                    <w:div w:id="532379541">
                                      <w:marLeft w:val="0"/>
                                      <w:marRight w:val="0"/>
                                      <w:marTop w:val="0"/>
                                      <w:marBottom w:val="0"/>
                                      <w:divBdr>
                                        <w:top w:val="none" w:sz="0" w:space="0" w:color="auto"/>
                                        <w:left w:val="none" w:sz="0" w:space="0" w:color="auto"/>
                                        <w:bottom w:val="none" w:sz="0" w:space="0" w:color="auto"/>
                                        <w:right w:val="none" w:sz="0" w:space="0" w:color="auto"/>
                                      </w:divBdr>
                                      <w:divsChild>
                                        <w:div w:id="1225873371">
                                          <w:marLeft w:val="0"/>
                                          <w:marRight w:val="0"/>
                                          <w:marTop w:val="0"/>
                                          <w:marBottom w:val="0"/>
                                          <w:divBdr>
                                            <w:top w:val="none" w:sz="0" w:space="0" w:color="auto"/>
                                            <w:left w:val="none" w:sz="0" w:space="0" w:color="auto"/>
                                            <w:bottom w:val="none" w:sz="0" w:space="0" w:color="auto"/>
                                            <w:right w:val="none" w:sz="0" w:space="0" w:color="auto"/>
                                          </w:divBdr>
                                          <w:divsChild>
                                            <w:div w:id="2121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113890">
          <w:marLeft w:val="0"/>
          <w:marRight w:val="0"/>
          <w:marTop w:val="990"/>
          <w:marBottom w:val="720"/>
          <w:divBdr>
            <w:top w:val="none" w:sz="0" w:space="0" w:color="auto"/>
            <w:left w:val="none" w:sz="0" w:space="0" w:color="auto"/>
            <w:bottom w:val="none" w:sz="0" w:space="0" w:color="auto"/>
            <w:right w:val="none" w:sz="0" w:space="0" w:color="auto"/>
          </w:divBdr>
          <w:divsChild>
            <w:div w:id="677780425">
              <w:marLeft w:val="0"/>
              <w:marRight w:val="0"/>
              <w:marTop w:val="0"/>
              <w:marBottom w:val="0"/>
              <w:divBdr>
                <w:top w:val="none" w:sz="0" w:space="0" w:color="auto"/>
                <w:left w:val="none" w:sz="0" w:space="0" w:color="auto"/>
                <w:bottom w:val="none" w:sz="0" w:space="0" w:color="auto"/>
                <w:right w:val="none" w:sz="0" w:space="0" w:color="auto"/>
              </w:divBdr>
              <w:divsChild>
                <w:div w:id="1110930944">
                  <w:marLeft w:val="0"/>
                  <w:marRight w:val="0"/>
                  <w:marTop w:val="0"/>
                  <w:marBottom w:val="0"/>
                  <w:divBdr>
                    <w:top w:val="none" w:sz="0" w:space="0" w:color="auto"/>
                    <w:left w:val="none" w:sz="0" w:space="0" w:color="auto"/>
                    <w:bottom w:val="none" w:sz="0" w:space="0" w:color="auto"/>
                    <w:right w:val="none" w:sz="0" w:space="0" w:color="auto"/>
                  </w:divBdr>
                </w:div>
                <w:div w:id="1882399695">
                  <w:marLeft w:val="0"/>
                  <w:marRight w:val="0"/>
                  <w:marTop w:val="0"/>
                  <w:marBottom w:val="0"/>
                  <w:divBdr>
                    <w:top w:val="none" w:sz="0" w:space="0" w:color="auto"/>
                    <w:left w:val="none" w:sz="0" w:space="0" w:color="auto"/>
                    <w:bottom w:val="none" w:sz="0" w:space="0" w:color="auto"/>
                    <w:right w:val="none" w:sz="0" w:space="0" w:color="auto"/>
                  </w:divBdr>
                  <w:divsChild>
                    <w:div w:id="1336419573">
                      <w:marLeft w:val="0"/>
                      <w:marRight w:val="0"/>
                      <w:marTop w:val="0"/>
                      <w:marBottom w:val="0"/>
                      <w:divBdr>
                        <w:top w:val="none" w:sz="0" w:space="0" w:color="auto"/>
                        <w:left w:val="none" w:sz="0" w:space="0" w:color="auto"/>
                        <w:bottom w:val="none" w:sz="0" w:space="0" w:color="auto"/>
                        <w:right w:val="none" w:sz="0" w:space="0" w:color="auto"/>
                      </w:divBdr>
                      <w:divsChild>
                        <w:div w:id="1833838220">
                          <w:marLeft w:val="0"/>
                          <w:marRight w:val="0"/>
                          <w:marTop w:val="0"/>
                          <w:marBottom w:val="0"/>
                          <w:divBdr>
                            <w:top w:val="none" w:sz="0" w:space="0" w:color="auto"/>
                            <w:left w:val="none" w:sz="0" w:space="0" w:color="auto"/>
                            <w:bottom w:val="none" w:sz="0" w:space="0" w:color="auto"/>
                            <w:right w:val="none" w:sz="0" w:space="0" w:color="auto"/>
                          </w:divBdr>
                          <w:divsChild>
                            <w:div w:id="12157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94957">
                  <w:marLeft w:val="0"/>
                  <w:marRight w:val="0"/>
                  <w:marTop w:val="0"/>
                  <w:marBottom w:val="0"/>
                  <w:divBdr>
                    <w:top w:val="none" w:sz="0" w:space="0" w:color="auto"/>
                    <w:left w:val="none" w:sz="0" w:space="0" w:color="auto"/>
                    <w:bottom w:val="none" w:sz="0" w:space="0" w:color="auto"/>
                    <w:right w:val="none" w:sz="0" w:space="0" w:color="auto"/>
                  </w:divBdr>
                  <w:divsChild>
                    <w:div w:id="136925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6057">
              <w:marLeft w:val="0"/>
              <w:marRight w:val="0"/>
              <w:marTop w:val="195"/>
              <w:marBottom w:val="0"/>
              <w:divBdr>
                <w:top w:val="none" w:sz="0" w:space="0" w:color="auto"/>
                <w:left w:val="none" w:sz="0" w:space="0" w:color="auto"/>
                <w:bottom w:val="none" w:sz="0" w:space="0" w:color="auto"/>
                <w:right w:val="none" w:sz="0" w:space="0" w:color="auto"/>
              </w:divBdr>
              <w:divsChild>
                <w:div w:id="1628655864">
                  <w:marLeft w:val="0"/>
                  <w:marRight w:val="0"/>
                  <w:marTop w:val="0"/>
                  <w:marBottom w:val="0"/>
                  <w:divBdr>
                    <w:top w:val="none" w:sz="0" w:space="0" w:color="auto"/>
                    <w:left w:val="none" w:sz="0" w:space="0" w:color="auto"/>
                    <w:bottom w:val="none" w:sz="0" w:space="0" w:color="auto"/>
                    <w:right w:val="none" w:sz="0" w:space="0" w:color="auto"/>
                  </w:divBdr>
                  <w:divsChild>
                    <w:div w:id="1531525380">
                      <w:marLeft w:val="0"/>
                      <w:marRight w:val="0"/>
                      <w:marTop w:val="0"/>
                      <w:marBottom w:val="0"/>
                      <w:divBdr>
                        <w:top w:val="none" w:sz="0" w:space="0" w:color="auto"/>
                        <w:left w:val="none" w:sz="0" w:space="0" w:color="auto"/>
                        <w:bottom w:val="none" w:sz="0" w:space="0" w:color="auto"/>
                        <w:right w:val="none" w:sz="0" w:space="0" w:color="auto"/>
                      </w:divBdr>
                      <w:divsChild>
                        <w:div w:id="222834261">
                          <w:marLeft w:val="0"/>
                          <w:marRight w:val="0"/>
                          <w:marTop w:val="0"/>
                          <w:marBottom w:val="0"/>
                          <w:divBdr>
                            <w:top w:val="none" w:sz="0" w:space="0" w:color="auto"/>
                            <w:left w:val="none" w:sz="0" w:space="0" w:color="auto"/>
                            <w:bottom w:val="none" w:sz="0" w:space="0" w:color="auto"/>
                            <w:right w:val="none" w:sz="0" w:space="0" w:color="auto"/>
                          </w:divBdr>
                          <w:divsChild>
                            <w:div w:id="51779476">
                              <w:marLeft w:val="0"/>
                              <w:marRight w:val="0"/>
                              <w:marTop w:val="0"/>
                              <w:marBottom w:val="0"/>
                              <w:divBdr>
                                <w:top w:val="none" w:sz="0" w:space="0" w:color="auto"/>
                                <w:left w:val="none" w:sz="0" w:space="0" w:color="auto"/>
                                <w:bottom w:val="none" w:sz="0" w:space="0" w:color="auto"/>
                                <w:right w:val="none" w:sz="0" w:space="0" w:color="auto"/>
                              </w:divBdr>
                              <w:divsChild>
                                <w:div w:id="228997497">
                                  <w:marLeft w:val="0"/>
                                  <w:marRight w:val="0"/>
                                  <w:marTop w:val="0"/>
                                  <w:marBottom w:val="0"/>
                                  <w:divBdr>
                                    <w:top w:val="none" w:sz="0" w:space="0" w:color="auto"/>
                                    <w:left w:val="none" w:sz="0" w:space="0" w:color="auto"/>
                                    <w:bottom w:val="none" w:sz="0" w:space="0" w:color="auto"/>
                                    <w:right w:val="none" w:sz="0" w:space="0" w:color="auto"/>
                                  </w:divBdr>
                                  <w:divsChild>
                                    <w:div w:id="1600874820">
                                      <w:marLeft w:val="0"/>
                                      <w:marRight w:val="0"/>
                                      <w:marTop w:val="0"/>
                                      <w:marBottom w:val="0"/>
                                      <w:divBdr>
                                        <w:top w:val="none" w:sz="0" w:space="0" w:color="auto"/>
                                        <w:left w:val="none" w:sz="0" w:space="0" w:color="auto"/>
                                        <w:bottom w:val="none" w:sz="0" w:space="0" w:color="auto"/>
                                        <w:right w:val="none" w:sz="0" w:space="0" w:color="auto"/>
                                      </w:divBdr>
                                      <w:divsChild>
                                        <w:div w:id="213039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958485">
                          <w:marLeft w:val="0"/>
                          <w:marRight w:val="0"/>
                          <w:marTop w:val="0"/>
                          <w:marBottom w:val="0"/>
                          <w:divBdr>
                            <w:top w:val="none" w:sz="0" w:space="0" w:color="auto"/>
                            <w:left w:val="none" w:sz="0" w:space="0" w:color="auto"/>
                            <w:bottom w:val="none" w:sz="0" w:space="0" w:color="auto"/>
                            <w:right w:val="none" w:sz="0" w:space="0" w:color="auto"/>
                          </w:divBdr>
                          <w:divsChild>
                            <w:div w:id="406804478">
                              <w:marLeft w:val="0"/>
                              <w:marRight w:val="0"/>
                              <w:marTop w:val="0"/>
                              <w:marBottom w:val="0"/>
                              <w:divBdr>
                                <w:top w:val="none" w:sz="0" w:space="0" w:color="auto"/>
                                <w:left w:val="none" w:sz="0" w:space="0" w:color="auto"/>
                                <w:bottom w:val="none" w:sz="0" w:space="0" w:color="auto"/>
                                <w:right w:val="none" w:sz="0" w:space="0" w:color="auto"/>
                              </w:divBdr>
                              <w:divsChild>
                                <w:div w:id="186410685">
                                  <w:marLeft w:val="0"/>
                                  <w:marRight w:val="0"/>
                                  <w:marTop w:val="0"/>
                                  <w:marBottom w:val="0"/>
                                  <w:divBdr>
                                    <w:top w:val="none" w:sz="0" w:space="0" w:color="auto"/>
                                    <w:left w:val="none" w:sz="0" w:space="0" w:color="auto"/>
                                    <w:bottom w:val="none" w:sz="0" w:space="0" w:color="auto"/>
                                    <w:right w:val="none" w:sz="0" w:space="0" w:color="auto"/>
                                  </w:divBdr>
                                  <w:divsChild>
                                    <w:div w:id="1097603267">
                                      <w:marLeft w:val="0"/>
                                      <w:marRight w:val="0"/>
                                      <w:marTop w:val="0"/>
                                      <w:marBottom w:val="0"/>
                                      <w:divBdr>
                                        <w:top w:val="none" w:sz="0" w:space="0" w:color="auto"/>
                                        <w:left w:val="none" w:sz="0" w:space="0" w:color="auto"/>
                                        <w:bottom w:val="none" w:sz="0" w:space="0" w:color="auto"/>
                                        <w:right w:val="none" w:sz="0" w:space="0" w:color="auto"/>
                                      </w:divBdr>
                                      <w:divsChild>
                                        <w:div w:id="2299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1241">
                          <w:marLeft w:val="0"/>
                          <w:marRight w:val="0"/>
                          <w:marTop w:val="0"/>
                          <w:marBottom w:val="0"/>
                          <w:divBdr>
                            <w:top w:val="none" w:sz="0" w:space="0" w:color="auto"/>
                            <w:left w:val="none" w:sz="0" w:space="0" w:color="auto"/>
                            <w:bottom w:val="none" w:sz="0" w:space="0" w:color="auto"/>
                            <w:right w:val="none" w:sz="0" w:space="0" w:color="auto"/>
                          </w:divBdr>
                          <w:divsChild>
                            <w:div w:id="1838764046">
                              <w:marLeft w:val="0"/>
                              <w:marRight w:val="0"/>
                              <w:marTop w:val="0"/>
                              <w:marBottom w:val="0"/>
                              <w:divBdr>
                                <w:top w:val="none" w:sz="0" w:space="0" w:color="auto"/>
                                <w:left w:val="none" w:sz="0" w:space="0" w:color="auto"/>
                                <w:bottom w:val="none" w:sz="0" w:space="0" w:color="auto"/>
                                <w:right w:val="none" w:sz="0" w:space="0" w:color="auto"/>
                              </w:divBdr>
                              <w:divsChild>
                                <w:div w:id="1144390999">
                                  <w:marLeft w:val="0"/>
                                  <w:marRight w:val="0"/>
                                  <w:marTop w:val="0"/>
                                  <w:marBottom w:val="0"/>
                                  <w:divBdr>
                                    <w:top w:val="none" w:sz="0" w:space="0" w:color="auto"/>
                                    <w:left w:val="none" w:sz="0" w:space="0" w:color="auto"/>
                                    <w:bottom w:val="none" w:sz="0" w:space="0" w:color="auto"/>
                                    <w:right w:val="none" w:sz="0" w:space="0" w:color="auto"/>
                                  </w:divBdr>
                                  <w:divsChild>
                                    <w:div w:id="1251155281">
                                      <w:marLeft w:val="0"/>
                                      <w:marRight w:val="0"/>
                                      <w:marTop w:val="0"/>
                                      <w:marBottom w:val="0"/>
                                      <w:divBdr>
                                        <w:top w:val="none" w:sz="0" w:space="0" w:color="auto"/>
                                        <w:left w:val="none" w:sz="0" w:space="0" w:color="auto"/>
                                        <w:bottom w:val="none" w:sz="0" w:space="0" w:color="auto"/>
                                        <w:right w:val="none" w:sz="0" w:space="0" w:color="auto"/>
                                      </w:divBdr>
                                      <w:divsChild>
                                        <w:div w:id="14401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221982">
                          <w:marLeft w:val="0"/>
                          <w:marRight w:val="0"/>
                          <w:marTop w:val="0"/>
                          <w:marBottom w:val="0"/>
                          <w:divBdr>
                            <w:top w:val="none" w:sz="0" w:space="0" w:color="auto"/>
                            <w:left w:val="none" w:sz="0" w:space="0" w:color="auto"/>
                            <w:bottom w:val="none" w:sz="0" w:space="0" w:color="auto"/>
                            <w:right w:val="none" w:sz="0" w:space="0" w:color="auto"/>
                          </w:divBdr>
                          <w:divsChild>
                            <w:div w:id="1581868588">
                              <w:marLeft w:val="0"/>
                              <w:marRight w:val="0"/>
                              <w:marTop w:val="0"/>
                              <w:marBottom w:val="0"/>
                              <w:divBdr>
                                <w:top w:val="none" w:sz="0" w:space="0" w:color="auto"/>
                                <w:left w:val="none" w:sz="0" w:space="0" w:color="auto"/>
                                <w:bottom w:val="none" w:sz="0" w:space="0" w:color="auto"/>
                                <w:right w:val="none" w:sz="0" w:space="0" w:color="auto"/>
                              </w:divBdr>
                              <w:divsChild>
                                <w:div w:id="585191072">
                                  <w:marLeft w:val="0"/>
                                  <w:marRight w:val="0"/>
                                  <w:marTop w:val="0"/>
                                  <w:marBottom w:val="0"/>
                                  <w:divBdr>
                                    <w:top w:val="none" w:sz="0" w:space="0" w:color="auto"/>
                                    <w:left w:val="none" w:sz="0" w:space="0" w:color="auto"/>
                                    <w:bottom w:val="none" w:sz="0" w:space="0" w:color="auto"/>
                                    <w:right w:val="none" w:sz="0" w:space="0" w:color="auto"/>
                                  </w:divBdr>
                                  <w:divsChild>
                                    <w:div w:id="313489981">
                                      <w:marLeft w:val="0"/>
                                      <w:marRight w:val="0"/>
                                      <w:marTop w:val="0"/>
                                      <w:marBottom w:val="0"/>
                                      <w:divBdr>
                                        <w:top w:val="none" w:sz="0" w:space="0" w:color="auto"/>
                                        <w:left w:val="none" w:sz="0" w:space="0" w:color="auto"/>
                                        <w:bottom w:val="none" w:sz="0" w:space="0" w:color="auto"/>
                                        <w:right w:val="none" w:sz="0" w:space="0" w:color="auto"/>
                                      </w:divBdr>
                                      <w:divsChild>
                                        <w:div w:id="48562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11849">
                          <w:marLeft w:val="0"/>
                          <w:marRight w:val="0"/>
                          <w:marTop w:val="240"/>
                          <w:marBottom w:val="0"/>
                          <w:divBdr>
                            <w:top w:val="none" w:sz="0" w:space="0" w:color="auto"/>
                            <w:left w:val="none" w:sz="0" w:space="0" w:color="auto"/>
                            <w:bottom w:val="none" w:sz="0" w:space="0" w:color="auto"/>
                            <w:right w:val="none" w:sz="0" w:space="0" w:color="auto"/>
                          </w:divBdr>
                          <w:divsChild>
                            <w:div w:id="350302877">
                              <w:marLeft w:val="0"/>
                              <w:marRight w:val="0"/>
                              <w:marTop w:val="0"/>
                              <w:marBottom w:val="0"/>
                              <w:divBdr>
                                <w:top w:val="none" w:sz="0" w:space="0" w:color="auto"/>
                                <w:left w:val="none" w:sz="0" w:space="0" w:color="auto"/>
                                <w:bottom w:val="none" w:sz="0" w:space="0" w:color="auto"/>
                                <w:right w:val="none" w:sz="0" w:space="0" w:color="auto"/>
                              </w:divBdr>
                              <w:divsChild>
                                <w:div w:id="1660303007">
                                  <w:marLeft w:val="0"/>
                                  <w:marRight w:val="0"/>
                                  <w:marTop w:val="0"/>
                                  <w:marBottom w:val="0"/>
                                  <w:divBdr>
                                    <w:top w:val="none" w:sz="0" w:space="0" w:color="auto"/>
                                    <w:left w:val="none" w:sz="0" w:space="0" w:color="auto"/>
                                    <w:bottom w:val="none" w:sz="0" w:space="0" w:color="auto"/>
                                    <w:right w:val="none" w:sz="0" w:space="0" w:color="auto"/>
                                  </w:divBdr>
                                  <w:divsChild>
                                    <w:div w:id="959410604">
                                      <w:marLeft w:val="0"/>
                                      <w:marRight w:val="0"/>
                                      <w:marTop w:val="0"/>
                                      <w:marBottom w:val="0"/>
                                      <w:divBdr>
                                        <w:top w:val="none" w:sz="0" w:space="0" w:color="auto"/>
                                        <w:left w:val="none" w:sz="0" w:space="0" w:color="auto"/>
                                        <w:bottom w:val="none" w:sz="0" w:space="0" w:color="auto"/>
                                        <w:right w:val="none" w:sz="0" w:space="0" w:color="auto"/>
                                      </w:divBdr>
                                    </w:div>
                                    <w:div w:id="2060090342">
                                      <w:marLeft w:val="0"/>
                                      <w:marRight w:val="0"/>
                                      <w:marTop w:val="0"/>
                                      <w:marBottom w:val="0"/>
                                      <w:divBdr>
                                        <w:top w:val="none" w:sz="0" w:space="0" w:color="auto"/>
                                        <w:left w:val="none" w:sz="0" w:space="0" w:color="auto"/>
                                        <w:bottom w:val="none" w:sz="0" w:space="0" w:color="auto"/>
                                        <w:right w:val="none" w:sz="0" w:space="0" w:color="auto"/>
                                      </w:divBdr>
                                      <w:divsChild>
                                        <w:div w:id="1977950020">
                                          <w:marLeft w:val="0"/>
                                          <w:marRight w:val="0"/>
                                          <w:marTop w:val="0"/>
                                          <w:marBottom w:val="0"/>
                                          <w:divBdr>
                                            <w:top w:val="none" w:sz="0" w:space="0" w:color="auto"/>
                                            <w:left w:val="none" w:sz="0" w:space="0" w:color="auto"/>
                                            <w:bottom w:val="none" w:sz="0" w:space="0" w:color="auto"/>
                                            <w:right w:val="none" w:sz="0" w:space="0" w:color="auto"/>
                                          </w:divBdr>
                                          <w:divsChild>
                                            <w:div w:id="18200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1932282">
          <w:marLeft w:val="0"/>
          <w:marRight w:val="0"/>
          <w:marTop w:val="990"/>
          <w:marBottom w:val="720"/>
          <w:divBdr>
            <w:top w:val="none" w:sz="0" w:space="0" w:color="auto"/>
            <w:left w:val="none" w:sz="0" w:space="0" w:color="auto"/>
            <w:bottom w:val="none" w:sz="0" w:space="0" w:color="auto"/>
            <w:right w:val="none" w:sz="0" w:space="0" w:color="auto"/>
          </w:divBdr>
          <w:divsChild>
            <w:div w:id="1377121484">
              <w:marLeft w:val="0"/>
              <w:marRight w:val="0"/>
              <w:marTop w:val="0"/>
              <w:marBottom w:val="0"/>
              <w:divBdr>
                <w:top w:val="none" w:sz="0" w:space="0" w:color="auto"/>
                <w:left w:val="none" w:sz="0" w:space="0" w:color="auto"/>
                <w:bottom w:val="none" w:sz="0" w:space="0" w:color="auto"/>
                <w:right w:val="none" w:sz="0" w:space="0" w:color="auto"/>
              </w:divBdr>
              <w:divsChild>
                <w:div w:id="1929342075">
                  <w:marLeft w:val="0"/>
                  <w:marRight w:val="0"/>
                  <w:marTop w:val="0"/>
                  <w:marBottom w:val="0"/>
                  <w:divBdr>
                    <w:top w:val="none" w:sz="0" w:space="0" w:color="auto"/>
                    <w:left w:val="none" w:sz="0" w:space="0" w:color="auto"/>
                    <w:bottom w:val="none" w:sz="0" w:space="0" w:color="auto"/>
                    <w:right w:val="none" w:sz="0" w:space="0" w:color="auto"/>
                  </w:divBdr>
                </w:div>
                <w:div w:id="1223253884">
                  <w:marLeft w:val="0"/>
                  <w:marRight w:val="0"/>
                  <w:marTop w:val="0"/>
                  <w:marBottom w:val="0"/>
                  <w:divBdr>
                    <w:top w:val="none" w:sz="0" w:space="0" w:color="auto"/>
                    <w:left w:val="none" w:sz="0" w:space="0" w:color="auto"/>
                    <w:bottom w:val="none" w:sz="0" w:space="0" w:color="auto"/>
                    <w:right w:val="none" w:sz="0" w:space="0" w:color="auto"/>
                  </w:divBdr>
                  <w:divsChild>
                    <w:div w:id="1522015456">
                      <w:marLeft w:val="0"/>
                      <w:marRight w:val="0"/>
                      <w:marTop w:val="0"/>
                      <w:marBottom w:val="0"/>
                      <w:divBdr>
                        <w:top w:val="none" w:sz="0" w:space="0" w:color="auto"/>
                        <w:left w:val="none" w:sz="0" w:space="0" w:color="auto"/>
                        <w:bottom w:val="none" w:sz="0" w:space="0" w:color="auto"/>
                        <w:right w:val="none" w:sz="0" w:space="0" w:color="auto"/>
                      </w:divBdr>
                      <w:divsChild>
                        <w:div w:id="471874380">
                          <w:marLeft w:val="0"/>
                          <w:marRight w:val="0"/>
                          <w:marTop w:val="0"/>
                          <w:marBottom w:val="0"/>
                          <w:divBdr>
                            <w:top w:val="none" w:sz="0" w:space="0" w:color="auto"/>
                            <w:left w:val="none" w:sz="0" w:space="0" w:color="auto"/>
                            <w:bottom w:val="none" w:sz="0" w:space="0" w:color="auto"/>
                            <w:right w:val="none" w:sz="0" w:space="0" w:color="auto"/>
                          </w:divBdr>
                          <w:divsChild>
                            <w:div w:id="109054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46143">
                  <w:marLeft w:val="0"/>
                  <w:marRight w:val="0"/>
                  <w:marTop w:val="0"/>
                  <w:marBottom w:val="0"/>
                  <w:divBdr>
                    <w:top w:val="none" w:sz="0" w:space="0" w:color="auto"/>
                    <w:left w:val="none" w:sz="0" w:space="0" w:color="auto"/>
                    <w:bottom w:val="none" w:sz="0" w:space="0" w:color="auto"/>
                    <w:right w:val="none" w:sz="0" w:space="0" w:color="auto"/>
                  </w:divBdr>
                  <w:divsChild>
                    <w:div w:id="9545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82017">
              <w:marLeft w:val="0"/>
              <w:marRight w:val="0"/>
              <w:marTop w:val="195"/>
              <w:marBottom w:val="0"/>
              <w:divBdr>
                <w:top w:val="none" w:sz="0" w:space="0" w:color="auto"/>
                <w:left w:val="none" w:sz="0" w:space="0" w:color="auto"/>
                <w:bottom w:val="none" w:sz="0" w:space="0" w:color="auto"/>
                <w:right w:val="none" w:sz="0" w:space="0" w:color="auto"/>
              </w:divBdr>
              <w:divsChild>
                <w:div w:id="921567551">
                  <w:marLeft w:val="0"/>
                  <w:marRight w:val="0"/>
                  <w:marTop w:val="0"/>
                  <w:marBottom w:val="0"/>
                  <w:divBdr>
                    <w:top w:val="none" w:sz="0" w:space="0" w:color="auto"/>
                    <w:left w:val="none" w:sz="0" w:space="0" w:color="auto"/>
                    <w:bottom w:val="none" w:sz="0" w:space="0" w:color="auto"/>
                    <w:right w:val="none" w:sz="0" w:space="0" w:color="auto"/>
                  </w:divBdr>
                  <w:divsChild>
                    <w:div w:id="1221788390">
                      <w:marLeft w:val="0"/>
                      <w:marRight w:val="0"/>
                      <w:marTop w:val="0"/>
                      <w:marBottom w:val="0"/>
                      <w:divBdr>
                        <w:top w:val="none" w:sz="0" w:space="0" w:color="auto"/>
                        <w:left w:val="none" w:sz="0" w:space="0" w:color="auto"/>
                        <w:bottom w:val="none" w:sz="0" w:space="0" w:color="auto"/>
                        <w:right w:val="none" w:sz="0" w:space="0" w:color="auto"/>
                      </w:divBdr>
                      <w:divsChild>
                        <w:div w:id="972517181">
                          <w:marLeft w:val="0"/>
                          <w:marRight w:val="0"/>
                          <w:marTop w:val="0"/>
                          <w:marBottom w:val="0"/>
                          <w:divBdr>
                            <w:top w:val="none" w:sz="0" w:space="0" w:color="auto"/>
                            <w:left w:val="none" w:sz="0" w:space="0" w:color="auto"/>
                            <w:bottom w:val="none" w:sz="0" w:space="0" w:color="auto"/>
                            <w:right w:val="none" w:sz="0" w:space="0" w:color="auto"/>
                          </w:divBdr>
                          <w:divsChild>
                            <w:div w:id="1028993372">
                              <w:marLeft w:val="0"/>
                              <w:marRight w:val="0"/>
                              <w:marTop w:val="0"/>
                              <w:marBottom w:val="0"/>
                              <w:divBdr>
                                <w:top w:val="none" w:sz="0" w:space="0" w:color="auto"/>
                                <w:left w:val="none" w:sz="0" w:space="0" w:color="auto"/>
                                <w:bottom w:val="none" w:sz="0" w:space="0" w:color="auto"/>
                                <w:right w:val="none" w:sz="0" w:space="0" w:color="auto"/>
                              </w:divBdr>
                              <w:divsChild>
                                <w:div w:id="418602843">
                                  <w:marLeft w:val="0"/>
                                  <w:marRight w:val="0"/>
                                  <w:marTop w:val="0"/>
                                  <w:marBottom w:val="0"/>
                                  <w:divBdr>
                                    <w:top w:val="none" w:sz="0" w:space="0" w:color="auto"/>
                                    <w:left w:val="none" w:sz="0" w:space="0" w:color="auto"/>
                                    <w:bottom w:val="none" w:sz="0" w:space="0" w:color="auto"/>
                                    <w:right w:val="none" w:sz="0" w:space="0" w:color="auto"/>
                                  </w:divBdr>
                                  <w:divsChild>
                                    <w:div w:id="1847743071">
                                      <w:marLeft w:val="0"/>
                                      <w:marRight w:val="0"/>
                                      <w:marTop w:val="0"/>
                                      <w:marBottom w:val="0"/>
                                      <w:divBdr>
                                        <w:top w:val="none" w:sz="0" w:space="0" w:color="auto"/>
                                        <w:left w:val="none" w:sz="0" w:space="0" w:color="auto"/>
                                        <w:bottom w:val="none" w:sz="0" w:space="0" w:color="auto"/>
                                        <w:right w:val="none" w:sz="0" w:space="0" w:color="auto"/>
                                      </w:divBdr>
                                      <w:divsChild>
                                        <w:div w:id="21337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243833">
                          <w:marLeft w:val="0"/>
                          <w:marRight w:val="0"/>
                          <w:marTop w:val="0"/>
                          <w:marBottom w:val="0"/>
                          <w:divBdr>
                            <w:top w:val="none" w:sz="0" w:space="0" w:color="auto"/>
                            <w:left w:val="none" w:sz="0" w:space="0" w:color="auto"/>
                            <w:bottom w:val="none" w:sz="0" w:space="0" w:color="auto"/>
                            <w:right w:val="none" w:sz="0" w:space="0" w:color="auto"/>
                          </w:divBdr>
                          <w:divsChild>
                            <w:div w:id="1791125179">
                              <w:marLeft w:val="0"/>
                              <w:marRight w:val="0"/>
                              <w:marTop w:val="0"/>
                              <w:marBottom w:val="0"/>
                              <w:divBdr>
                                <w:top w:val="none" w:sz="0" w:space="0" w:color="auto"/>
                                <w:left w:val="none" w:sz="0" w:space="0" w:color="auto"/>
                                <w:bottom w:val="none" w:sz="0" w:space="0" w:color="auto"/>
                                <w:right w:val="none" w:sz="0" w:space="0" w:color="auto"/>
                              </w:divBdr>
                              <w:divsChild>
                                <w:div w:id="866673914">
                                  <w:marLeft w:val="0"/>
                                  <w:marRight w:val="0"/>
                                  <w:marTop w:val="0"/>
                                  <w:marBottom w:val="0"/>
                                  <w:divBdr>
                                    <w:top w:val="none" w:sz="0" w:space="0" w:color="auto"/>
                                    <w:left w:val="none" w:sz="0" w:space="0" w:color="auto"/>
                                    <w:bottom w:val="none" w:sz="0" w:space="0" w:color="auto"/>
                                    <w:right w:val="none" w:sz="0" w:space="0" w:color="auto"/>
                                  </w:divBdr>
                                  <w:divsChild>
                                    <w:div w:id="1168132319">
                                      <w:marLeft w:val="0"/>
                                      <w:marRight w:val="0"/>
                                      <w:marTop w:val="0"/>
                                      <w:marBottom w:val="0"/>
                                      <w:divBdr>
                                        <w:top w:val="none" w:sz="0" w:space="0" w:color="auto"/>
                                        <w:left w:val="none" w:sz="0" w:space="0" w:color="auto"/>
                                        <w:bottom w:val="none" w:sz="0" w:space="0" w:color="auto"/>
                                        <w:right w:val="none" w:sz="0" w:space="0" w:color="auto"/>
                                      </w:divBdr>
                                      <w:divsChild>
                                        <w:div w:id="6682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164720">
                              <w:marLeft w:val="0"/>
                              <w:marRight w:val="0"/>
                              <w:marTop w:val="240"/>
                              <w:marBottom w:val="0"/>
                              <w:divBdr>
                                <w:top w:val="none" w:sz="0" w:space="0" w:color="auto"/>
                                <w:left w:val="none" w:sz="0" w:space="0" w:color="auto"/>
                                <w:bottom w:val="none" w:sz="0" w:space="0" w:color="auto"/>
                                <w:right w:val="none" w:sz="0" w:space="0" w:color="auto"/>
                              </w:divBdr>
                              <w:divsChild>
                                <w:div w:id="265383354">
                                  <w:marLeft w:val="0"/>
                                  <w:marRight w:val="0"/>
                                  <w:marTop w:val="0"/>
                                  <w:marBottom w:val="0"/>
                                  <w:divBdr>
                                    <w:top w:val="none" w:sz="0" w:space="0" w:color="auto"/>
                                    <w:left w:val="none" w:sz="0" w:space="0" w:color="auto"/>
                                    <w:bottom w:val="none" w:sz="0" w:space="0" w:color="auto"/>
                                    <w:right w:val="none" w:sz="0" w:space="0" w:color="auto"/>
                                  </w:divBdr>
                                  <w:divsChild>
                                    <w:div w:id="1999065634">
                                      <w:marLeft w:val="0"/>
                                      <w:marRight w:val="0"/>
                                      <w:marTop w:val="0"/>
                                      <w:marBottom w:val="0"/>
                                      <w:divBdr>
                                        <w:top w:val="none" w:sz="0" w:space="0" w:color="auto"/>
                                        <w:left w:val="none" w:sz="0" w:space="0" w:color="auto"/>
                                        <w:bottom w:val="none" w:sz="0" w:space="0" w:color="auto"/>
                                        <w:right w:val="none" w:sz="0" w:space="0" w:color="auto"/>
                                      </w:divBdr>
                                      <w:divsChild>
                                        <w:div w:id="1292789363">
                                          <w:marLeft w:val="0"/>
                                          <w:marRight w:val="0"/>
                                          <w:marTop w:val="0"/>
                                          <w:marBottom w:val="0"/>
                                          <w:divBdr>
                                            <w:top w:val="none" w:sz="0" w:space="0" w:color="auto"/>
                                            <w:left w:val="none" w:sz="0" w:space="0" w:color="auto"/>
                                            <w:bottom w:val="none" w:sz="0" w:space="0" w:color="auto"/>
                                            <w:right w:val="none" w:sz="0" w:space="0" w:color="auto"/>
                                          </w:divBdr>
                                        </w:div>
                                        <w:div w:id="2090344290">
                                          <w:marLeft w:val="0"/>
                                          <w:marRight w:val="0"/>
                                          <w:marTop w:val="0"/>
                                          <w:marBottom w:val="0"/>
                                          <w:divBdr>
                                            <w:top w:val="none" w:sz="0" w:space="0" w:color="auto"/>
                                            <w:left w:val="none" w:sz="0" w:space="0" w:color="auto"/>
                                            <w:bottom w:val="none" w:sz="0" w:space="0" w:color="auto"/>
                                            <w:right w:val="none" w:sz="0" w:space="0" w:color="auto"/>
                                          </w:divBdr>
                                          <w:divsChild>
                                            <w:div w:id="1852799351">
                                              <w:marLeft w:val="0"/>
                                              <w:marRight w:val="0"/>
                                              <w:marTop w:val="0"/>
                                              <w:marBottom w:val="0"/>
                                              <w:divBdr>
                                                <w:top w:val="none" w:sz="0" w:space="0" w:color="auto"/>
                                                <w:left w:val="none" w:sz="0" w:space="0" w:color="auto"/>
                                                <w:bottom w:val="none" w:sz="0" w:space="0" w:color="auto"/>
                                                <w:right w:val="none" w:sz="0" w:space="0" w:color="auto"/>
                                              </w:divBdr>
                                              <w:divsChild>
                                                <w:div w:id="16576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095082">
                          <w:marLeft w:val="0"/>
                          <w:marRight w:val="0"/>
                          <w:marTop w:val="0"/>
                          <w:marBottom w:val="0"/>
                          <w:divBdr>
                            <w:top w:val="none" w:sz="0" w:space="0" w:color="auto"/>
                            <w:left w:val="none" w:sz="0" w:space="0" w:color="auto"/>
                            <w:bottom w:val="none" w:sz="0" w:space="0" w:color="auto"/>
                            <w:right w:val="none" w:sz="0" w:space="0" w:color="auto"/>
                          </w:divBdr>
                          <w:divsChild>
                            <w:div w:id="772898549">
                              <w:marLeft w:val="0"/>
                              <w:marRight w:val="0"/>
                              <w:marTop w:val="0"/>
                              <w:marBottom w:val="0"/>
                              <w:divBdr>
                                <w:top w:val="none" w:sz="0" w:space="0" w:color="auto"/>
                                <w:left w:val="none" w:sz="0" w:space="0" w:color="auto"/>
                                <w:bottom w:val="none" w:sz="0" w:space="0" w:color="auto"/>
                                <w:right w:val="none" w:sz="0" w:space="0" w:color="auto"/>
                              </w:divBdr>
                              <w:divsChild>
                                <w:div w:id="1979606238">
                                  <w:marLeft w:val="0"/>
                                  <w:marRight w:val="0"/>
                                  <w:marTop w:val="0"/>
                                  <w:marBottom w:val="0"/>
                                  <w:divBdr>
                                    <w:top w:val="none" w:sz="0" w:space="0" w:color="auto"/>
                                    <w:left w:val="none" w:sz="0" w:space="0" w:color="auto"/>
                                    <w:bottom w:val="none" w:sz="0" w:space="0" w:color="auto"/>
                                    <w:right w:val="none" w:sz="0" w:space="0" w:color="auto"/>
                                  </w:divBdr>
                                  <w:divsChild>
                                    <w:div w:id="425197788">
                                      <w:marLeft w:val="0"/>
                                      <w:marRight w:val="0"/>
                                      <w:marTop w:val="0"/>
                                      <w:marBottom w:val="0"/>
                                      <w:divBdr>
                                        <w:top w:val="none" w:sz="0" w:space="0" w:color="auto"/>
                                        <w:left w:val="none" w:sz="0" w:space="0" w:color="auto"/>
                                        <w:bottom w:val="none" w:sz="0" w:space="0" w:color="auto"/>
                                        <w:right w:val="none" w:sz="0" w:space="0" w:color="auto"/>
                                      </w:divBdr>
                                      <w:divsChild>
                                        <w:div w:id="129744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85844">
                              <w:marLeft w:val="0"/>
                              <w:marRight w:val="0"/>
                              <w:marTop w:val="240"/>
                              <w:marBottom w:val="0"/>
                              <w:divBdr>
                                <w:top w:val="none" w:sz="0" w:space="0" w:color="auto"/>
                                <w:left w:val="none" w:sz="0" w:space="0" w:color="auto"/>
                                <w:bottom w:val="none" w:sz="0" w:space="0" w:color="auto"/>
                                <w:right w:val="none" w:sz="0" w:space="0" w:color="auto"/>
                              </w:divBdr>
                              <w:divsChild>
                                <w:div w:id="1345787399">
                                  <w:marLeft w:val="0"/>
                                  <w:marRight w:val="0"/>
                                  <w:marTop w:val="0"/>
                                  <w:marBottom w:val="0"/>
                                  <w:divBdr>
                                    <w:top w:val="none" w:sz="0" w:space="0" w:color="auto"/>
                                    <w:left w:val="none" w:sz="0" w:space="0" w:color="auto"/>
                                    <w:bottom w:val="none" w:sz="0" w:space="0" w:color="auto"/>
                                    <w:right w:val="none" w:sz="0" w:space="0" w:color="auto"/>
                                  </w:divBdr>
                                  <w:divsChild>
                                    <w:div w:id="1390377594">
                                      <w:marLeft w:val="0"/>
                                      <w:marRight w:val="0"/>
                                      <w:marTop w:val="0"/>
                                      <w:marBottom w:val="0"/>
                                      <w:divBdr>
                                        <w:top w:val="none" w:sz="0" w:space="0" w:color="auto"/>
                                        <w:left w:val="none" w:sz="0" w:space="0" w:color="auto"/>
                                        <w:bottom w:val="none" w:sz="0" w:space="0" w:color="auto"/>
                                        <w:right w:val="none" w:sz="0" w:space="0" w:color="auto"/>
                                      </w:divBdr>
                                      <w:divsChild>
                                        <w:div w:id="1034572777">
                                          <w:marLeft w:val="0"/>
                                          <w:marRight w:val="0"/>
                                          <w:marTop w:val="0"/>
                                          <w:marBottom w:val="0"/>
                                          <w:divBdr>
                                            <w:top w:val="none" w:sz="0" w:space="0" w:color="auto"/>
                                            <w:left w:val="none" w:sz="0" w:space="0" w:color="auto"/>
                                            <w:bottom w:val="none" w:sz="0" w:space="0" w:color="auto"/>
                                            <w:right w:val="none" w:sz="0" w:space="0" w:color="auto"/>
                                          </w:divBdr>
                                        </w:div>
                                        <w:div w:id="1943952486">
                                          <w:marLeft w:val="0"/>
                                          <w:marRight w:val="0"/>
                                          <w:marTop w:val="0"/>
                                          <w:marBottom w:val="0"/>
                                          <w:divBdr>
                                            <w:top w:val="none" w:sz="0" w:space="0" w:color="auto"/>
                                            <w:left w:val="none" w:sz="0" w:space="0" w:color="auto"/>
                                            <w:bottom w:val="none" w:sz="0" w:space="0" w:color="auto"/>
                                            <w:right w:val="none" w:sz="0" w:space="0" w:color="auto"/>
                                          </w:divBdr>
                                          <w:divsChild>
                                            <w:div w:id="1867205990">
                                              <w:marLeft w:val="0"/>
                                              <w:marRight w:val="0"/>
                                              <w:marTop w:val="0"/>
                                              <w:marBottom w:val="0"/>
                                              <w:divBdr>
                                                <w:top w:val="none" w:sz="0" w:space="0" w:color="auto"/>
                                                <w:left w:val="none" w:sz="0" w:space="0" w:color="auto"/>
                                                <w:bottom w:val="none" w:sz="0" w:space="0" w:color="auto"/>
                                                <w:right w:val="none" w:sz="0" w:space="0" w:color="auto"/>
                                              </w:divBdr>
                                              <w:divsChild>
                                                <w:div w:id="106248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931307">
                          <w:marLeft w:val="0"/>
                          <w:marRight w:val="0"/>
                          <w:marTop w:val="0"/>
                          <w:marBottom w:val="0"/>
                          <w:divBdr>
                            <w:top w:val="none" w:sz="0" w:space="0" w:color="auto"/>
                            <w:left w:val="none" w:sz="0" w:space="0" w:color="auto"/>
                            <w:bottom w:val="none" w:sz="0" w:space="0" w:color="auto"/>
                            <w:right w:val="none" w:sz="0" w:space="0" w:color="auto"/>
                          </w:divBdr>
                          <w:divsChild>
                            <w:div w:id="1443651354">
                              <w:marLeft w:val="0"/>
                              <w:marRight w:val="0"/>
                              <w:marTop w:val="0"/>
                              <w:marBottom w:val="0"/>
                              <w:divBdr>
                                <w:top w:val="none" w:sz="0" w:space="0" w:color="auto"/>
                                <w:left w:val="none" w:sz="0" w:space="0" w:color="auto"/>
                                <w:bottom w:val="none" w:sz="0" w:space="0" w:color="auto"/>
                                <w:right w:val="none" w:sz="0" w:space="0" w:color="auto"/>
                              </w:divBdr>
                              <w:divsChild>
                                <w:div w:id="363020398">
                                  <w:marLeft w:val="0"/>
                                  <w:marRight w:val="0"/>
                                  <w:marTop w:val="0"/>
                                  <w:marBottom w:val="0"/>
                                  <w:divBdr>
                                    <w:top w:val="none" w:sz="0" w:space="0" w:color="auto"/>
                                    <w:left w:val="none" w:sz="0" w:space="0" w:color="auto"/>
                                    <w:bottom w:val="none" w:sz="0" w:space="0" w:color="auto"/>
                                    <w:right w:val="none" w:sz="0" w:space="0" w:color="auto"/>
                                  </w:divBdr>
                                  <w:divsChild>
                                    <w:div w:id="504175778">
                                      <w:marLeft w:val="0"/>
                                      <w:marRight w:val="0"/>
                                      <w:marTop w:val="0"/>
                                      <w:marBottom w:val="0"/>
                                      <w:divBdr>
                                        <w:top w:val="none" w:sz="0" w:space="0" w:color="auto"/>
                                        <w:left w:val="none" w:sz="0" w:space="0" w:color="auto"/>
                                        <w:bottom w:val="none" w:sz="0" w:space="0" w:color="auto"/>
                                        <w:right w:val="none" w:sz="0" w:space="0" w:color="auto"/>
                                      </w:divBdr>
                                      <w:divsChild>
                                        <w:div w:id="9510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7060399">
      <w:bodyDiv w:val="1"/>
      <w:marLeft w:val="0"/>
      <w:marRight w:val="0"/>
      <w:marTop w:val="0"/>
      <w:marBottom w:val="0"/>
      <w:divBdr>
        <w:top w:val="none" w:sz="0" w:space="0" w:color="auto"/>
        <w:left w:val="none" w:sz="0" w:space="0" w:color="auto"/>
        <w:bottom w:val="none" w:sz="0" w:space="0" w:color="auto"/>
        <w:right w:val="none" w:sz="0" w:space="0" w:color="auto"/>
      </w:divBdr>
      <w:divsChild>
        <w:div w:id="194271402">
          <w:marLeft w:val="0"/>
          <w:marRight w:val="0"/>
          <w:marTop w:val="0"/>
          <w:marBottom w:val="0"/>
          <w:divBdr>
            <w:top w:val="none" w:sz="0" w:space="0" w:color="auto"/>
            <w:left w:val="none" w:sz="0" w:space="0" w:color="auto"/>
            <w:bottom w:val="none" w:sz="0" w:space="0" w:color="auto"/>
            <w:right w:val="none" w:sz="0" w:space="0" w:color="auto"/>
          </w:divBdr>
          <w:divsChild>
            <w:div w:id="593825557">
              <w:marLeft w:val="0"/>
              <w:marRight w:val="0"/>
              <w:marTop w:val="0"/>
              <w:marBottom w:val="0"/>
              <w:divBdr>
                <w:top w:val="none" w:sz="0" w:space="0" w:color="auto"/>
                <w:left w:val="none" w:sz="0" w:space="0" w:color="auto"/>
                <w:bottom w:val="none" w:sz="0" w:space="0" w:color="auto"/>
                <w:right w:val="none" w:sz="0" w:space="0" w:color="auto"/>
              </w:divBdr>
            </w:div>
            <w:div w:id="1864394052">
              <w:marLeft w:val="0"/>
              <w:marRight w:val="0"/>
              <w:marTop w:val="0"/>
              <w:marBottom w:val="0"/>
              <w:divBdr>
                <w:top w:val="none" w:sz="0" w:space="0" w:color="auto"/>
                <w:left w:val="none" w:sz="0" w:space="0" w:color="auto"/>
                <w:bottom w:val="none" w:sz="0" w:space="0" w:color="auto"/>
                <w:right w:val="none" w:sz="0" w:space="0" w:color="auto"/>
              </w:divBdr>
              <w:divsChild>
                <w:div w:id="4419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79971">
      <w:bodyDiv w:val="1"/>
      <w:marLeft w:val="0"/>
      <w:marRight w:val="0"/>
      <w:marTop w:val="0"/>
      <w:marBottom w:val="0"/>
      <w:divBdr>
        <w:top w:val="none" w:sz="0" w:space="0" w:color="auto"/>
        <w:left w:val="none" w:sz="0" w:space="0" w:color="auto"/>
        <w:bottom w:val="none" w:sz="0" w:space="0" w:color="auto"/>
        <w:right w:val="none" w:sz="0" w:space="0" w:color="auto"/>
      </w:divBdr>
    </w:div>
    <w:div w:id="865369528">
      <w:bodyDiv w:val="1"/>
      <w:marLeft w:val="0"/>
      <w:marRight w:val="0"/>
      <w:marTop w:val="0"/>
      <w:marBottom w:val="0"/>
      <w:divBdr>
        <w:top w:val="none" w:sz="0" w:space="0" w:color="auto"/>
        <w:left w:val="none" w:sz="0" w:space="0" w:color="auto"/>
        <w:bottom w:val="none" w:sz="0" w:space="0" w:color="auto"/>
        <w:right w:val="none" w:sz="0" w:space="0" w:color="auto"/>
      </w:divBdr>
      <w:divsChild>
        <w:div w:id="97070707">
          <w:marLeft w:val="0"/>
          <w:marRight w:val="0"/>
          <w:marTop w:val="0"/>
          <w:marBottom w:val="0"/>
          <w:divBdr>
            <w:top w:val="none" w:sz="0" w:space="0" w:color="auto"/>
            <w:left w:val="none" w:sz="0" w:space="0" w:color="auto"/>
            <w:bottom w:val="none" w:sz="0" w:space="0" w:color="auto"/>
            <w:right w:val="none" w:sz="0" w:space="0" w:color="auto"/>
          </w:divBdr>
        </w:div>
        <w:div w:id="2016420090">
          <w:marLeft w:val="0"/>
          <w:marRight w:val="0"/>
          <w:marTop w:val="0"/>
          <w:marBottom w:val="0"/>
          <w:divBdr>
            <w:top w:val="none" w:sz="0" w:space="0" w:color="auto"/>
            <w:left w:val="none" w:sz="0" w:space="0" w:color="auto"/>
            <w:bottom w:val="none" w:sz="0" w:space="0" w:color="auto"/>
            <w:right w:val="none" w:sz="0" w:space="0" w:color="auto"/>
          </w:divBdr>
        </w:div>
        <w:div w:id="547568266">
          <w:marLeft w:val="0"/>
          <w:marRight w:val="0"/>
          <w:marTop w:val="0"/>
          <w:marBottom w:val="0"/>
          <w:divBdr>
            <w:top w:val="none" w:sz="0" w:space="0" w:color="auto"/>
            <w:left w:val="none" w:sz="0" w:space="0" w:color="auto"/>
            <w:bottom w:val="none" w:sz="0" w:space="0" w:color="auto"/>
            <w:right w:val="none" w:sz="0" w:space="0" w:color="auto"/>
          </w:divBdr>
        </w:div>
        <w:div w:id="1453864313">
          <w:marLeft w:val="0"/>
          <w:marRight w:val="0"/>
          <w:marTop w:val="0"/>
          <w:marBottom w:val="0"/>
          <w:divBdr>
            <w:top w:val="none" w:sz="0" w:space="0" w:color="auto"/>
            <w:left w:val="none" w:sz="0" w:space="0" w:color="auto"/>
            <w:bottom w:val="none" w:sz="0" w:space="0" w:color="auto"/>
            <w:right w:val="none" w:sz="0" w:space="0" w:color="auto"/>
          </w:divBdr>
        </w:div>
        <w:div w:id="1894736116">
          <w:marLeft w:val="0"/>
          <w:marRight w:val="0"/>
          <w:marTop w:val="0"/>
          <w:marBottom w:val="0"/>
          <w:divBdr>
            <w:top w:val="none" w:sz="0" w:space="0" w:color="auto"/>
            <w:left w:val="none" w:sz="0" w:space="0" w:color="auto"/>
            <w:bottom w:val="none" w:sz="0" w:space="0" w:color="auto"/>
            <w:right w:val="none" w:sz="0" w:space="0" w:color="auto"/>
          </w:divBdr>
        </w:div>
        <w:div w:id="139077864">
          <w:marLeft w:val="0"/>
          <w:marRight w:val="0"/>
          <w:marTop w:val="0"/>
          <w:marBottom w:val="0"/>
          <w:divBdr>
            <w:top w:val="none" w:sz="0" w:space="0" w:color="auto"/>
            <w:left w:val="none" w:sz="0" w:space="0" w:color="auto"/>
            <w:bottom w:val="none" w:sz="0" w:space="0" w:color="auto"/>
            <w:right w:val="none" w:sz="0" w:space="0" w:color="auto"/>
          </w:divBdr>
        </w:div>
        <w:div w:id="1914504303">
          <w:marLeft w:val="0"/>
          <w:marRight w:val="0"/>
          <w:marTop w:val="0"/>
          <w:marBottom w:val="0"/>
          <w:divBdr>
            <w:top w:val="none" w:sz="0" w:space="0" w:color="auto"/>
            <w:left w:val="none" w:sz="0" w:space="0" w:color="auto"/>
            <w:bottom w:val="none" w:sz="0" w:space="0" w:color="auto"/>
            <w:right w:val="none" w:sz="0" w:space="0" w:color="auto"/>
          </w:divBdr>
        </w:div>
        <w:div w:id="743381885">
          <w:marLeft w:val="0"/>
          <w:marRight w:val="0"/>
          <w:marTop w:val="0"/>
          <w:marBottom w:val="0"/>
          <w:divBdr>
            <w:top w:val="none" w:sz="0" w:space="0" w:color="auto"/>
            <w:left w:val="none" w:sz="0" w:space="0" w:color="auto"/>
            <w:bottom w:val="none" w:sz="0" w:space="0" w:color="auto"/>
            <w:right w:val="none" w:sz="0" w:space="0" w:color="auto"/>
          </w:divBdr>
        </w:div>
        <w:div w:id="416752433">
          <w:marLeft w:val="0"/>
          <w:marRight w:val="0"/>
          <w:marTop w:val="0"/>
          <w:marBottom w:val="0"/>
          <w:divBdr>
            <w:top w:val="none" w:sz="0" w:space="0" w:color="auto"/>
            <w:left w:val="none" w:sz="0" w:space="0" w:color="auto"/>
            <w:bottom w:val="none" w:sz="0" w:space="0" w:color="auto"/>
            <w:right w:val="none" w:sz="0" w:space="0" w:color="auto"/>
          </w:divBdr>
        </w:div>
        <w:div w:id="362631291">
          <w:marLeft w:val="0"/>
          <w:marRight w:val="0"/>
          <w:marTop w:val="0"/>
          <w:marBottom w:val="0"/>
          <w:divBdr>
            <w:top w:val="none" w:sz="0" w:space="0" w:color="auto"/>
            <w:left w:val="none" w:sz="0" w:space="0" w:color="auto"/>
            <w:bottom w:val="none" w:sz="0" w:space="0" w:color="auto"/>
            <w:right w:val="none" w:sz="0" w:space="0" w:color="auto"/>
          </w:divBdr>
        </w:div>
        <w:div w:id="683945307">
          <w:marLeft w:val="0"/>
          <w:marRight w:val="0"/>
          <w:marTop w:val="0"/>
          <w:marBottom w:val="0"/>
          <w:divBdr>
            <w:top w:val="none" w:sz="0" w:space="0" w:color="auto"/>
            <w:left w:val="none" w:sz="0" w:space="0" w:color="auto"/>
            <w:bottom w:val="none" w:sz="0" w:space="0" w:color="auto"/>
            <w:right w:val="none" w:sz="0" w:space="0" w:color="auto"/>
          </w:divBdr>
        </w:div>
        <w:div w:id="254945155">
          <w:marLeft w:val="0"/>
          <w:marRight w:val="0"/>
          <w:marTop w:val="0"/>
          <w:marBottom w:val="0"/>
          <w:divBdr>
            <w:top w:val="none" w:sz="0" w:space="0" w:color="auto"/>
            <w:left w:val="none" w:sz="0" w:space="0" w:color="auto"/>
            <w:bottom w:val="none" w:sz="0" w:space="0" w:color="auto"/>
            <w:right w:val="none" w:sz="0" w:space="0" w:color="auto"/>
          </w:divBdr>
        </w:div>
        <w:div w:id="1578705693">
          <w:marLeft w:val="0"/>
          <w:marRight w:val="0"/>
          <w:marTop w:val="0"/>
          <w:marBottom w:val="0"/>
          <w:divBdr>
            <w:top w:val="none" w:sz="0" w:space="0" w:color="auto"/>
            <w:left w:val="none" w:sz="0" w:space="0" w:color="auto"/>
            <w:bottom w:val="none" w:sz="0" w:space="0" w:color="auto"/>
            <w:right w:val="none" w:sz="0" w:space="0" w:color="auto"/>
          </w:divBdr>
        </w:div>
        <w:div w:id="647318465">
          <w:marLeft w:val="0"/>
          <w:marRight w:val="0"/>
          <w:marTop w:val="0"/>
          <w:marBottom w:val="0"/>
          <w:divBdr>
            <w:top w:val="none" w:sz="0" w:space="0" w:color="auto"/>
            <w:left w:val="none" w:sz="0" w:space="0" w:color="auto"/>
            <w:bottom w:val="none" w:sz="0" w:space="0" w:color="auto"/>
            <w:right w:val="none" w:sz="0" w:space="0" w:color="auto"/>
          </w:divBdr>
        </w:div>
        <w:div w:id="1242987956">
          <w:marLeft w:val="0"/>
          <w:marRight w:val="0"/>
          <w:marTop w:val="0"/>
          <w:marBottom w:val="0"/>
          <w:divBdr>
            <w:top w:val="none" w:sz="0" w:space="0" w:color="auto"/>
            <w:left w:val="none" w:sz="0" w:space="0" w:color="auto"/>
            <w:bottom w:val="none" w:sz="0" w:space="0" w:color="auto"/>
            <w:right w:val="none" w:sz="0" w:space="0" w:color="auto"/>
          </w:divBdr>
        </w:div>
        <w:div w:id="17781164">
          <w:marLeft w:val="0"/>
          <w:marRight w:val="0"/>
          <w:marTop w:val="0"/>
          <w:marBottom w:val="0"/>
          <w:divBdr>
            <w:top w:val="none" w:sz="0" w:space="0" w:color="auto"/>
            <w:left w:val="none" w:sz="0" w:space="0" w:color="auto"/>
            <w:bottom w:val="none" w:sz="0" w:space="0" w:color="auto"/>
            <w:right w:val="none" w:sz="0" w:space="0" w:color="auto"/>
          </w:divBdr>
        </w:div>
        <w:div w:id="1101338952">
          <w:marLeft w:val="0"/>
          <w:marRight w:val="0"/>
          <w:marTop w:val="0"/>
          <w:marBottom w:val="0"/>
          <w:divBdr>
            <w:top w:val="none" w:sz="0" w:space="0" w:color="auto"/>
            <w:left w:val="none" w:sz="0" w:space="0" w:color="auto"/>
            <w:bottom w:val="none" w:sz="0" w:space="0" w:color="auto"/>
            <w:right w:val="none" w:sz="0" w:space="0" w:color="auto"/>
          </w:divBdr>
        </w:div>
        <w:div w:id="1599485556">
          <w:marLeft w:val="0"/>
          <w:marRight w:val="0"/>
          <w:marTop w:val="0"/>
          <w:marBottom w:val="0"/>
          <w:divBdr>
            <w:top w:val="none" w:sz="0" w:space="0" w:color="auto"/>
            <w:left w:val="none" w:sz="0" w:space="0" w:color="auto"/>
            <w:bottom w:val="none" w:sz="0" w:space="0" w:color="auto"/>
            <w:right w:val="none" w:sz="0" w:space="0" w:color="auto"/>
          </w:divBdr>
        </w:div>
        <w:div w:id="515967543">
          <w:marLeft w:val="0"/>
          <w:marRight w:val="0"/>
          <w:marTop w:val="0"/>
          <w:marBottom w:val="0"/>
          <w:divBdr>
            <w:top w:val="none" w:sz="0" w:space="0" w:color="auto"/>
            <w:left w:val="none" w:sz="0" w:space="0" w:color="auto"/>
            <w:bottom w:val="none" w:sz="0" w:space="0" w:color="auto"/>
            <w:right w:val="none" w:sz="0" w:space="0" w:color="auto"/>
          </w:divBdr>
        </w:div>
        <w:div w:id="1869828456">
          <w:marLeft w:val="0"/>
          <w:marRight w:val="0"/>
          <w:marTop w:val="0"/>
          <w:marBottom w:val="0"/>
          <w:divBdr>
            <w:top w:val="none" w:sz="0" w:space="0" w:color="auto"/>
            <w:left w:val="none" w:sz="0" w:space="0" w:color="auto"/>
            <w:bottom w:val="none" w:sz="0" w:space="0" w:color="auto"/>
            <w:right w:val="none" w:sz="0" w:space="0" w:color="auto"/>
          </w:divBdr>
        </w:div>
        <w:div w:id="280647132">
          <w:marLeft w:val="0"/>
          <w:marRight w:val="0"/>
          <w:marTop w:val="0"/>
          <w:marBottom w:val="0"/>
          <w:divBdr>
            <w:top w:val="none" w:sz="0" w:space="0" w:color="auto"/>
            <w:left w:val="none" w:sz="0" w:space="0" w:color="auto"/>
            <w:bottom w:val="none" w:sz="0" w:space="0" w:color="auto"/>
            <w:right w:val="none" w:sz="0" w:space="0" w:color="auto"/>
          </w:divBdr>
        </w:div>
        <w:div w:id="1830822033">
          <w:marLeft w:val="0"/>
          <w:marRight w:val="0"/>
          <w:marTop w:val="0"/>
          <w:marBottom w:val="0"/>
          <w:divBdr>
            <w:top w:val="none" w:sz="0" w:space="0" w:color="auto"/>
            <w:left w:val="none" w:sz="0" w:space="0" w:color="auto"/>
            <w:bottom w:val="none" w:sz="0" w:space="0" w:color="auto"/>
            <w:right w:val="none" w:sz="0" w:space="0" w:color="auto"/>
          </w:divBdr>
        </w:div>
        <w:div w:id="1687361580">
          <w:marLeft w:val="0"/>
          <w:marRight w:val="0"/>
          <w:marTop w:val="0"/>
          <w:marBottom w:val="0"/>
          <w:divBdr>
            <w:top w:val="none" w:sz="0" w:space="0" w:color="auto"/>
            <w:left w:val="none" w:sz="0" w:space="0" w:color="auto"/>
            <w:bottom w:val="none" w:sz="0" w:space="0" w:color="auto"/>
            <w:right w:val="none" w:sz="0" w:space="0" w:color="auto"/>
          </w:divBdr>
        </w:div>
        <w:div w:id="1436168941">
          <w:marLeft w:val="0"/>
          <w:marRight w:val="0"/>
          <w:marTop w:val="0"/>
          <w:marBottom w:val="0"/>
          <w:divBdr>
            <w:top w:val="none" w:sz="0" w:space="0" w:color="auto"/>
            <w:left w:val="none" w:sz="0" w:space="0" w:color="auto"/>
            <w:bottom w:val="none" w:sz="0" w:space="0" w:color="auto"/>
            <w:right w:val="none" w:sz="0" w:space="0" w:color="auto"/>
          </w:divBdr>
        </w:div>
        <w:div w:id="1116291250">
          <w:marLeft w:val="0"/>
          <w:marRight w:val="0"/>
          <w:marTop w:val="0"/>
          <w:marBottom w:val="0"/>
          <w:divBdr>
            <w:top w:val="none" w:sz="0" w:space="0" w:color="auto"/>
            <w:left w:val="none" w:sz="0" w:space="0" w:color="auto"/>
            <w:bottom w:val="none" w:sz="0" w:space="0" w:color="auto"/>
            <w:right w:val="none" w:sz="0" w:space="0" w:color="auto"/>
          </w:divBdr>
        </w:div>
        <w:div w:id="199514215">
          <w:marLeft w:val="0"/>
          <w:marRight w:val="0"/>
          <w:marTop w:val="0"/>
          <w:marBottom w:val="0"/>
          <w:divBdr>
            <w:top w:val="none" w:sz="0" w:space="0" w:color="auto"/>
            <w:left w:val="none" w:sz="0" w:space="0" w:color="auto"/>
            <w:bottom w:val="none" w:sz="0" w:space="0" w:color="auto"/>
            <w:right w:val="none" w:sz="0" w:space="0" w:color="auto"/>
          </w:divBdr>
        </w:div>
        <w:div w:id="295916344">
          <w:marLeft w:val="0"/>
          <w:marRight w:val="0"/>
          <w:marTop w:val="0"/>
          <w:marBottom w:val="0"/>
          <w:divBdr>
            <w:top w:val="none" w:sz="0" w:space="0" w:color="auto"/>
            <w:left w:val="none" w:sz="0" w:space="0" w:color="auto"/>
            <w:bottom w:val="none" w:sz="0" w:space="0" w:color="auto"/>
            <w:right w:val="none" w:sz="0" w:space="0" w:color="auto"/>
          </w:divBdr>
        </w:div>
        <w:div w:id="467473168">
          <w:marLeft w:val="0"/>
          <w:marRight w:val="0"/>
          <w:marTop w:val="0"/>
          <w:marBottom w:val="0"/>
          <w:divBdr>
            <w:top w:val="none" w:sz="0" w:space="0" w:color="auto"/>
            <w:left w:val="none" w:sz="0" w:space="0" w:color="auto"/>
            <w:bottom w:val="none" w:sz="0" w:space="0" w:color="auto"/>
            <w:right w:val="none" w:sz="0" w:space="0" w:color="auto"/>
          </w:divBdr>
        </w:div>
        <w:div w:id="1526021384">
          <w:marLeft w:val="0"/>
          <w:marRight w:val="0"/>
          <w:marTop w:val="0"/>
          <w:marBottom w:val="0"/>
          <w:divBdr>
            <w:top w:val="none" w:sz="0" w:space="0" w:color="auto"/>
            <w:left w:val="none" w:sz="0" w:space="0" w:color="auto"/>
            <w:bottom w:val="none" w:sz="0" w:space="0" w:color="auto"/>
            <w:right w:val="none" w:sz="0" w:space="0" w:color="auto"/>
          </w:divBdr>
        </w:div>
        <w:div w:id="1827088307">
          <w:marLeft w:val="0"/>
          <w:marRight w:val="0"/>
          <w:marTop w:val="0"/>
          <w:marBottom w:val="0"/>
          <w:divBdr>
            <w:top w:val="none" w:sz="0" w:space="0" w:color="auto"/>
            <w:left w:val="none" w:sz="0" w:space="0" w:color="auto"/>
            <w:bottom w:val="none" w:sz="0" w:space="0" w:color="auto"/>
            <w:right w:val="none" w:sz="0" w:space="0" w:color="auto"/>
          </w:divBdr>
        </w:div>
        <w:div w:id="287129856">
          <w:marLeft w:val="0"/>
          <w:marRight w:val="0"/>
          <w:marTop w:val="0"/>
          <w:marBottom w:val="0"/>
          <w:divBdr>
            <w:top w:val="none" w:sz="0" w:space="0" w:color="auto"/>
            <w:left w:val="none" w:sz="0" w:space="0" w:color="auto"/>
            <w:bottom w:val="none" w:sz="0" w:space="0" w:color="auto"/>
            <w:right w:val="none" w:sz="0" w:space="0" w:color="auto"/>
          </w:divBdr>
        </w:div>
        <w:div w:id="913970313">
          <w:marLeft w:val="0"/>
          <w:marRight w:val="0"/>
          <w:marTop w:val="0"/>
          <w:marBottom w:val="0"/>
          <w:divBdr>
            <w:top w:val="none" w:sz="0" w:space="0" w:color="auto"/>
            <w:left w:val="none" w:sz="0" w:space="0" w:color="auto"/>
            <w:bottom w:val="none" w:sz="0" w:space="0" w:color="auto"/>
            <w:right w:val="none" w:sz="0" w:space="0" w:color="auto"/>
          </w:divBdr>
        </w:div>
        <w:div w:id="1452631592">
          <w:marLeft w:val="0"/>
          <w:marRight w:val="0"/>
          <w:marTop w:val="0"/>
          <w:marBottom w:val="0"/>
          <w:divBdr>
            <w:top w:val="none" w:sz="0" w:space="0" w:color="auto"/>
            <w:left w:val="none" w:sz="0" w:space="0" w:color="auto"/>
            <w:bottom w:val="none" w:sz="0" w:space="0" w:color="auto"/>
            <w:right w:val="none" w:sz="0" w:space="0" w:color="auto"/>
          </w:divBdr>
        </w:div>
        <w:div w:id="671761222">
          <w:marLeft w:val="0"/>
          <w:marRight w:val="0"/>
          <w:marTop w:val="0"/>
          <w:marBottom w:val="0"/>
          <w:divBdr>
            <w:top w:val="none" w:sz="0" w:space="0" w:color="auto"/>
            <w:left w:val="none" w:sz="0" w:space="0" w:color="auto"/>
            <w:bottom w:val="none" w:sz="0" w:space="0" w:color="auto"/>
            <w:right w:val="none" w:sz="0" w:space="0" w:color="auto"/>
          </w:divBdr>
        </w:div>
        <w:div w:id="1841459251">
          <w:marLeft w:val="0"/>
          <w:marRight w:val="0"/>
          <w:marTop w:val="0"/>
          <w:marBottom w:val="0"/>
          <w:divBdr>
            <w:top w:val="none" w:sz="0" w:space="0" w:color="auto"/>
            <w:left w:val="none" w:sz="0" w:space="0" w:color="auto"/>
            <w:bottom w:val="none" w:sz="0" w:space="0" w:color="auto"/>
            <w:right w:val="none" w:sz="0" w:space="0" w:color="auto"/>
          </w:divBdr>
        </w:div>
        <w:div w:id="2130582669">
          <w:marLeft w:val="0"/>
          <w:marRight w:val="0"/>
          <w:marTop w:val="0"/>
          <w:marBottom w:val="0"/>
          <w:divBdr>
            <w:top w:val="none" w:sz="0" w:space="0" w:color="auto"/>
            <w:left w:val="none" w:sz="0" w:space="0" w:color="auto"/>
            <w:bottom w:val="none" w:sz="0" w:space="0" w:color="auto"/>
            <w:right w:val="none" w:sz="0" w:space="0" w:color="auto"/>
          </w:divBdr>
        </w:div>
        <w:div w:id="1679117266">
          <w:marLeft w:val="0"/>
          <w:marRight w:val="0"/>
          <w:marTop w:val="0"/>
          <w:marBottom w:val="0"/>
          <w:divBdr>
            <w:top w:val="none" w:sz="0" w:space="0" w:color="auto"/>
            <w:left w:val="none" w:sz="0" w:space="0" w:color="auto"/>
            <w:bottom w:val="none" w:sz="0" w:space="0" w:color="auto"/>
            <w:right w:val="none" w:sz="0" w:space="0" w:color="auto"/>
          </w:divBdr>
        </w:div>
        <w:div w:id="1461874653">
          <w:marLeft w:val="0"/>
          <w:marRight w:val="0"/>
          <w:marTop w:val="0"/>
          <w:marBottom w:val="0"/>
          <w:divBdr>
            <w:top w:val="none" w:sz="0" w:space="0" w:color="auto"/>
            <w:left w:val="none" w:sz="0" w:space="0" w:color="auto"/>
            <w:bottom w:val="none" w:sz="0" w:space="0" w:color="auto"/>
            <w:right w:val="none" w:sz="0" w:space="0" w:color="auto"/>
          </w:divBdr>
        </w:div>
        <w:div w:id="246311646">
          <w:marLeft w:val="0"/>
          <w:marRight w:val="0"/>
          <w:marTop w:val="0"/>
          <w:marBottom w:val="0"/>
          <w:divBdr>
            <w:top w:val="none" w:sz="0" w:space="0" w:color="auto"/>
            <w:left w:val="none" w:sz="0" w:space="0" w:color="auto"/>
            <w:bottom w:val="none" w:sz="0" w:space="0" w:color="auto"/>
            <w:right w:val="none" w:sz="0" w:space="0" w:color="auto"/>
          </w:divBdr>
        </w:div>
        <w:div w:id="2140412935">
          <w:marLeft w:val="0"/>
          <w:marRight w:val="0"/>
          <w:marTop w:val="0"/>
          <w:marBottom w:val="0"/>
          <w:divBdr>
            <w:top w:val="none" w:sz="0" w:space="0" w:color="auto"/>
            <w:left w:val="none" w:sz="0" w:space="0" w:color="auto"/>
            <w:bottom w:val="none" w:sz="0" w:space="0" w:color="auto"/>
            <w:right w:val="none" w:sz="0" w:space="0" w:color="auto"/>
          </w:divBdr>
        </w:div>
        <w:div w:id="1358193142">
          <w:marLeft w:val="0"/>
          <w:marRight w:val="0"/>
          <w:marTop w:val="0"/>
          <w:marBottom w:val="0"/>
          <w:divBdr>
            <w:top w:val="none" w:sz="0" w:space="0" w:color="auto"/>
            <w:left w:val="none" w:sz="0" w:space="0" w:color="auto"/>
            <w:bottom w:val="none" w:sz="0" w:space="0" w:color="auto"/>
            <w:right w:val="none" w:sz="0" w:space="0" w:color="auto"/>
          </w:divBdr>
        </w:div>
        <w:div w:id="1323393778">
          <w:marLeft w:val="0"/>
          <w:marRight w:val="0"/>
          <w:marTop w:val="0"/>
          <w:marBottom w:val="0"/>
          <w:divBdr>
            <w:top w:val="none" w:sz="0" w:space="0" w:color="auto"/>
            <w:left w:val="none" w:sz="0" w:space="0" w:color="auto"/>
            <w:bottom w:val="none" w:sz="0" w:space="0" w:color="auto"/>
            <w:right w:val="none" w:sz="0" w:space="0" w:color="auto"/>
          </w:divBdr>
        </w:div>
        <w:div w:id="338125617">
          <w:marLeft w:val="0"/>
          <w:marRight w:val="0"/>
          <w:marTop w:val="0"/>
          <w:marBottom w:val="0"/>
          <w:divBdr>
            <w:top w:val="none" w:sz="0" w:space="0" w:color="auto"/>
            <w:left w:val="none" w:sz="0" w:space="0" w:color="auto"/>
            <w:bottom w:val="none" w:sz="0" w:space="0" w:color="auto"/>
            <w:right w:val="none" w:sz="0" w:space="0" w:color="auto"/>
          </w:divBdr>
        </w:div>
        <w:div w:id="1909077108">
          <w:marLeft w:val="0"/>
          <w:marRight w:val="0"/>
          <w:marTop w:val="0"/>
          <w:marBottom w:val="0"/>
          <w:divBdr>
            <w:top w:val="none" w:sz="0" w:space="0" w:color="auto"/>
            <w:left w:val="none" w:sz="0" w:space="0" w:color="auto"/>
            <w:bottom w:val="none" w:sz="0" w:space="0" w:color="auto"/>
            <w:right w:val="none" w:sz="0" w:space="0" w:color="auto"/>
          </w:divBdr>
        </w:div>
        <w:div w:id="1273514361">
          <w:marLeft w:val="0"/>
          <w:marRight w:val="0"/>
          <w:marTop w:val="0"/>
          <w:marBottom w:val="0"/>
          <w:divBdr>
            <w:top w:val="none" w:sz="0" w:space="0" w:color="auto"/>
            <w:left w:val="none" w:sz="0" w:space="0" w:color="auto"/>
            <w:bottom w:val="none" w:sz="0" w:space="0" w:color="auto"/>
            <w:right w:val="none" w:sz="0" w:space="0" w:color="auto"/>
          </w:divBdr>
        </w:div>
        <w:div w:id="863133146">
          <w:marLeft w:val="0"/>
          <w:marRight w:val="0"/>
          <w:marTop w:val="0"/>
          <w:marBottom w:val="0"/>
          <w:divBdr>
            <w:top w:val="none" w:sz="0" w:space="0" w:color="auto"/>
            <w:left w:val="none" w:sz="0" w:space="0" w:color="auto"/>
            <w:bottom w:val="none" w:sz="0" w:space="0" w:color="auto"/>
            <w:right w:val="none" w:sz="0" w:space="0" w:color="auto"/>
          </w:divBdr>
        </w:div>
        <w:div w:id="349988230">
          <w:marLeft w:val="0"/>
          <w:marRight w:val="0"/>
          <w:marTop w:val="0"/>
          <w:marBottom w:val="0"/>
          <w:divBdr>
            <w:top w:val="none" w:sz="0" w:space="0" w:color="auto"/>
            <w:left w:val="none" w:sz="0" w:space="0" w:color="auto"/>
            <w:bottom w:val="none" w:sz="0" w:space="0" w:color="auto"/>
            <w:right w:val="none" w:sz="0" w:space="0" w:color="auto"/>
          </w:divBdr>
        </w:div>
        <w:div w:id="1753427230">
          <w:marLeft w:val="0"/>
          <w:marRight w:val="0"/>
          <w:marTop w:val="0"/>
          <w:marBottom w:val="0"/>
          <w:divBdr>
            <w:top w:val="none" w:sz="0" w:space="0" w:color="auto"/>
            <w:left w:val="none" w:sz="0" w:space="0" w:color="auto"/>
            <w:bottom w:val="none" w:sz="0" w:space="0" w:color="auto"/>
            <w:right w:val="none" w:sz="0" w:space="0" w:color="auto"/>
          </w:divBdr>
        </w:div>
        <w:div w:id="1837837738">
          <w:marLeft w:val="0"/>
          <w:marRight w:val="0"/>
          <w:marTop w:val="0"/>
          <w:marBottom w:val="0"/>
          <w:divBdr>
            <w:top w:val="none" w:sz="0" w:space="0" w:color="auto"/>
            <w:left w:val="none" w:sz="0" w:space="0" w:color="auto"/>
            <w:bottom w:val="none" w:sz="0" w:space="0" w:color="auto"/>
            <w:right w:val="none" w:sz="0" w:space="0" w:color="auto"/>
          </w:divBdr>
        </w:div>
        <w:div w:id="1662347792">
          <w:marLeft w:val="0"/>
          <w:marRight w:val="0"/>
          <w:marTop w:val="0"/>
          <w:marBottom w:val="0"/>
          <w:divBdr>
            <w:top w:val="none" w:sz="0" w:space="0" w:color="auto"/>
            <w:left w:val="none" w:sz="0" w:space="0" w:color="auto"/>
            <w:bottom w:val="none" w:sz="0" w:space="0" w:color="auto"/>
            <w:right w:val="none" w:sz="0" w:space="0" w:color="auto"/>
          </w:divBdr>
        </w:div>
        <w:div w:id="324213957">
          <w:marLeft w:val="0"/>
          <w:marRight w:val="0"/>
          <w:marTop w:val="0"/>
          <w:marBottom w:val="0"/>
          <w:divBdr>
            <w:top w:val="none" w:sz="0" w:space="0" w:color="auto"/>
            <w:left w:val="none" w:sz="0" w:space="0" w:color="auto"/>
            <w:bottom w:val="none" w:sz="0" w:space="0" w:color="auto"/>
            <w:right w:val="none" w:sz="0" w:space="0" w:color="auto"/>
          </w:divBdr>
        </w:div>
        <w:div w:id="1030225981">
          <w:marLeft w:val="0"/>
          <w:marRight w:val="0"/>
          <w:marTop w:val="0"/>
          <w:marBottom w:val="0"/>
          <w:divBdr>
            <w:top w:val="none" w:sz="0" w:space="0" w:color="auto"/>
            <w:left w:val="none" w:sz="0" w:space="0" w:color="auto"/>
            <w:bottom w:val="none" w:sz="0" w:space="0" w:color="auto"/>
            <w:right w:val="none" w:sz="0" w:space="0" w:color="auto"/>
          </w:divBdr>
        </w:div>
        <w:div w:id="1002977445">
          <w:marLeft w:val="0"/>
          <w:marRight w:val="0"/>
          <w:marTop w:val="0"/>
          <w:marBottom w:val="0"/>
          <w:divBdr>
            <w:top w:val="none" w:sz="0" w:space="0" w:color="auto"/>
            <w:left w:val="none" w:sz="0" w:space="0" w:color="auto"/>
            <w:bottom w:val="none" w:sz="0" w:space="0" w:color="auto"/>
            <w:right w:val="none" w:sz="0" w:space="0" w:color="auto"/>
          </w:divBdr>
        </w:div>
        <w:div w:id="986515267">
          <w:marLeft w:val="0"/>
          <w:marRight w:val="0"/>
          <w:marTop w:val="0"/>
          <w:marBottom w:val="0"/>
          <w:divBdr>
            <w:top w:val="none" w:sz="0" w:space="0" w:color="auto"/>
            <w:left w:val="none" w:sz="0" w:space="0" w:color="auto"/>
            <w:bottom w:val="none" w:sz="0" w:space="0" w:color="auto"/>
            <w:right w:val="none" w:sz="0" w:space="0" w:color="auto"/>
          </w:divBdr>
        </w:div>
        <w:div w:id="297999238">
          <w:marLeft w:val="0"/>
          <w:marRight w:val="0"/>
          <w:marTop w:val="0"/>
          <w:marBottom w:val="0"/>
          <w:divBdr>
            <w:top w:val="none" w:sz="0" w:space="0" w:color="auto"/>
            <w:left w:val="none" w:sz="0" w:space="0" w:color="auto"/>
            <w:bottom w:val="none" w:sz="0" w:space="0" w:color="auto"/>
            <w:right w:val="none" w:sz="0" w:space="0" w:color="auto"/>
          </w:divBdr>
        </w:div>
        <w:div w:id="103499479">
          <w:marLeft w:val="0"/>
          <w:marRight w:val="0"/>
          <w:marTop w:val="0"/>
          <w:marBottom w:val="0"/>
          <w:divBdr>
            <w:top w:val="none" w:sz="0" w:space="0" w:color="auto"/>
            <w:left w:val="none" w:sz="0" w:space="0" w:color="auto"/>
            <w:bottom w:val="none" w:sz="0" w:space="0" w:color="auto"/>
            <w:right w:val="none" w:sz="0" w:space="0" w:color="auto"/>
          </w:divBdr>
        </w:div>
        <w:div w:id="945311609">
          <w:marLeft w:val="0"/>
          <w:marRight w:val="0"/>
          <w:marTop w:val="0"/>
          <w:marBottom w:val="0"/>
          <w:divBdr>
            <w:top w:val="none" w:sz="0" w:space="0" w:color="auto"/>
            <w:left w:val="none" w:sz="0" w:space="0" w:color="auto"/>
            <w:bottom w:val="none" w:sz="0" w:space="0" w:color="auto"/>
            <w:right w:val="none" w:sz="0" w:space="0" w:color="auto"/>
          </w:divBdr>
        </w:div>
        <w:div w:id="2013145969">
          <w:marLeft w:val="0"/>
          <w:marRight w:val="0"/>
          <w:marTop w:val="0"/>
          <w:marBottom w:val="0"/>
          <w:divBdr>
            <w:top w:val="none" w:sz="0" w:space="0" w:color="auto"/>
            <w:left w:val="none" w:sz="0" w:space="0" w:color="auto"/>
            <w:bottom w:val="none" w:sz="0" w:space="0" w:color="auto"/>
            <w:right w:val="none" w:sz="0" w:space="0" w:color="auto"/>
          </w:divBdr>
        </w:div>
        <w:div w:id="733818278">
          <w:marLeft w:val="0"/>
          <w:marRight w:val="0"/>
          <w:marTop w:val="0"/>
          <w:marBottom w:val="0"/>
          <w:divBdr>
            <w:top w:val="none" w:sz="0" w:space="0" w:color="auto"/>
            <w:left w:val="none" w:sz="0" w:space="0" w:color="auto"/>
            <w:bottom w:val="none" w:sz="0" w:space="0" w:color="auto"/>
            <w:right w:val="none" w:sz="0" w:space="0" w:color="auto"/>
          </w:divBdr>
        </w:div>
        <w:div w:id="1469324638">
          <w:marLeft w:val="0"/>
          <w:marRight w:val="0"/>
          <w:marTop w:val="0"/>
          <w:marBottom w:val="0"/>
          <w:divBdr>
            <w:top w:val="none" w:sz="0" w:space="0" w:color="auto"/>
            <w:left w:val="none" w:sz="0" w:space="0" w:color="auto"/>
            <w:bottom w:val="none" w:sz="0" w:space="0" w:color="auto"/>
            <w:right w:val="none" w:sz="0" w:space="0" w:color="auto"/>
          </w:divBdr>
        </w:div>
      </w:divsChild>
    </w:div>
    <w:div w:id="877548263">
      <w:bodyDiv w:val="1"/>
      <w:marLeft w:val="0"/>
      <w:marRight w:val="0"/>
      <w:marTop w:val="0"/>
      <w:marBottom w:val="0"/>
      <w:divBdr>
        <w:top w:val="none" w:sz="0" w:space="0" w:color="auto"/>
        <w:left w:val="none" w:sz="0" w:space="0" w:color="auto"/>
        <w:bottom w:val="none" w:sz="0" w:space="0" w:color="auto"/>
        <w:right w:val="none" w:sz="0" w:space="0" w:color="auto"/>
      </w:divBdr>
      <w:divsChild>
        <w:div w:id="411776425">
          <w:marLeft w:val="0"/>
          <w:marRight w:val="0"/>
          <w:marTop w:val="0"/>
          <w:marBottom w:val="0"/>
          <w:divBdr>
            <w:top w:val="none" w:sz="0" w:space="0" w:color="auto"/>
            <w:left w:val="none" w:sz="0" w:space="0" w:color="auto"/>
            <w:bottom w:val="none" w:sz="0" w:space="0" w:color="auto"/>
            <w:right w:val="none" w:sz="0" w:space="0" w:color="auto"/>
          </w:divBdr>
        </w:div>
        <w:div w:id="518202781">
          <w:marLeft w:val="0"/>
          <w:marRight w:val="0"/>
          <w:marTop w:val="0"/>
          <w:marBottom w:val="0"/>
          <w:divBdr>
            <w:top w:val="none" w:sz="0" w:space="0" w:color="auto"/>
            <w:left w:val="none" w:sz="0" w:space="0" w:color="auto"/>
            <w:bottom w:val="none" w:sz="0" w:space="0" w:color="auto"/>
            <w:right w:val="none" w:sz="0" w:space="0" w:color="auto"/>
          </w:divBdr>
        </w:div>
        <w:div w:id="183714599">
          <w:marLeft w:val="0"/>
          <w:marRight w:val="0"/>
          <w:marTop w:val="0"/>
          <w:marBottom w:val="0"/>
          <w:divBdr>
            <w:top w:val="none" w:sz="0" w:space="0" w:color="auto"/>
            <w:left w:val="none" w:sz="0" w:space="0" w:color="auto"/>
            <w:bottom w:val="none" w:sz="0" w:space="0" w:color="auto"/>
            <w:right w:val="none" w:sz="0" w:space="0" w:color="auto"/>
          </w:divBdr>
        </w:div>
        <w:div w:id="1556743798">
          <w:marLeft w:val="0"/>
          <w:marRight w:val="0"/>
          <w:marTop w:val="0"/>
          <w:marBottom w:val="0"/>
          <w:divBdr>
            <w:top w:val="none" w:sz="0" w:space="0" w:color="auto"/>
            <w:left w:val="none" w:sz="0" w:space="0" w:color="auto"/>
            <w:bottom w:val="none" w:sz="0" w:space="0" w:color="auto"/>
            <w:right w:val="none" w:sz="0" w:space="0" w:color="auto"/>
          </w:divBdr>
        </w:div>
        <w:div w:id="1526285324">
          <w:marLeft w:val="0"/>
          <w:marRight w:val="0"/>
          <w:marTop w:val="0"/>
          <w:marBottom w:val="0"/>
          <w:divBdr>
            <w:top w:val="none" w:sz="0" w:space="0" w:color="auto"/>
            <w:left w:val="none" w:sz="0" w:space="0" w:color="auto"/>
            <w:bottom w:val="none" w:sz="0" w:space="0" w:color="auto"/>
            <w:right w:val="none" w:sz="0" w:space="0" w:color="auto"/>
          </w:divBdr>
        </w:div>
        <w:div w:id="382141526">
          <w:marLeft w:val="0"/>
          <w:marRight w:val="0"/>
          <w:marTop w:val="0"/>
          <w:marBottom w:val="0"/>
          <w:divBdr>
            <w:top w:val="none" w:sz="0" w:space="0" w:color="auto"/>
            <w:left w:val="none" w:sz="0" w:space="0" w:color="auto"/>
            <w:bottom w:val="none" w:sz="0" w:space="0" w:color="auto"/>
            <w:right w:val="none" w:sz="0" w:space="0" w:color="auto"/>
          </w:divBdr>
        </w:div>
        <w:div w:id="1688292188">
          <w:marLeft w:val="0"/>
          <w:marRight w:val="0"/>
          <w:marTop w:val="0"/>
          <w:marBottom w:val="0"/>
          <w:divBdr>
            <w:top w:val="none" w:sz="0" w:space="0" w:color="auto"/>
            <w:left w:val="none" w:sz="0" w:space="0" w:color="auto"/>
            <w:bottom w:val="none" w:sz="0" w:space="0" w:color="auto"/>
            <w:right w:val="none" w:sz="0" w:space="0" w:color="auto"/>
          </w:divBdr>
        </w:div>
        <w:div w:id="806244460">
          <w:marLeft w:val="0"/>
          <w:marRight w:val="0"/>
          <w:marTop w:val="0"/>
          <w:marBottom w:val="0"/>
          <w:divBdr>
            <w:top w:val="none" w:sz="0" w:space="0" w:color="auto"/>
            <w:left w:val="none" w:sz="0" w:space="0" w:color="auto"/>
            <w:bottom w:val="none" w:sz="0" w:space="0" w:color="auto"/>
            <w:right w:val="none" w:sz="0" w:space="0" w:color="auto"/>
          </w:divBdr>
        </w:div>
        <w:div w:id="1395350752">
          <w:marLeft w:val="0"/>
          <w:marRight w:val="0"/>
          <w:marTop w:val="0"/>
          <w:marBottom w:val="0"/>
          <w:divBdr>
            <w:top w:val="none" w:sz="0" w:space="0" w:color="auto"/>
            <w:left w:val="none" w:sz="0" w:space="0" w:color="auto"/>
            <w:bottom w:val="none" w:sz="0" w:space="0" w:color="auto"/>
            <w:right w:val="none" w:sz="0" w:space="0" w:color="auto"/>
          </w:divBdr>
        </w:div>
        <w:div w:id="343898630">
          <w:marLeft w:val="0"/>
          <w:marRight w:val="0"/>
          <w:marTop w:val="0"/>
          <w:marBottom w:val="0"/>
          <w:divBdr>
            <w:top w:val="none" w:sz="0" w:space="0" w:color="auto"/>
            <w:left w:val="none" w:sz="0" w:space="0" w:color="auto"/>
            <w:bottom w:val="none" w:sz="0" w:space="0" w:color="auto"/>
            <w:right w:val="none" w:sz="0" w:space="0" w:color="auto"/>
          </w:divBdr>
        </w:div>
        <w:div w:id="1551847491">
          <w:marLeft w:val="0"/>
          <w:marRight w:val="0"/>
          <w:marTop w:val="0"/>
          <w:marBottom w:val="0"/>
          <w:divBdr>
            <w:top w:val="none" w:sz="0" w:space="0" w:color="auto"/>
            <w:left w:val="none" w:sz="0" w:space="0" w:color="auto"/>
            <w:bottom w:val="none" w:sz="0" w:space="0" w:color="auto"/>
            <w:right w:val="none" w:sz="0" w:space="0" w:color="auto"/>
          </w:divBdr>
        </w:div>
        <w:div w:id="1216938074">
          <w:marLeft w:val="0"/>
          <w:marRight w:val="0"/>
          <w:marTop w:val="0"/>
          <w:marBottom w:val="0"/>
          <w:divBdr>
            <w:top w:val="none" w:sz="0" w:space="0" w:color="auto"/>
            <w:left w:val="none" w:sz="0" w:space="0" w:color="auto"/>
            <w:bottom w:val="none" w:sz="0" w:space="0" w:color="auto"/>
            <w:right w:val="none" w:sz="0" w:space="0" w:color="auto"/>
          </w:divBdr>
        </w:div>
        <w:div w:id="222300623">
          <w:marLeft w:val="0"/>
          <w:marRight w:val="0"/>
          <w:marTop w:val="0"/>
          <w:marBottom w:val="0"/>
          <w:divBdr>
            <w:top w:val="none" w:sz="0" w:space="0" w:color="auto"/>
            <w:left w:val="none" w:sz="0" w:space="0" w:color="auto"/>
            <w:bottom w:val="none" w:sz="0" w:space="0" w:color="auto"/>
            <w:right w:val="none" w:sz="0" w:space="0" w:color="auto"/>
          </w:divBdr>
        </w:div>
        <w:div w:id="1289821807">
          <w:marLeft w:val="0"/>
          <w:marRight w:val="0"/>
          <w:marTop w:val="0"/>
          <w:marBottom w:val="0"/>
          <w:divBdr>
            <w:top w:val="none" w:sz="0" w:space="0" w:color="auto"/>
            <w:left w:val="none" w:sz="0" w:space="0" w:color="auto"/>
            <w:bottom w:val="none" w:sz="0" w:space="0" w:color="auto"/>
            <w:right w:val="none" w:sz="0" w:space="0" w:color="auto"/>
          </w:divBdr>
        </w:div>
        <w:div w:id="413092771">
          <w:marLeft w:val="0"/>
          <w:marRight w:val="0"/>
          <w:marTop w:val="0"/>
          <w:marBottom w:val="0"/>
          <w:divBdr>
            <w:top w:val="none" w:sz="0" w:space="0" w:color="auto"/>
            <w:left w:val="none" w:sz="0" w:space="0" w:color="auto"/>
            <w:bottom w:val="none" w:sz="0" w:space="0" w:color="auto"/>
            <w:right w:val="none" w:sz="0" w:space="0" w:color="auto"/>
          </w:divBdr>
        </w:div>
        <w:div w:id="951862058">
          <w:marLeft w:val="0"/>
          <w:marRight w:val="0"/>
          <w:marTop w:val="0"/>
          <w:marBottom w:val="0"/>
          <w:divBdr>
            <w:top w:val="none" w:sz="0" w:space="0" w:color="auto"/>
            <w:left w:val="none" w:sz="0" w:space="0" w:color="auto"/>
            <w:bottom w:val="none" w:sz="0" w:space="0" w:color="auto"/>
            <w:right w:val="none" w:sz="0" w:space="0" w:color="auto"/>
          </w:divBdr>
        </w:div>
        <w:div w:id="1320697724">
          <w:marLeft w:val="0"/>
          <w:marRight w:val="0"/>
          <w:marTop w:val="0"/>
          <w:marBottom w:val="0"/>
          <w:divBdr>
            <w:top w:val="none" w:sz="0" w:space="0" w:color="auto"/>
            <w:left w:val="none" w:sz="0" w:space="0" w:color="auto"/>
            <w:bottom w:val="none" w:sz="0" w:space="0" w:color="auto"/>
            <w:right w:val="none" w:sz="0" w:space="0" w:color="auto"/>
          </w:divBdr>
        </w:div>
        <w:div w:id="108547619">
          <w:marLeft w:val="0"/>
          <w:marRight w:val="0"/>
          <w:marTop w:val="0"/>
          <w:marBottom w:val="0"/>
          <w:divBdr>
            <w:top w:val="none" w:sz="0" w:space="0" w:color="auto"/>
            <w:left w:val="none" w:sz="0" w:space="0" w:color="auto"/>
            <w:bottom w:val="none" w:sz="0" w:space="0" w:color="auto"/>
            <w:right w:val="none" w:sz="0" w:space="0" w:color="auto"/>
          </w:divBdr>
        </w:div>
        <w:div w:id="1173689784">
          <w:marLeft w:val="0"/>
          <w:marRight w:val="0"/>
          <w:marTop w:val="0"/>
          <w:marBottom w:val="0"/>
          <w:divBdr>
            <w:top w:val="none" w:sz="0" w:space="0" w:color="auto"/>
            <w:left w:val="none" w:sz="0" w:space="0" w:color="auto"/>
            <w:bottom w:val="none" w:sz="0" w:space="0" w:color="auto"/>
            <w:right w:val="none" w:sz="0" w:space="0" w:color="auto"/>
          </w:divBdr>
        </w:div>
        <w:div w:id="1294021238">
          <w:marLeft w:val="0"/>
          <w:marRight w:val="0"/>
          <w:marTop w:val="0"/>
          <w:marBottom w:val="0"/>
          <w:divBdr>
            <w:top w:val="none" w:sz="0" w:space="0" w:color="auto"/>
            <w:left w:val="none" w:sz="0" w:space="0" w:color="auto"/>
            <w:bottom w:val="none" w:sz="0" w:space="0" w:color="auto"/>
            <w:right w:val="none" w:sz="0" w:space="0" w:color="auto"/>
          </w:divBdr>
        </w:div>
        <w:div w:id="1632125231">
          <w:marLeft w:val="0"/>
          <w:marRight w:val="0"/>
          <w:marTop w:val="0"/>
          <w:marBottom w:val="0"/>
          <w:divBdr>
            <w:top w:val="none" w:sz="0" w:space="0" w:color="auto"/>
            <w:left w:val="none" w:sz="0" w:space="0" w:color="auto"/>
            <w:bottom w:val="none" w:sz="0" w:space="0" w:color="auto"/>
            <w:right w:val="none" w:sz="0" w:space="0" w:color="auto"/>
          </w:divBdr>
        </w:div>
        <w:div w:id="1411150103">
          <w:marLeft w:val="0"/>
          <w:marRight w:val="0"/>
          <w:marTop w:val="0"/>
          <w:marBottom w:val="0"/>
          <w:divBdr>
            <w:top w:val="none" w:sz="0" w:space="0" w:color="auto"/>
            <w:left w:val="none" w:sz="0" w:space="0" w:color="auto"/>
            <w:bottom w:val="none" w:sz="0" w:space="0" w:color="auto"/>
            <w:right w:val="none" w:sz="0" w:space="0" w:color="auto"/>
          </w:divBdr>
        </w:div>
        <w:div w:id="958730891">
          <w:marLeft w:val="0"/>
          <w:marRight w:val="0"/>
          <w:marTop w:val="0"/>
          <w:marBottom w:val="0"/>
          <w:divBdr>
            <w:top w:val="none" w:sz="0" w:space="0" w:color="auto"/>
            <w:left w:val="none" w:sz="0" w:space="0" w:color="auto"/>
            <w:bottom w:val="none" w:sz="0" w:space="0" w:color="auto"/>
            <w:right w:val="none" w:sz="0" w:space="0" w:color="auto"/>
          </w:divBdr>
        </w:div>
        <w:div w:id="1575386703">
          <w:marLeft w:val="0"/>
          <w:marRight w:val="0"/>
          <w:marTop w:val="0"/>
          <w:marBottom w:val="0"/>
          <w:divBdr>
            <w:top w:val="none" w:sz="0" w:space="0" w:color="auto"/>
            <w:left w:val="none" w:sz="0" w:space="0" w:color="auto"/>
            <w:bottom w:val="none" w:sz="0" w:space="0" w:color="auto"/>
            <w:right w:val="none" w:sz="0" w:space="0" w:color="auto"/>
          </w:divBdr>
        </w:div>
        <w:div w:id="1431731602">
          <w:marLeft w:val="0"/>
          <w:marRight w:val="0"/>
          <w:marTop w:val="0"/>
          <w:marBottom w:val="0"/>
          <w:divBdr>
            <w:top w:val="none" w:sz="0" w:space="0" w:color="auto"/>
            <w:left w:val="none" w:sz="0" w:space="0" w:color="auto"/>
            <w:bottom w:val="none" w:sz="0" w:space="0" w:color="auto"/>
            <w:right w:val="none" w:sz="0" w:space="0" w:color="auto"/>
          </w:divBdr>
        </w:div>
        <w:div w:id="1977222981">
          <w:marLeft w:val="0"/>
          <w:marRight w:val="0"/>
          <w:marTop w:val="0"/>
          <w:marBottom w:val="0"/>
          <w:divBdr>
            <w:top w:val="none" w:sz="0" w:space="0" w:color="auto"/>
            <w:left w:val="none" w:sz="0" w:space="0" w:color="auto"/>
            <w:bottom w:val="none" w:sz="0" w:space="0" w:color="auto"/>
            <w:right w:val="none" w:sz="0" w:space="0" w:color="auto"/>
          </w:divBdr>
        </w:div>
        <w:div w:id="1527676885">
          <w:marLeft w:val="0"/>
          <w:marRight w:val="0"/>
          <w:marTop w:val="0"/>
          <w:marBottom w:val="0"/>
          <w:divBdr>
            <w:top w:val="none" w:sz="0" w:space="0" w:color="auto"/>
            <w:left w:val="none" w:sz="0" w:space="0" w:color="auto"/>
            <w:bottom w:val="none" w:sz="0" w:space="0" w:color="auto"/>
            <w:right w:val="none" w:sz="0" w:space="0" w:color="auto"/>
          </w:divBdr>
        </w:div>
        <w:div w:id="1056273659">
          <w:marLeft w:val="0"/>
          <w:marRight w:val="0"/>
          <w:marTop w:val="0"/>
          <w:marBottom w:val="0"/>
          <w:divBdr>
            <w:top w:val="none" w:sz="0" w:space="0" w:color="auto"/>
            <w:left w:val="none" w:sz="0" w:space="0" w:color="auto"/>
            <w:bottom w:val="none" w:sz="0" w:space="0" w:color="auto"/>
            <w:right w:val="none" w:sz="0" w:space="0" w:color="auto"/>
          </w:divBdr>
        </w:div>
        <w:div w:id="1612711833">
          <w:marLeft w:val="0"/>
          <w:marRight w:val="0"/>
          <w:marTop w:val="0"/>
          <w:marBottom w:val="0"/>
          <w:divBdr>
            <w:top w:val="none" w:sz="0" w:space="0" w:color="auto"/>
            <w:left w:val="none" w:sz="0" w:space="0" w:color="auto"/>
            <w:bottom w:val="none" w:sz="0" w:space="0" w:color="auto"/>
            <w:right w:val="none" w:sz="0" w:space="0" w:color="auto"/>
          </w:divBdr>
        </w:div>
        <w:div w:id="2139373213">
          <w:marLeft w:val="0"/>
          <w:marRight w:val="0"/>
          <w:marTop w:val="0"/>
          <w:marBottom w:val="0"/>
          <w:divBdr>
            <w:top w:val="none" w:sz="0" w:space="0" w:color="auto"/>
            <w:left w:val="none" w:sz="0" w:space="0" w:color="auto"/>
            <w:bottom w:val="none" w:sz="0" w:space="0" w:color="auto"/>
            <w:right w:val="none" w:sz="0" w:space="0" w:color="auto"/>
          </w:divBdr>
        </w:div>
        <w:div w:id="393746302">
          <w:marLeft w:val="0"/>
          <w:marRight w:val="0"/>
          <w:marTop w:val="0"/>
          <w:marBottom w:val="0"/>
          <w:divBdr>
            <w:top w:val="none" w:sz="0" w:space="0" w:color="auto"/>
            <w:left w:val="none" w:sz="0" w:space="0" w:color="auto"/>
            <w:bottom w:val="none" w:sz="0" w:space="0" w:color="auto"/>
            <w:right w:val="none" w:sz="0" w:space="0" w:color="auto"/>
          </w:divBdr>
        </w:div>
        <w:div w:id="1180047032">
          <w:marLeft w:val="0"/>
          <w:marRight w:val="0"/>
          <w:marTop w:val="0"/>
          <w:marBottom w:val="0"/>
          <w:divBdr>
            <w:top w:val="none" w:sz="0" w:space="0" w:color="auto"/>
            <w:left w:val="none" w:sz="0" w:space="0" w:color="auto"/>
            <w:bottom w:val="none" w:sz="0" w:space="0" w:color="auto"/>
            <w:right w:val="none" w:sz="0" w:space="0" w:color="auto"/>
          </w:divBdr>
        </w:div>
        <w:div w:id="726807287">
          <w:marLeft w:val="0"/>
          <w:marRight w:val="0"/>
          <w:marTop w:val="0"/>
          <w:marBottom w:val="0"/>
          <w:divBdr>
            <w:top w:val="none" w:sz="0" w:space="0" w:color="auto"/>
            <w:left w:val="none" w:sz="0" w:space="0" w:color="auto"/>
            <w:bottom w:val="none" w:sz="0" w:space="0" w:color="auto"/>
            <w:right w:val="none" w:sz="0" w:space="0" w:color="auto"/>
          </w:divBdr>
        </w:div>
        <w:div w:id="1197885377">
          <w:marLeft w:val="0"/>
          <w:marRight w:val="0"/>
          <w:marTop w:val="0"/>
          <w:marBottom w:val="0"/>
          <w:divBdr>
            <w:top w:val="none" w:sz="0" w:space="0" w:color="auto"/>
            <w:left w:val="none" w:sz="0" w:space="0" w:color="auto"/>
            <w:bottom w:val="none" w:sz="0" w:space="0" w:color="auto"/>
            <w:right w:val="none" w:sz="0" w:space="0" w:color="auto"/>
          </w:divBdr>
        </w:div>
        <w:div w:id="1382510385">
          <w:marLeft w:val="0"/>
          <w:marRight w:val="0"/>
          <w:marTop w:val="0"/>
          <w:marBottom w:val="0"/>
          <w:divBdr>
            <w:top w:val="none" w:sz="0" w:space="0" w:color="auto"/>
            <w:left w:val="none" w:sz="0" w:space="0" w:color="auto"/>
            <w:bottom w:val="none" w:sz="0" w:space="0" w:color="auto"/>
            <w:right w:val="none" w:sz="0" w:space="0" w:color="auto"/>
          </w:divBdr>
        </w:div>
        <w:div w:id="1413087811">
          <w:marLeft w:val="0"/>
          <w:marRight w:val="0"/>
          <w:marTop w:val="0"/>
          <w:marBottom w:val="0"/>
          <w:divBdr>
            <w:top w:val="none" w:sz="0" w:space="0" w:color="auto"/>
            <w:left w:val="none" w:sz="0" w:space="0" w:color="auto"/>
            <w:bottom w:val="none" w:sz="0" w:space="0" w:color="auto"/>
            <w:right w:val="none" w:sz="0" w:space="0" w:color="auto"/>
          </w:divBdr>
        </w:div>
        <w:div w:id="1403790810">
          <w:marLeft w:val="0"/>
          <w:marRight w:val="0"/>
          <w:marTop w:val="0"/>
          <w:marBottom w:val="0"/>
          <w:divBdr>
            <w:top w:val="none" w:sz="0" w:space="0" w:color="auto"/>
            <w:left w:val="none" w:sz="0" w:space="0" w:color="auto"/>
            <w:bottom w:val="none" w:sz="0" w:space="0" w:color="auto"/>
            <w:right w:val="none" w:sz="0" w:space="0" w:color="auto"/>
          </w:divBdr>
        </w:div>
        <w:div w:id="543904432">
          <w:marLeft w:val="0"/>
          <w:marRight w:val="0"/>
          <w:marTop w:val="0"/>
          <w:marBottom w:val="0"/>
          <w:divBdr>
            <w:top w:val="none" w:sz="0" w:space="0" w:color="auto"/>
            <w:left w:val="none" w:sz="0" w:space="0" w:color="auto"/>
            <w:bottom w:val="none" w:sz="0" w:space="0" w:color="auto"/>
            <w:right w:val="none" w:sz="0" w:space="0" w:color="auto"/>
          </w:divBdr>
        </w:div>
        <w:div w:id="1263686019">
          <w:marLeft w:val="0"/>
          <w:marRight w:val="0"/>
          <w:marTop w:val="0"/>
          <w:marBottom w:val="0"/>
          <w:divBdr>
            <w:top w:val="none" w:sz="0" w:space="0" w:color="auto"/>
            <w:left w:val="none" w:sz="0" w:space="0" w:color="auto"/>
            <w:bottom w:val="none" w:sz="0" w:space="0" w:color="auto"/>
            <w:right w:val="none" w:sz="0" w:space="0" w:color="auto"/>
          </w:divBdr>
        </w:div>
        <w:div w:id="679047976">
          <w:marLeft w:val="0"/>
          <w:marRight w:val="0"/>
          <w:marTop w:val="0"/>
          <w:marBottom w:val="0"/>
          <w:divBdr>
            <w:top w:val="none" w:sz="0" w:space="0" w:color="auto"/>
            <w:left w:val="none" w:sz="0" w:space="0" w:color="auto"/>
            <w:bottom w:val="none" w:sz="0" w:space="0" w:color="auto"/>
            <w:right w:val="none" w:sz="0" w:space="0" w:color="auto"/>
          </w:divBdr>
        </w:div>
        <w:div w:id="2012367613">
          <w:marLeft w:val="0"/>
          <w:marRight w:val="0"/>
          <w:marTop w:val="0"/>
          <w:marBottom w:val="0"/>
          <w:divBdr>
            <w:top w:val="none" w:sz="0" w:space="0" w:color="auto"/>
            <w:left w:val="none" w:sz="0" w:space="0" w:color="auto"/>
            <w:bottom w:val="none" w:sz="0" w:space="0" w:color="auto"/>
            <w:right w:val="none" w:sz="0" w:space="0" w:color="auto"/>
          </w:divBdr>
        </w:div>
        <w:div w:id="1714159773">
          <w:marLeft w:val="0"/>
          <w:marRight w:val="0"/>
          <w:marTop w:val="0"/>
          <w:marBottom w:val="0"/>
          <w:divBdr>
            <w:top w:val="none" w:sz="0" w:space="0" w:color="auto"/>
            <w:left w:val="none" w:sz="0" w:space="0" w:color="auto"/>
            <w:bottom w:val="none" w:sz="0" w:space="0" w:color="auto"/>
            <w:right w:val="none" w:sz="0" w:space="0" w:color="auto"/>
          </w:divBdr>
        </w:div>
        <w:div w:id="27142953">
          <w:marLeft w:val="0"/>
          <w:marRight w:val="0"/>
          <w:marTop w:val="0"/>
          <w:marBottom w:val="0"/>
          <w:divBdr>
            <w:top w:val="none" w:sz="0" w:space="0" w:color="auto"/>
            <w:left w:val="none" w:sz="0" w:space="0" w:color="auto"/>
            <w:bottom w:val="none" w:sz="0" w:space="0" w:color="auto"/>
            <w:right w:val="none" w:sz="0" w:space="0" w:color="auto"/>
          </w:divBdr>
        </w:div>
        <w:div w:id="1804545391">
          <w:marLeft w:val="0"/>
          <w:marRight w:val="0"/>
          <w:marTop w:val="0"/>
          <w:marBottom w:val="0"/>
          <w:divBdr>
            <w:top w:val="none" w:sz="0" w:space="0" w:color="auto"/>
            <w:left w:val="none" w:sz="0" w:space="0" w:color="auto"/>
            <w:bottom w:val="none" w:sz="0" w:space="0" w:color="auto"/>
            <w:right w:val="none" w:sz="0" w:space="0" w:color="auto"/>
          </w:divBdr>
        </w:div>
        <w:div w:id="196938967">
          <w:marLeft w:val="0"/>
          <w:marRight w:val="0"/>
          <w:marTop w:val="0"/>
          <w:marBottom w:val="0"/>
          <w:divBdr>
            <w:top w:val="none" w:sz="0" w:space="0" w:color="auto"/>
            <w:left w:val="none" w:sz="0" w:space="0" w:color="auto"/>
            <w:bottom w:val="none" w:sz="0" w:space="0" w:color="auto"/>
            <w:right w:val="none" w:sz="0" w:space="0" w:color="auto"/>
          </w:divBdr>
        </w:div>
        <w:div w:id="824975384">
          <w:marLeft w:val="0"/>
          <w:marRight w:val="0"/>
          <w:marTop w:val="0"/>
          <w:marBottom w:val="0"/>
          <w:divBdr>
            <w:top w:val="none" w:sz="0" w:space="0" w:color="auto"/>
            <w:left w:val="none" w:sz="0" w:space="0" w:color="auto"/>
            <w:bottom w:val="none" w:sz="0" w:space="0" w:color="auto"/>
            <w:right w:val="none" w:sz="0" w:space="0" w:color="auto"/>
          </w:divBdr>
        </w:div>
        <w:div w:id="959414066">
          <w:marLeft w:val="0"/>
          <w:marRight w:val="0"/>
          <w:marTop w:val="0"/>
          <w:marBottom w:val="0"/>
          <w:divBdr>
            <w:top w:val="none" w:sz="0" w:space="0" w:color="auto"/>
            <w:left w:val="none" w:sz="0" w:space="0" w:color="auto"/>
            <w:bottom w:val="none" w:sz="0" w:space="0" w:color="auto"/>
            <w:right w:val="none" w:sz="0" w:space="0" w:color="auto"/>
          </w:divBdr>
        </w:div>
        <w:div w:id="1405446076">
          <w:marLeft w:val="0"/>
          <w:marRight w:val="0"/>
          <w:marTop w:val="0"/>
          <w:marBottom w:val="0"/>
          <w:divBdr>
            <w:top w:val="none" w:sz="0" w:space="0" w:color="auto"/>
            <w:left w:val="none" w:sz="0" w:space="0" w:color="auto"/>
            <w:bottom w:val="none" w:sz="0" w:space="0" w:color="auto"/>
            <w:right w:val="none" w:sz="0" w:space="0" w:color="auto"/>
          </w:divBdr>
        </w:div>
        <w:div w:id="1273513917">
          <w:marLeft w:val="0"/>
          <w:marRight w:val="0"/>
          <w:marTop w:val="0"/>
          <w:marBottom w:val="0"/>
          <w:divBdr>
            <w:top w:val="none" w:sz="0" w:space="0" w:color="auto"/>
            <w:left w:val="none" w:sz="0" w:space="0" w:color="auto"/>
            <w:bottom w:val="none" w:sz="0" w:space="0" w:color="auto"/>
            <w:right w:val="none" w:sz="0" w:space="0" w:color="auto"/>
          </w:divBdr>
        </w:div>
        <w:div w:id="911308335">
          <w:marLeft w:val="0"/>
          <w:marRight w:val="0"/>
          <w:marTop w:val="0"/>
          <w:marBottom w:val="0"/>
          <w:divBdr>
            <w:top w:val="none" w:sz="0" w:space="0" w:color="auto"/>
            <w:left w:val="none" w:sz="0" w:space="0" w:color="auto"/>
            <w:bottom w:val="none" w:sz="0" w:space="0" w:color="auto"/>
            <w:right w:val="none" w:sz="0" w:space="0" w:color="auto"/>
          </w:divBdr>
        </w:div>
        <w:div w:id="465858697">
          <w:marLeft w:val="0"/>
          <w:marRight w:val="0"/>
          <w:marTop w:val="0"/>
          <w:marBottom w:val="0"/>
          <w:divBdr>
            <w:top w:val="none" w:sz="0" w:space="0" w:color="auto"/>
            <w:left w:val="none" w:sz="0" w:space="0" w:color="auto"/>
            <w:bottom w:val="none" w:sz="0" w:space="0" w:color="auto"/>
            <w:right w:val="none" w:sz="0" w:space="0" w:color="auto"/>
          </w:divBdr>
        </w:div>
        <w:div w:id="1387486924">
          <w:marLeft w:val="0"/>
          <w:marRight w:val="0"/>
          <w:marTop w:val="0"/>
          <w:marBottom w:val="0"/>
          <w:divBdr>
            <w:top w:val="none" w:sz="0" w:space="0" w:color="auto"/>
            <w:left w:val="none" w:sz="0" w:space="0" w:color="auto"/>
            <w:bottom w:val="none" w:sz="0" w:space="0" w:color="auto"/>
            <w:right w:val="none" w:sz="0" w:space="0" w:color="auto"/>
          </w:divBdr>
        </w:div>
        <w:div w:id="1396660982">
          <w:marLeft w:val="0"/>
          <w:marRight w:val="0"/>
          <w:marTop w:val="0"/>
          <w:marBottom w:val="0"/>
          <w:divBdr>
            <w:top w:val="none" w:sz="0" w:space="0" w:color="auto"/>
            <w:left w:val="none" w:sz="0" w:space="0" w:color="auto"/>
            <w:bottom w:val="none" w:sz="0" w:space="0" w:color="auto"/>
            <w:right w:val="none" w:sz="0" w:space="0" w:color="auto"/>
          </w:divBdr>
        </w:div>
        <w:div w:id="689330795">
          <w:marLeft w:val="0"/>
          <w:marRight w:val="0"/>
          <w:marTop w:val="0"/>
          <w:marBottom w:val="0"/>
          <w:divBdr>
            <w:top w:val="none" w:sz="0" w:space="0" w:color="auto"/>
            <w:left w:val="none" w:sz="0" w:space="0" w:color="auto"/>
            <w:bottom w:val="none" w:sz="0" w:space="0" w:color="auto"/>
            <w:right w:val="none" w:sz="0" w:space="0" w:color="auto"/>
          </w:divBdr>
        </w:div>
        <w:div w:id="1702436345">
          <w:marLeft w:val="0"/>
          <w:marRight w:val="0"/>
          <w:marTop w:val="0"/>
          <w:marBottom w:val="0"/>
          <w:divBdr>
            <w:top w:val="none" w:sz="0" w:space="0" w:color="auto"/>
            <w:left w:val="none" w:sz="0" w:space="0" w:color="auto"/>
            <w:bottom w:val="none" w:sz="0" w:space="0" w:color="auto"/>
            <w:right w:val="none" w:sz="0" w:space="0" w:color="auto"/>
          </w:divBdr>
        </w:div>
        <w:div w:id="1885479681">
          <w:marLeft w:val="0"/>
          <w:marRight w:val="0"/>
          <w:marTop w:val="0"/>
          <w:marBottom w:val="0"/>
          <w:divBdr>
            <w:top w:val="none" w:sz="0" w:space="0" w:color="auto"/>
            <w:left w:val="none" w:sz="0" w:space="0" w:color="auto"/>
            <w:bottom w:val="none" w:sz="0" w:space="0" w:color="auto"/>
            <w:right w:val="none" w:sz="0" w:space="0" w:color="auto"/>
          </w:divBdr>
        </w:div>
        <w:div w:id="1906531744">
          <w:marLeft w:val="0"/>
          <w:marRight w:val="0"/>
          <w:marTop w:val="0"/>
          <w:marBottom w:val="0"/>
          <w:divBdr>
            <w:top w:val="none" w:sz="0" w:space="0" w:color="auto"/>
            <w:left w:val="none" w:sz="0" w:space="0" w:color="auto"/>
            <w:bottom w:val="none" w:sz="0" w:space="0" w:color="auto"/>
            <w:right w:val="none" w:sz="0" w:space="0" w:color="auto"/>
          </w:divBdr>
        </w:div>
        <w:div w:id="1553730815">
          <w:marLeft w:val="0"/>
          <w:marRight w:val="0"/>
          <w:marTop w:val="0"/>
          <w:marBottom w:val="0"/>
          <w:divBdr>
            <w:top w:val="none" w:sz="0" w:space="0" w:color="auto"/>
            <w:left w:val="none" w:sz="0" w:space="0" w:color="auto"/>
            <w:bottom w:val="none" w:sz="0" w:space="0" w:color="auto"/>
            <w:right w:val="none" w:sz="0" w:space="0" w:color="auto"/>
          </w:divBdr>
        </w:div>
        <w:div w:id="483357830">
          <w:marLeft w:val="0"/>
          <w:marRight w:val="0"/>
          <w:marTop w:val="0"/>
          <w:marBottom w:val="0"/>
          <w:divBdr>
            <w:top w:val="none" w:sz="0" w:space="0" w:color="auto"/>
            <w:left w:val="none" w:sz="0" w:space="0" w:color="auto"/>
            <w:bottom w:val="none" w:sz="0" w:space="0" w:color="auto"/>
            <w:right w:val="none" w:sz="0" w:space="0" w:color="auto"/>
          </w:divBdr>
        </w:div>
        <w:div w:id="1454058681">
          <w:marLeft w:val="0"/>
          <w:marRight w:val="0"/>
          <w:marTop w:val="0"/>
          <w:marBottom w:val="0"/>
          <w:divBdr>
            <w:top w:val="none" w:sz="0" w:space="0" w:color="auto"/>
            <w:left w:val="none" w:sz="0" w:space="0" w:color="auto"/>
            <w:bottom w:val="none" w:sz="0" w:space="0" w:color="auto"/>
            <w:right w:val="none" w:sz="0" w:space="0" w:color="auto"/>
          </w:divBdr>
        </w:div>
        <w:div w:id="1568689733">
          <w:marLeft w:val="0"/>
          <w:marRight w:val="0"/>
          <w:marTop w:val="0"/>
          <w:marBottom w:val="0"/>
          <w:divBdr>
            <w:top w:val="none" w:sz="0" w:space="0" w:color="auto"/>
            <w:left w:val="none" w:sz="0" w:space="0" w:color="auto"/>
            <w:bottom w:val="none" w:sz="0" w:space="0" w:color="auto"/>
            <w:right w:val="none" w:sz="0" w:space="0" w:color="auto"/>
          </w:divBdr>
        </w:div>
        <w:div w:id="1162890860">
          <w:marLeft w:val="0"/>
          <w:marRight w:val="0"/>
          <w:marTop w:val="0"/>
          <w:marBottom w:val="0"/>
          <w:divBdr>
            <w:top w:val="none" w:sz="0" w:space="0" w:color="auto"/>
            <w:left w:val="none" w:sz="0" w:space="0" w:color="auto"/>
            <w:bottom w:val="none" w:sz="0" w:space="0" w:color="auto"/>
            <w:right w:val="none" w:sz="0" w:space="0" w:color="auto"/>
          </w:divBdr>
        </w:div>
        <w:div w:id="589236902">
          <w:marLeft w:val="0"/>
          <w:marRight w:val="0"/>
          <w:marTop w:val="0"/>
          <w:marBottom w:val="0"/>
          <w:divBdr>
            <w:top w:val="none" w:sz="0" w:space="0" w:color="auto"/>
            <w:left w:val="none" w:sz="0" w:space="0" w:color="auto"/>
            <w:bottom w:val="none" w:sz="0" w:space="0" w:color="auto"/>
            <w:right w:val="none" w:sz="0" w:space="0" w:color="auto"/>
          </w:divBdr>
        </w:div>
        <w:div w:id="39020495">
          <w:marLeft w:val="0"/>
          <w:marRight w:val="0"/>
          <w:marTop w:val="0"/>
          <w:marBottom w:val="0"/>
          <w:divBdr>
            <w:top w:val="none" w:sz="0" w:space="0" w:color="auto"/>
            <w:left w:val="none" w:sz="0" w:space="0" w:color="auto"/>
            <w:bottom w:val="none" w:sz="0" w:space="0" w:color="auto"/>
            <w:right w:val="none" w:sz="0" w:space="0" w:color="auto"/>
          </w:divBdr>
        </w:div>
        <w:div w:id="393703557">
          <w:marLeft w:val="0"/>
          <w:marRight w:val="0"/>
          <w:marTop w:val="0"/>
          <w:marBottom w:val="0"/>
          <w:divBdr>
            <w:top w:val="none" w:sz="0" w:space="0" w:color="auto"/>
            <w:left w:val="none" w:sz="0" w:space="0" w:color="auto"/>
            <w:bottom w:val="none" w:sz="0" w:space="0" w:color="auto"/>
            <w:right w:val="none" w:sz="0" w:space="0" w:color="auto"/>
          </w:divBdr>
        </w:div>
        <w:div w:id="939946390">
          <w:marLeft w:val="0"/>
          <w:marRight w:val="0"/>
          <w:marTop w:val="0"/>
          <w:marBottom w:val="0"/>
          <w:divBdr>
            <w:top w:val="none" w:sz="0" w:space="0" w:color="auto"/>
            <w:left w:val="none" w:sz="0" w:space="0" w:color="auto"/>
            <w:bottom w:val="none" w:sz="0" w:space="0" w:color="auto"/>
            <w:right w:val="none" w:sz="0" w:space="0" w:color="auto"/>
          </w:divBdr>
        </w:div>
        <w:div w:id="746657150">
          <w:marLeft w:val="0"/>
          <w:marRight w:val="0"/>
          <w:marTop w:val="0"/>
          <w:marBottom w:val="0"/>
          <w:divBdr>
            <w:top w:val="none" w:sz="0" w:space="0" w:color="auto"/>
            <w:left w:val="none" w:sz="0" w:space="0" w:color="auto"/>
            <w:bottom w:val="none" w:sz="0" w:space="0" w:color="auto"/>
            <w:right w:val="none" w:sz="0" w:space="0" w:color="auto"/>
          </w:divBdr>
        </w:div>
        <w:div w:id="229928401">
          <w:marLeft w:val="0"/>
          <w:marRight w:val="0"/>
          <w:marTop w:val="0"/>
          <w:marBottom w:val="0"/>
          <w:divBdr>
            <w:top w:val="none" w:sz="0" w:space="0" w:color="auto"/>
            <w:left w:val="none" w:sz="0" w:space="0" w:color="auto"/>
            <w:bottom w:val="none" w:sz="0" w:space="0" w:color="auto"/>
            <w:right w:val="none" w:sz="0" w:space="0" w:color="auto"/>
          </w:divBdr>
        </w:div>
        <w:div w:id="77096112">
          <w:marLeft w:val="0"/>
          <w:marRight w:val="0"/>
          <w:marTop w:val="0"/>
          <w:marBottom w:val="0"/>
          <w:divBdr>
            <w:top w:val="none" w:sz="0" w:space="0" w:color="auto"/>
            <w:left w:val="none" w:sz="0" w:space="0" w:color="auto"/>
            <w:bottom w:val="none" w:sz="0" w:space="0" w:color="auto"/>
            <w:right w:val="none" w:sz="0" w:space="0" w:color="auto"/>
          </w:divBdr>
        </w:div>
        <w:div w:id="1544975514">
          <w:marLeft w:val="0"/>
          <w:marRight w:val="0"/>
          <w:marTop w:val="0"/>
          <w:marBottom w:val="0"/>
          <w:divBdr>
            <w:top w:val="none" w:sz="0" w:space="0" w:color="auto"/>
            <w:left w:val="none" w:sz="0" w:space="0" w:color="auto"/>
            <w:bottom w:val="none" w:sz="0" w:space="0" w:color="auto"/>
            <w:right w:val="none" w:sz="0" w:space="0" w:color="auto"/>
          </w:divBdr>
        </w:div>
        <w:div w:id="1370373541">
          <w:marLeft w:val="0"/>
          <w:marRight w:val="0"/>
          <w:marTop w:val="0"/>
          <w:marBottom w:val="0"/>
          <w:divBdr>
            <w:top w:val="none" w:sz="0" w:space="0" w:color="auto"/>
            <w:left w:val="none" w:sz="0" w:space="0" w:color="auto"/>
            <w:bottom w:val="none" w:sz="0" w:space="0" w:color="auto"/>
            <w:right w:val="none" w:sz="0" w:space="0" w:color="auto"/>
          </w:divBdr>
        </w:div>
        <w:div w:id="1857228261">
          <w:marLeft w:val="0"/>
          <w:marRight w:val="0"/>
          <w:marTop w:val="0"/>
          <w:marBottom w:val="0"/>
          <w:divBdr>
            <w:top w:val="none" w:sz="0" w:space="0" w:color="auto"/>
            <w:left w:val="none" w:sz="0" w:space="0" w:color="auto"/>
            <w:bottom w:val="none" w:sz="0" w:space="0" w:color="auto"/>
            <w:right w:val="none" w:sz="0" w:space="0" w:color="auto"/>
          </w:divBdr>
        </w:div>
        <w:div w:id="385564381">
          <w:marLeft w:val="0"/>
          <w:marRight w:val="0"/>
          <w:marTop w:val="0"/>
          <w:marBottom w:val="0"/>
          <w:divBdr>
            <w:top w:val="none" w:sz="0" w:space="0" w:color="auto"/>
            <w:left w:val="none" w:sz="0" w:space="0" w:color="auto"/>
            <w:bottom w:val="none" w:sz="0" w:space="0" w:color="auto"/>
            <w:right w:val="none" w:sz="0" w:space="0" w:color="auto"/>
          </w:divBdr>
        </w:div>
        <w:div w:id="1116363512">
          <w:marLeft w:val="0"/>
          <w:marRight w:val="0"/>
          <w:marTop w:val="0"/>
          <w:marBottom w:val="0"/>
          <w:divBdr>
            <w:top w:val="none" w:sz="0" w:space="0" w:color="auto"/>
            <w:left w:val="none" w:sz="0" w:space="0" w:color="auto"/>
            <w:bottom w:val="none" w:sz="0" w:space="0" w:color="auto"/>
            <w:right w:val="none" w:sz="0" w:space="0" w:color="auto"/>
          </w:divBdr>
        </w:div>
        <w:div w:id="2144688593">
          <w:marLeft w:val="0"/>
          <w:marRight w:val="0"/>
          <w:marTop w:val="0"/>
          <w:marBottom w:val="0"/>
          <w:divBdr>
            <w:top w:val="none" w:sz="0" w:space="0" w:color="auto"/>
            <w:left w:val="none" w:sz="0" w:space="0" w:color="auto"/>
            <w:bottom w:val="none" w:sz="0" w:space="0" w:color="auto"/>
            <w:right w:val="none" w:sz="0" w:space="0" w:color="auto"/>
          </w:divBdr>
        </w:div>
        <w:div w:id="1475175476">
          <w:marLeft w:val="0"/>
          <w:marRight w:val="0"/>
          <w:marTop w:val="0"/>
          <w:marBottom w:val="0"/>
          <w:divBdr>
            <w:top w:val="none" w:sz="0" w:space="0" w:color="auto"/>
            <w:left w:val="none" w:sz="0" w:space="0" w:color="auto"/>
            <w:bottom w:val="none" w:sz="0" w:space="0" w:color="auto"/>
            <w:right w:val="none" w:sz="0" w:space="0" w:color="auto"/>
          </w:divBdr>
        </w:div>
      </w:divsChild>
    </w:div>
    <w:div w:id="886918883">
      <w:bodyDiv w:val="1"/>
      <w:marLeft w:val="0"/>
      <w:marRight w:val="0"/>
      <w:marTop w:val="0"/>
      <w:marBottom w:val="0"/>
      <w:divBdr>
        <w:top w:val="none" w:sz="0" w:space="0" w:color="auto"/>
        <w:left w:val="none" w:sz="0" w:space="0" w:color="auto"/>
        <w:bottom w:val="none" w:sz="0" w:space="0" w:color="auto"/>
        <w:right w:val="none" w:sz="0" w:space="0" w:color="auto"/>
      </w:divBdr>
      <w:divsChild>
        <w:div w:id="737166057">
          <w:marLeft w:val="0"/>
          <w:marRight w:val="0"/>
          <w:marTop w:val="0"/>
          <w:marBottom w:val="0"/>
          <w:divBdr>
            <w:top w:val="none" w:sz="0" w:space="0" w:color="auto"/>
            <w:left w:val="none" w:sz="0" w:space="0" w:color="auto"/>
            <w:bottom w:val="none" w:sz="0" w:space="0" w:color="auto"/>
            <w:right w:val="none" w:sz="0" w:space="0" w:color="auto"/>
          </w:divBdr>
        </w:div>
        <w:div w:id="658272499">
          <w:marLeft w:val="0"/>
          <w:marRight w:val="0"/>
          <w:marTop w:val="0"/>
          <w:marBottom w:val="0"/>
          <w:divBdr>
            <w:top w:val="none" w:sz="0" w:space="0" w:color="auto"/>
            <w:left w:val="none" w:sz="0" w:space="0" w:color="auto"/>
            <w:bottom w:val="none" w:sz="0" w:space="0" w:color="auto"/>
            <w:right w:val="none" w:sz="0" w:space="0" w:color="auto"/>
          </w:divBdr>
          <w:divsChild>
            <w:div w:id="1853520936">
              <w:marLeft w:val="0"/>
              <w:marRight w:val="0"/>
              <w:marTop w:val="0"/>
              <w:marBottom w:val="0"/>
              <w:divBdr>
                <w:top w:val="none" w:sz="0" w:space="0" w:color="auto"/>
                <w:left w:val="none" w:sz="0" w:space="0" w:color="auto"/>
                <w:bottom w:val="none" w:sz="0" w:space="0" w:color="auto"/>
                <w:right w:val="none" w:sz="0" w:space="0" w:color="auto"/>
              </w:divBdr>
              <w:divsChild>
                <w:div w:id="1830899300">
                  <w:marLeft w:val="0"/>
                  <w:marRight w:val="0"/>
                  <w:marTop w:val="0"/>
                  <w:marBottom w:val="0"/>
                  <w:divBdr>
                    <w:top w:val="none" w:sz="0" w:space="0" w:color="auto"/>
                    <w:left w:val="none" w:sz="0" w:space="0" w:color="auto"/>
                    <w:bottom w:val="none" w:sz="0" w:space="0" w:color="auto"/>
                    <w:right w:val="none" w:sz="0" w:space="0" w:color="auto"/>
                  </w:divBdr>
                  <w:divsChild>
                    <w:div w:id="945499549">
                      <w:marLeft w:val="0"/>
                      <w:marRight w:val="0"/>
                      <w:marTop w:val="0"/>
                      <w:marBottom w:val="0"/>
                      <w:divBdr>
                        <w:top w:val="none" w:sz="0" w:space="0" w:color="auto"/>
                        <w:left w:val="none" w:sz="0" w:space="0" w:color="auto"/>
                        <w:bottom w:val="none" w:sz="0" w:space="0" w:color="auto"/>
                        <w:right w:val="none" w:sz="0" w:space="0" w:color="auto"/>
                      </w:divBdr>
                      <w:divsChild>
                        <w:div w:id="173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321112">
      <w:bodyDiv w:val="1"/>
      <w:marLeft w:val="0"/>
      <w:marRight w:val="0"/>
      <w:marTop w:val="0"/>
      <w:marBottom w:val="0"/>
      <w:divBdr>
        <w:top w:val="none" w:sz="0" w:space="0" w:color="auto"/>
        <w:left w:val="none" w:sz="0" w:space="0" w:color="auto"/>
        <w:bottom w:val="none" w:sz="0" w:space="0" w:color="auto"/>
        <w:right w:val="none" w:sz="0" w:space="0" w:color="auto"/>
      </w:divBdr>
    </w:div>
    <w:div w:id="914362278">
      <w:bodyDiv w:val="1"/>
      <w:marLeft w:val="0"/>
      <w:marRight w:val="0"/>
      <w:marTop w:val="0"/>
      <w:marBottom w:val="0"/>
      <w:divBdr>
        <w:top w:val="none" w:sz="0" w:space="0" w:color="auto"/>
        <w:left w:val="none" w:sz="0" w:space="0" w:color="auto"/>
        <w:bottom w:val="none" w:sz="0" w:space="0" w:color="auto"/>
        <w:right w:val="none" w:sz="0" w:space="0" w:color="auto"/>
      </w:divBdr>
      <w:divsChild>
        <w:div w:id="104276688">
          <w:marLeft w:val="0"/>
          <w:marRight w:val="0"/>
          <w:marTop w:val="0"/>
          <w:marBottom w:val="0"/>
          <w:divBdr>
            <w:top w:val="none" w:sz="0" w:space="0" w:color="auto"/>
            <w:left w:val="none" w:sz="0" w:space="0" w:color="auto"/>
            <w:bottom w:val="none" w:sz="0" w:space="0" w:color="auto"/>
            <w:right w:val="none" w:sz="0" w:space="0" w:color="auto"/>
          </w:divBdr>
        </w:div>
        <w:div w:id="282813599">
          <w:marLeft w:val="0"/>
          <w:marRight w:val="0"/>
          <w:marTop w:val="0"/>
          <w:marBottom w:val="0"/>
          <w:divBdr>
            <w:top w:val="none" w:sz="0" w:space="0" w:color="auto"/>
            <w:left w:val="none" w:sz="0" w:space="0" w:color="auto"/>
            <w:bottom w:val="none" w:sz="0" w:space="0" w:color="auto"/>
            <w:right w:val="none" w:sz="0" w:space="0" w:color="auto"/>
          </w:divBdr>
        </w:div>
        <w:div w:id="1187058802">
          <w:marLeft w:val="0"/>
          <w:marRight w:val="0"/>
          <w:marTop w:val="0"/>
          <w:marBottom w:val="0"/>
          <w:divBdr>
            <w:top w:val="none" w:sz="0" w:space="0" w:color="auto"/>
            <w:left w:val="none" w:sz="0" w:space="0" w:color="auto"/>
            <w:bottom w:val="none" w:sz="0" w:space="0" w:color="auto"/>
            <w:right w:val="none" w:sz="0" w:space="0" w:color="auto"/>
          </w:divBdr>
        </w:div>
        <w:div w:id="1986887361">
          <w:marLeft w:val="0"/>
          <w:marRight w:val="0"/>
          <w:marTop w:val="0"/>
          <w:marBottom w:val="0"/>
          <w:divBdr>
            <w:top w:val="none" w:sz="0" w:space="0" w:color="auto"/>
            <w:left w:val="none" w:sz="0" w:space="0" w:color="auto"/>
            <w:bottom w:val="none" w:sz="0" w:space="0" w:color="auto"/>
            <w:right w:val="none" w:sz="0" w:space="0" w:color="auto"/>
          </w:divBdr>
        </w:div>
        <w:div w:id="1374306323">
          <w:marLeft w:val="0"/>
          <w:marRight w:val="0"/>
          <w:marTop w:val="0"/>
          <w:marBottom w:val="0"/>
          <w:divBdr>
            <w:top w:val="none" w:sz="0" w:space="0" w:color="auto"/>
            <w:left w:val="none" w:sz="0" w:space="0" w:color="auto"/>
            <w:bottom w:val="none" w:sz="0" w:space="0" w:color="auto"/>
            <w:right w:val="none" w:sz="0" w:space="0" w:color="auto"/>
          </w:divBdr>
        </w:div>
        <w:div w:id="741295969">
          <w:marLeft w:val="0"/>
          <w:marRight w:val="0"/>
          <w:marTop w:val="0"/>
          <w:marBottom w:val="0"/>
          <w:divBdr>
            <w:top w:val="none" w:sz="0" w:space="0" w:color="auto"/>
            <w:left w:val="none" w:sz="0" w:space="0" w:color="auto"/>
            <w:bottom w:val="none" w:sz="0" w:space="0" w:color="auto"/>
            <w:right w:val="none" w:sz="0" w:space="0" w:color="auto"/>
          </w:divBdr>
        </w:div>
        <w:div w:id="1748991643">
          <w:marLeft w:val="0"/>
          <w:marRight w:val="0"/>
          <w:marTop w:val="0"/>
          <w:marBottom w:val="0"/>
          <w:divBdr>
            <w:top w:val="none" w:sz="0" w:space="0" w:color="auto"/>
            <w:left w:val="none" w:sz="0" w:space="0" w:color="auto"/>
            <w:bottom w:val="none" w:sz="0" w:space="0" w:color="auto"/>
            <w:right w:val="none" w:sz="0" w:space="0" w:color="auto"/>
          </w:divBdr>
        </w:div>
        <w:div w:id="644164398">
          <w:marLeft w:val="0"/>
          <w:marRight w:val="0"/>
          <w:marTop w:val="0"/>
          <w:marBottom w:val="0"/>
          <w:divBdr>
            <w:top w:val="none" w:sz="0" w:space="0" w:color="auto"/>
            <w:left w:val="none" w:sz="0" w:space="0" w:color="auto"/>
            <w:bottom w:val="none" w:sz="0" w:space="0" w:color="auto"/>
            <w:right w:val="none" w:sz="0" w:space="0" w:color="auto"/>
          </w:divBdr>
        </w:div>
        <w:div w:id="282275165">
          <w:marLeft w:val="0"/>
          <w:marRight w:val="0"/>
          <w:marTop w:val="0"/>
          <w:marBottom w:val="0"/>
          <w:divBdr>
            <w:top w:val="none" w:sz="0" w:space="0" w:color="auto"/>
            <w:left w:val="none" w:sz="0" w:space="0" w:color="auto"/>
            <w:bottom w:val="none" w:sz="0" w:space="0" w:color="auto"/>
            <w:right w:val="none" w:sz="0" w:space="0" w:color="auto"/>
          </w:divBdr>
        </w:div>
        <w:div w:id="1343359322">
          <w:marLeft w:val="0"/>
          <w:marRight w:val="0"/>
          <w:marTop w:val="0"/>
          <w:marBottom w:val="0"/>
          <w:divBdr>
            <w:top w:val="none" w:sz="0" w:space="0" w:color="auto"/>
            <w:left w:val="none" w:sz="0" w:space="0" w:color="auto"/>
            <w:bottom w:val="none" w:sz="0" w:space="0" w:color="auto"/>
            <w:right w:val="none" w:sz="0" w:space="0" w:color="auto"/>
          </w:divBdr>
        </w:div>
        <w:div w:id="1591545104">
          <w:marLeft w:val="0"/>
          <w:marRight w:val="0"/>
          <w:marTop w:val="0"/>
          <w:marBottom w:val="0"/>
          <w:divBdr>
            <w:top w:val="none" w:sz="0" w:space="0" w:color="auto"/>
            <w:left w:val="none" w:sz="0" w:space="0" w:color="auto"/>
            <w:bottom w:val="none" w:sz="0" w:space="0" w:color="auto"/>
            <w:right w:val="none" w:sz="0" w:space="0" w:color="auto"/>
          </w:divBdr>
        </w:div>
        <w:div w:id="772045221">
          <w:marLeft w:val="0"/>
          <w:marRight w:val="0"/>
          <w:marTop w:val="0"/>
          <w:marBottom w:val="0"/>
          <w:divBdr>
            <w:top w:val="none" w:sz="0" w:space="0" w:color="auto"/>
            <w:left w:val="none" w:sz="0" w:space="0" w:color="auto"/>
            <w:bottom w:val="none" w:sz="0" w:space="0" w:color="auto"/>
            <w:right w:val="none" w:sz="0" w:space="0" w:color="auto"/>
          </w:divBdr>
        </w:div>
        <w:div w:id="1402555228">
          <w:marLeft w:val="0"/>
          <w:marRight w:val="0"/>
          <w:marTop w:val="0"/>
          <w:marBottom w:val="0"/>
          <w:divBdr>
            <w:top w:val="none" w:sz="0" w:space="0" w:color="auto"/>
            <w:left w:val="none" w:sz="0" w:space="0" w:color="auto"/>
            <w:bottom w:val="none" w:sz="0" w:space="0" w:color="auto"/>
            <w:right w:val="none" w:sz="0" w:space="0" w:color="auto"/>
          </w:divBdr>
        </w:div>
        <w:div w:id="767893840">
          <w:marLeft w:val="0"/>
          <w:marRight w:val="0"/>
          <w:marTop w:val="0"/>
          <w:marBottom w:val="0"/>
          <w:divBdr>
            <w:top w:val="none" w:sz="0" w:space="0" w:color="auto"/>
            <w:left w:val="none" w:sz="0" w:space="0" w:color="auto"/>
            <w:bottom w:val="none" w:sz="0" w:space="0" w:color="auto"/>
            <w:right w:val="none" w:sz="0" w:space="0" w:color="auto"/>
          </w:divBdr>
        </w:div>
        <w:div w:id="179391899">
          <w:marLeft w:val="0"/>
          <w:marRight w:val="0"/>
          <w:marTop w:val="0"/>
          <w:marBottom w:val="0"/>
          <w:divBdr>
            <w:top w:val="none" w:sz="0" w:space="0" w:color="auto"/>
            <w:left w:val="none" w:sz="0" w:space="0" w:color="auto"/>
            <w:bottom w:val="none" w:sz="0" w:space="0" w:color="auto"/>
            <w:right w:val="none" w:sz="0" w:space="0" w:color="auto"/>
          </w:divBdr>
        </w:div>
        <w:div w:id="1624773818">
          <w:marLeft w:val="0"/>
          <w:marRight w:val="0"/>
          <w:marTop w:val="0"/>
          <w:marBottom w:val="0"/>
          <w:divBdr>
            <w:top w:val="none" w:sz="0" w:space="0" w:color="auto"/>
            <w:left w:val="none" w:sz="0" w:space="0" w:color="auto"/>
            <w:bottom w:val="none" w:sz="0" w:space="0" w:color="auto"/>
            <w:right w:val="none" w:sz="0" w:space="0" w:color="auto"/>
          </w:divBdr>
        </w:div>
        <w:div w:id="834565492">
          <w:marLeft w:val="0"/>
          <w:marRight w:val="0"/>
          <w:marTop w:val="0"/>
          <w:marBottom w:val="0"/>
          <w:divBdr>
            <w:top w:val="none" w:sz="0" w:space="0" w:color="auto"/>
            <w:left w:val="none" w:sz="0" w:space="0" w:color="auto"/>
            <w:bottom w:val="none" w:sz="0" w:space="0" w:color="auto"/>
            <w:right w:val="none" w:sz="0" w:space="0" w:color="auto"/>
          </w:divBdr>
        </w:div>
        <w:div w:id="83888721">
          <w:marLeft w:val="0"/>
          <w:marRight w:val="0"/>
          <w:marTop w:val="0"/>
          <w:marBottom w:val="0"/>
          <w:divBdr>
            <w:top w:val="none" w:sz="0" w:space="0" w:color="auto"/>
            <w:left w:val="none" w:sz="0" w:space="0" w:color="auto"/>
            <w:bottom w:val="none" w:sz="0" w:space="0" w:color="auto"/>
            <w:right w:val="none" w:sz="0" w:space="0" w:color="auto"/>
          </w:divBdr>
        </w:div>
        <w:div w:id="1275554499">
          <w:marLeft w:val="0"/>
          <w:marRight w:val="0"/>
          <w:marTop w:val="0"/>
          <w:marBottom w:val="0"/>
          <w:divBdr>
            <w:top w:val="none" w:sz="0" w:space="0" w:color="auto"/>
            <w:left w:val="none" w:sz="0" w:space="0" w:color="auto"/>
            <w:bottom w:val="none" w:sz="0" w:space="0" w:color="auto"/>
            <w:right w:val="none" w:sz="0" w:space="0" w:color="auto"/>
          </w:divBdr>
        </w:div>
        <w:div w:id="1802070420">
          <w:marLeft w:val="0"/>
          <w:marRight w:val="0"/>
          <w:marTop w:val="0"/>
          <w:marBottom w:val="0"/>
          <w:divBdr>
            <w:top w:val="none" w:sz="0" w:space="0" w:color="auto"/>
            <w:left w:val="none" w:sz="0" w:space="0" w:color="auto"/>
            <w:bottom w:val="none" w:sz="0" w:space="0" w:color="auto"/>
            <w:right w:val="none" w:sz="0" w:space="0" w:color="auto"/>
          </w:divBdr>
        </w:div>
        <w:div w:id="124740589">
          <w:marLeft w:val="0"/>
          <w:marRight w:val="0"/>
          <w:marTop w:val="0"/>
          <w:marBottom w:val="0"/>
          <w:divBdr>
            <w:top w:val="none" w:sz="0" w:space="0" w:color="auto"/>
            <w:left w:val="none" w:sz="0" w:space="0" w:color="auto"/>
            <w:bottom w:val="none" w:sz="0" w:space="0" w:color="auto"/>
            <w:right w:val="none" w:sz="0" w:space="0" w:color="auto"/>
          </w:divBdr>
        </w:div>
        <w:div w:id="240335345">
          <w:marLeft w:val="0"/>
          <w:marRight w:val="0"/>
          <w:marTop w:val="0"/>
          <w:marBottom w:val="0"/>
          <w:divBdr>
            <w:top w:val="none" w:sz="0" w:space="0" w:color="auto"/>
            <w:left w:val="none" w:sz="0" w:space="0" w:color="auto"/>
            <w:bottom w:val="none" w:sz="0" w:space="0" w:color="auto"/>
            <w:right w:val="none" w:sz="0" w:space="0" w:color="auto"/>
          </w:divBdr>
        </w:div>
        <w:div w:id="1786339722">
          <w:marLeft w:val="0"/>
          <w:marRight w:val="0"/>
          <w:marTop w:val="0"/>
          <w:marBottom w:val="0"/>
          <w:divBdr>
            <w:top w:val="none" w:sz="0" w:space="0" w:color="auto"/>
            <w:left w:val="none" w:sz="0" w:space="0" w:color="auto"/>
            <w:bottom w:val="none" w:sz="0" w:space="0" w:color="auto"/>
            <w:right w:val="none" w:sz="0" w:space="0" w:color="auto"/>
          </w:divBdr>
        </w:div>
        <w:div w:id="477958958">
          <w:marLeft w:val="0"/>
          <w:marRight w:val="0"/>
          <w:marTop w:val="0"/>
          <w:marBottom w:val="0"/>
          <w:divBdr>
            <w:top w:val="none" w:sz="0" w:space="0" w:color="auto"/>
            <w:left w:val="none" w:sz="0" w:space="0" w:color="auto"/>
            <w:bottom w:val="none" w:sz="0" w:space="0" w:color="auto"/>
            <w:right w:val="none" w:sz="0" w:space="0" w:color="auto"/>
          </w:divBdr>
        </w:div>
        <w:div w:id="1194656595">
          <w:marLeft w:val="0"/>
          <w:marRight w:val="0"/>
          <w:marTop w:val="0"/>
          <w:marBottom w:val="0"/>
          <w:divBdr>
            <w:top w:val="none" w:sz="0" w:space="0" w:color="auto"/>
            <w:left w:val="none" w:sz="0" w:space="0" w:color="auto"/>
            <w:bottom w:val="none" w:sz="0" w:space="0" w:color="auto"/>
            <w:right w:val="none" w:sz="0" w:space="0" w:color="auto"/>
          </w:divBdr>
        </w:div>
        <w:div w:id="395250028">
          <w:marLeft w:val="0"/>
          <w:marRight w:val="0"/>
          <w:marTop w:val="0"/>
          <w:marBottom w:val="0"/>
          <w:divBdr>
            <w:top w:val="none" w:sz="0" w:space="0" w:color="auto"/>
            <w:left w:val="none" w:sz="0" w:space="0" w:color="auto"/>
            <w:bottom w:val="none" w:sz="0" w:space="0" w:color="auto"/>
            <w:right w:val="none" w:sz="0" w:space="0" w:color="auto"/>
          </w:divBdr>
        </w:div>
        <w:div w:id="2092697645">
          <w:marLeft w:val="0"/>
          <w:marRight w:val="0"/>
          <w:marTop w:val="0"/>
          <w:marBottom w:val="0"/>
          <w:divBdr>
            <w:top w:val="none" w:sz="0" w:space="0" w:color="auto"/>
            <w:left w:val="none" w:sz="0" w:space="0" w:color="auto"/>
            <w:bottom w:val="none" w:sz="0" w:space="0" w:color="auto"/>
            <w:right w:val="none" w:sz="0" w:space="0" w:color="auto"/>
          </w:divBdr>
        </w:div>
        <w:div w:id="848058787">
          <w:marLeft w:val="0"/>
          <w:marRight w:val="0"/>
          <w:marTop w:val="0"/>
          <w:marBottom w:val="0"/>
          <w:divBdr>
            <w:top w:val="none" w:sz="0" w:space="0" w:color="auto"/>
            <w:left w:val="none" w:sz="0" w:space="0" w:color="auto"/>
            <w:bottom w:val="none" w:sz="0" w:space="0" w:color="auto"/>
            <w:right w:val="none" w:sz="0" w:space="0" w:color="auto"/>
          </w:divBdr>
        </w:div>
        <w:div w:id="1525825152">
          <w:marLeft w:val="0"/>
          <w:marRight w:val="0"/>
          <w:marTop w:val="0"/>
          <w:marBottom w:val="0"/>
          <w:divBdr>
            <w:top w:val="none" w:sz="0" w:space="0" w:color="auto"/>
            <w:left w:val="none" w:sz="0" w:space="0" w:color="auto"/>
            <w:bottom w:val="none" w:sz="0" w:space="0" w:color="auto"/>
            <w:right w:val="none" w:sz="0" w:space="0" w:color="auto"/>
          </w:divBdr>
        </w:div>
        <w:div w:id="1209411542">
          <w:marLeft w:val="0"/>
          <w:marRight w:val="0"/>
          <w:marTop w:val="0"/>
          <w:marBottom w:val="0"/>
          <w:divBdr>
            <w:top w:val="none" w:sz="0" w:space="0" w:color="auto"/>
            <w:left w:val="none" w:sz="0" w:space="0" w:color="auto"/>
            <w:bottom w:val="none" w:sz="0" w:space="0" w:color="auto"/>
            <w:right w:val="none" w:sz="0" w:space="0" w:color="auto"/>
          </w:divBdr>
        </w:div>
        <w:div w:id="1231229580">
          <w:marLeft w:val="0"/>
          <w:marRight w:val="0"/>
          <w:marTop w:val="0"/>
          <w:marBottom w:val="0"/>
          <w:divBdr>
            <w:top w:val="none" w:sz="0" w:space="0" w:color="auto"/>
            <w:left w:val="none" w:sz="0" w:space="0" w:color="auto"/>
            <w:bottom w:val="none" w:sz="0" w:space="0" w:color="auto"/>
            <w:right w:val="none" w:sz="0" w:space="0" w:color="auto"/>
          </w:divBdr>
        </w:div>
        <w:div w:id="84882968">
          <w:marLeft w:val="0"/>
          <w:marRight w:val="0"/>
          <w:marTop w:val="0"/>
          <w:marBottom w:val="0"/>
          <w:divBdr>
            <w:top w:val="none" w:sz="0" w:space="0" w:color="auto"/>
            <w:left w:val="none" w:sz="0" w:space="0" w:color="auto"/>
            <w:bottom w:val="none" w:sz="0" w:space="0" w:color="auto"/>
            <w:right w:val="none" w:sz="0" w:space="0" w:color="auto"/>
          </w:divBdr>
        </w:div>
        <w:div w:id="1293362447">
          <w:marLeft w:val="0"/>
          <w:marRight w:val="0"/>
          <w:marTop w:val="0"/>
          <w:marBottom w:val="0"/>
          <w:divBdr>
            <w:top w:val="none" w:sz="0" w:space="0" w:color="auto"/>
            <w:left w:val="none" w:sz="0" w:space="0" w:color="auto"/>
            <w:bottom w:val="none" w:sz="0" w:space="0" w:color="auto"/>
            <w:right w:val="none" w:sz="0" w:space="0" w:color="auto"/>
          </w:divBdr>
        </w:div>
        <w:div w:id="1251280550">
          <w:marLeft w:val="0"/>
          <w:marRight w:val="0"/>
          <w:marTop w:val="0"/>
          <w:marBottom w:val="0"/>
          <w:divBdr>
            <w:top w:val="none" w:sz="0" w:space="0" w:color="auto"/>
            <w:left w:val="none" w:sz="0" w:space="0" w:color="auto"/>
            <w:bottom w:val="none" w:sz="0" w:space="0" w:color="auto"/>
            <w:right w:val="none" w:sz="0" w:space="0" w:color="auto"/>
          </w:divBdr>
        </w:div>
        <w:div w:id="414665606">
          <w:marLeft w:val="0"/>
          <w:marRight w:val="0"/>
          <w:marTop w:val="0"/>
          <w:marBottom w:val="0"/>
          <w:divBdr>
            <w:top w:val="none" w:sz="0" w:space="0" w:color="auto"/>
            <w:left w:val="none" w:sz="0" w:space="0" w:color="auto"/>
            <w:bottom w:val="none" w:sz="0" w:space="0" w:color="auto"/>
            <w:right w:val="none" w:sz="0" w:space="0" w:color="auto"/>
          </w:divBdr>
        </w:div>
        <w:div w:id="2059354577">
          <w:marLeft w:val="0"/>
          <w:marRight w:val="0"/>
          <w:marTop w:val="0"/>
          <w:marBottom w:val="0"/>
          <w:divBdr>
            <w:top w:val="none" w:sz="0" w:space="0" w:color="auto"/>
            <w:left w:val="none" w:sz="0" w:space="0" w:color="auto"/>
            <w:bottom w:val="none" w:sz="0" w:space="0" w:color="auto"/>
            <w:right w:val="none" w:sz="0" w:space="0" w:color="auto"/>
          </w:divBdr>
        </w:div>
        <w:div w:id="360277860">
          <w:marLeft w:val="0"/>
          <w:marRight w:val="0"/>
          <w:marTop w:val="0"/>
          <w:marBottom w:val="0"/>
          <w:divBdr>
            <w:top w:val="none" w:sz="0" w:space="0" w:color="auto"/>
            <w:left w:val="none" w:sz="0" w:space="0" w:color="auto"/>
            <w:bottom w:val="none" w:sz="0" w:space="0" w:color="auto"/>
            <w:right w:val="none" w:sz="0" w:space="0" w:color="auto"/>
          </w:divBdr>
        </w:div>
        <w:div w:id="417362737">
          <w:marLeft w:val="0"/>
          <w:marRight w:val="0"/>
          <w:marTop w:val="0"/>
          <w:marBottom w:val="0"/>
          <w:divBdr>
            <w:top w:val="none" w:sz="0" w:space="0" w:color="auto"/>
            <w:left w:val="none" w:sz="0" w:space="0" w:color="auto"/>
            <w:bottom w:val="none" w:sz="0" w:space="0" w:color="auto"/>
            <w:right w:val="none" w:sz="0" w:space="0" w:color="auto"/>
          </w:divBdr>
        </w:div>
        <w:div w:id="1415517784">
          <w:marLeft w:val="0"/>
          <w:marRight w:val="0"/>
          <w:marTop w:val="0"/>
          <w:marBottom w:val="0"/>
          <w:divBdr>
            <w:top w:val="none" w:sz="0" w:space="0" w:color="auto"/>
            <w:left w:val="none" w:sz="0" w:space="0" w:color="auto"/>
            <w:bottom w:val="none" w:sz="0" w:space="0" w:color="auto"/>
            <w:right w:val="none" w:sz="0" w:space="0" w:color="auto"/>
          </w:divBdr>
        </w:div>
        <w:div w:id="1023172456">
          <w:marLeft w:val="0"/>
          <w:marRight w:val="0"/>
          <w:marTop w:val="0"/>
          <w:marBottom w:val="0"/>
          <w:divBdr>
            <w:top w:val="none" w:sz="0" w:space="0" w:color="auto"/>
            <w:left w:val="none" w:sz="0" w:space="0" w:color="auto"/>
            <w:bottom w:val="none" w:sz="0" w:space="0" w:color="auto"/>
            <w:right w:val="none" w:sz="0" w:space="0" w:color="auto"/>
          </w:divBdr>
        </w:div>
        <w:div w:id="1290093044">
          <w:marLeft w:val="0"/>
          <w:marRight w:val="0"/>
          <w:marTop w:val="0"/>
          <w:marBottom w:val="0"/>
          <w:divBdr>
            <w:top w:val="none" w:sz="0" w:space="0" w:color="auto"/>
            <w:left w:val="none" w:sz="0" w:space="0" w:color="auto"/>
            <w:bottom w:val="none" w:sz="0" w:space="0" w:color="auto"/>
            <w:right w:val="none" w:sz="0" w:space="0" w:color="auto"/>
          </w:divBdr>
        </w:div>
        <w:div w:id="1480422142">
          <w:marLeft w:val="0"/>
          <w:marRight w:val="0"/>
          <w:marTop w:val="0"/>
          <w:marBottom w:val="0"/>
          <w:divBdr>
            <w:top w:val="none" w:sz="0" w:space="0" w:color="auto"/>
            <w:left w:val="none" w:sz="0" w:space="0" w:color="auto"/>
            <w:bottom w:val="none" w:sz="0" w:space="0" w:color="auto"/>
            <w:right w:val="none" w:sz="0" w:space="0" w:color="auto"/>
          </w:divBdr>
        </w:div>
        <w:div w:id="735400997">
          <w:marLeft w:val="0"/>
          <w:marRight w:val="0"/>
          <w:marTop w:val="0"/>
          <w:marBottom w:val="0"/>
          <w:divBdr>
            <w:top w:val="none" w:sz="0" w:space="0" w:color="auto"/>
            <w:left w:val="none" w:sz="0" w:space="0" w:color="auto"/>
            <w:bottom w:val="none" w:sz="0" w:space="0" w:color="auto"/>
            <w:right w:val="none" w:sz="0" w:space="0" w:color="auto"/>
          </w:divBdr>
        </w:div>
        <w:div w:id="842283436">
          <w:marLeft w:val="0"/>
          <w:marRight w:val="0"/>
          <w:marTop w:val="0"/>
          <w:marBottom w:val="0"/>
          <w:divBdr>
            <w:top w:val="none" w:sz="0" w:space="0" w:color="auto"/>
            <w:left w:val="none" w:sz="0" w:space="0" w:color="auto"/>
            <w:bottom w:val="none" w:sz="0" w:space="0" w:color="auto"/>
            <w:right w:val="none" w:sz="0" w:space="0" w:color="auto"/>
          </w:divBdr>
        </w:div>
        <w:div w:id="536091157">
          <w:marLeft w:val="0"/>
          <w:marRight w:val="0"/>
          <w:marTop w:val="0"/>
          <w:marBottom w:val="0"/>
          <w:divBdr>
            <w:top w:val="none" w:sz="0" w:space="0" w:color="auto"/>
            <w:left w:val="none" w:sz="0" w:space="0" w:color="auto"/>
            <w:bottom w:val="none" w:sz="0" w:space="0" w:color="auto"/>
            <w:right w:val="none" w:sz="0" w:space="0" w:color="auto"/>
          </w:divBdr>
        </w:div>
        <w:div w:id="632096260">
          <w:marLeft w:val="0"/>
          <w:marRight w:val="0"/>
          <w:marTop w:val="0"/>
          <w:marBottom w:val="0"/>
          <w:divBdr>
            <w:top w:val="none" w:sz="0" w:space="0" w:color="auto"/>
            <w:left w:val="none" w:sz="0" w:space="0" w:color="auto"/>
            <w:bottom w:val="none" w:sz="0" w:space="0" w:color="auto"/>
            <w:right w:val="none" w:sz="0" w:space="0" w:color="auto"/>
          </w:divBdr>
        </w:div>
        <w:div w:id="1643653196">
          <w:marLeft w:val="0"/>
          <w:marRight w:val="0"/>
          <w:marTop w:val="0"/>
          <w:marBottom w:val="0"/>
          <w:divBdr>
            <w:top w:val="none" w:sz="0" w:space="0" w:color="auto"/>
            <w:left w:val="none" w:sz="0" w:space="0" w:color="auto"/>
            <w:bottom w:val="none" w:sz="0" w:space="0" w:color="auto"/>
            <w:right w:val="none" w:sz="0" w:space="0" w:color="auto"/>
          </w:divBdr>
        </w:div>
        <w:div w:id="261494903">
          <w:marLeft w:val="0"/>
          <w:marRight w:val="0"/>
          <w:marTop w:val="0"/>
          <w:marBottom w:val="0"/>
          <w:divBdr>
            <w:top w:val="none" w:sz="0" w:space="0" w:color="auto"/>
            <w:left w:val="none" w:sz="0" w:space="0" w:color="auto"/>
            <w:bottom w:val="none" w:sz="0" w:space="0" w:color="auto"/>
            <w:right w:val="none" w:sz="0" w:space="0" w:color="auto"/>
          </w:divBdr>
        </w:div>
        <w:div w:id="432674392">
          <w:marLeft w:val="0"/>
          <w:marRight w:val="0"/>
          <w:marTop w:val="0"/>
          <w:marBottom w:val="0"/>
          <w:divBdr>
            <w:top w:val="none" w:sz="0" w:space="0" w:color="auto"/>
            <w:left w:val="none" w:sz="0" w:space="0" w:color="auto"/>
            <w:bottom w:val="none" w:sz="0" w:space="0" w:color="auto"/>
            <w:right w:val="none" w:sz="0" w:space="0" w:color="auto"/>
          </w:divBdr>
        </w:div>
        <w:div w:id="1192761651">
          <w:marLeft w:val="0"/>
          <w:marRight w:val="0"/>
          <w:marTop w:val="0"/>
          <w:marBottom w:val="0"/>
          <w:divBdr>
            <w:top w:val="none" w:sz="0" w:space="0" w:color="auto"/>
            <w:left w:val="none" w:sz="0" w:space="0" w:color="auto"/>
            <w:bottom w:val="none" w:sz="0" w:space="0" w:color="auto"/>
            <w:right w:val="none" w:sz="0" w:space="0" w:color="auto"/>
          </w:divBdr>
        </w:div>
        <w:div w:id="1074351943">
          <w:marLeft w:val="0"/>
          <w:marRight w:val="0"/>
          <w:marTop w:val="0"/>
          <w:marBottom w:val="0"/>
          <w:divBdr>
            <w:top w:val="none" w:sz="0" w:space="0" w:color="auto"/>
            <w:left w:val="none" w:sz="0" w:space="0" w:color="auto"/>
            <w:bottom w:val="none" w:sz="0" w:space="0" w:color="auto"/>
            <w:right w:val="none" w:sz="0" w:space="0" w:color="auto"/>
          </w:divBdr>
        </w:div>
        <w:div w:id="2092962881">
          <w:marLeft w:val="0"/>
          <w:marRight w:val="0"/>
          <w:marTop w:val="0"/>
          <w:marBottom w:val="0"/>
          <w:divBdr>
            <w:top w:val="none" w:sz="0" w:space="0" w:color="auto"/>
            <w:left w:val="none" w:sz="0" w:space="0" w:color="auto"/>
            <w:bottom w:val="none" w:sz="0" w:space="0" w:color="auto"/>
            <w:right w:val="none" w:sz="0" w:space="0" w:color="auto"/>
          </w:divBdr>
        </w:div>
        <w:div w:id="148791960">
          <w:marLeft w:val="0"/>
          <w:marRight w:val="0"/>
          <w:marTop w:val="0"/>
          <w:marBottom w:val="0"/>
          <w:divBdr>
            <w:top w:val="none" w:sz="0" w:space="0" w:color="auto"/>
            <w:left w:val="none" w:sz="0" w:space="0" w:color="auto"/>
            <w:bottom w:val="none" w:sz="0" w:space="0" w:color="auto"/>
            <w:right w:val="none" w:sz="0" w:space="0" w:color="auto"/>
          </w:divBdr>
        </w:div>
        <w:div w:id="2083015814">
          <w:marLeft w:val="0"/>
          <w:marRight w:val="0"/>
          <w:marTop w:val="0"/>
          <w:marBottom w:val="0"/>
          <w:divBdr>
            <w:top w:val="none" w:sz="0" w:space="0" w:color="auto"/>
            <w:left w:val="none" w:sz="0" w:space="0" w:color="auto"/>
            <w:bottom w:val="none" w:sz="0" w:space="0" w:color="auto"/>
            <w:right w:val="none" w:sz="0" w:space="0" w:color="auto"/>
          </w:divBdr>
        </w:div>
        <w:div w:id="1215655821">
          <w:marLeft w:val="0"/>
          <w:marRight w:val="0"/>
          <w:marTop w:val="0"/>
          <w:marBottom w:val="0"/>
          <w:divBdr>
            <w:top w:val="none" w:sz="0" w:space="0" w:color="auto"/>
            <w:left w:val="none" w:sz="0" w:space="0" w:color="auto"/>
            <w:bottom w:val="none" w:sz="0" w:space="0" w:color="auto"/>
            <w:right w:val="none" w:sz="0" w:space="0" w:color="auto"/>
          </w:divBdr>
        </w:div>
        <w:div w:id="177356982">
          <w:marLeft w:val="0"/>
          <w:marRight w:val="0"/>
          <w:marTop w:val="0"/>
          <w:marBottom w:val="0"/>
          <w:divBdr>
            <w:top w:val="none" w:sz="0" w:space="0" w:color="auto"/>
            <w:left w:val="none" w:sz="0" w:space="0" w:color="auto"/>
            <w:bottom w:val="none" w:sz="0" w:space="0" w:color="auto"/>
            <w:right w:val="none" w:sz="0" w:space="0" w:color="auto"/>
          </w:divBdr>
        </w:div>
        <w:div w:id="816342257">
          <w:marLeft w:val="0"/>
          <w:marRight w:val="0"/>
          <w:marTop w:val="0"/>
          <w:marBottom w:val="0"/>
          <w:divBdr>
            <w:top w:val="none" w:sz="0" w:space="0" w:color="auto"/>
            <w:left w:val="none" w:sz="0" w:space="0" w:color="auto"/>
            <w:bottom w:val="none" w:sz="0" w:space="0" w:color="auto"/>
            <w:right w:val="none" w:sz="0" w:space="0" w:color="auto"/>
          </w:divBdr>
        </w:div>
        <w:div w:id="467631894">
          <w:marLeft w:val="0"/>
          <w:marRight w:val="0"/>
          <w:marTop w:val="0"/>
          <w:marBottom w:val="0"/>
          <w:divBdr>
            <w:top w:val="none" w:sz="0" w:space="0" w:color="auto"/>
            <w:left w:val="none" w:sz="0" w:space="0" w:color="auto"/>
            <w:bottom w:val="none" w:sz="0" w:space="0" w:color="auto"/>
            <w:right w:val="none" w:sz="0" w:space="0" w:color="auto"/>
          </w:divBdr>
        </w:div>
        <w:div w:id="767893477">
          <w:marLeft w:val="0"/>
          <w:marRight w:val="0"/>
          <w:marTop w:val="0"/>
          <w:marBottom w:val="0"/>
          <w:divBdr>
            <w:top w:val="none" w:sz="0" w:space="0" w:color="auto"/>
            <w:left w:val="none" w:sz="0" w:space="0" w:color="auto"/>
            <w:bottom w:val="none" w:sz="0" w:space="0" w:color="auto"/>
            <w:right w:val="none" w:sz="0" w:space="0" w:color="auto"/>
          </w:divBdr>
        </w:div>
        <w:div w:id="671955101">
          <w:marLeft w:val="0"/>
          <w:marRight w:val="0"/>
          <w:marTop w:val="0"/>
          <w:marBottom w:val="0"/>
          <w:divBdr>
            <w:top w:val="none" w:sz="0" w:space="0" w:color="auto"/>
            <w:left w:val="none" w:sz="0" w:space="0" w:color="auto"/>
            <w:bottom w:val="none" w:sz="0" w:space="0" w:color="auto"/>
            <w:right w:val="none" w:sz="0" w:space="0" w:color="auto"/>
          </w:divBdr>
        </w:div>
        <w:div w:id="47344820">
          <w:marLeft w:val="0"/>
          <w:marRight w:val="0"/>
          <w:marTop w:val="0"/>
          <w:marBottom w:val="0"/>
          <w:divBdr>
            <w:top w:val="none" w:sz="0" w:space="0" w:color="auto"/>
            <w:left w:val="none" w:sz="0" w:space="0" w:color="auto"/>
            <w:bottom w:val="none" w:sz="0" w:space="0" w:color="auto"/>
            <w:right w:val="none" w:sz="0" w:space="0" w:color="auto"/>
          </w:divBdr>
        </w:div>
        <w:div w:id="1511220670">
          <w:marLeft w:val="0"/>
          <w:marRight w:val="0"/>
          <w:marTop w:val="0"/>
          <w:marBottom w:val="0"/>
          <w:divBdr>
            <w:top w:val="none" w:sz="0" w:space="0" w:color="auto"/>
            <w:left w:val="none" w:sz="0" w:space="0" w:color="auto"/>
            <w:bottom w:val="none" w:sz="0" w:space="0" w:color="auto"/>
            <w:right w:val="none" w:sz="0" w:space="0" w:color="auto"/>
          </w:divBdr>
        </w:div>
        <w:div w:id="1579444364">
          <w:marLeft w:val="0"/>
          <w:marRight w:val="0"/>
          <w:marTop w:val="0"/>
          <w:marBottom w:val="0"/>
          <w:divBdr>
            <w:top w:val="none" w:sz="0" w:space="0" w:color="auto"/>
            <w:left w:val="none" w:sz="0" w:space="0" w:color="auto"/>
            <w:bottom w:val="none" w:sz="0" w:space="0" w:color="auto"/>
            <w:right w:val="none" w:sz="0" w:space="0" w:color="auto"/>
          </w:divBdr>
        </w:div>
        <w:div w:id="1760639702">
          <w:marLeft w:val="0"/>
          <w:marRight w:val="0"/>
          <w:marTop w:val="0"/>
          <w:marBottom w:val="0"/>
          <w:divBdr>
            <w:top w:val="none" w:sz="0" w:space="0" w:color="auto"/>
            <w:left w:val="none" w:sz="0" w:space="0" w:color="auto"/>
            <w:bottom w:val="none" w:sz="0" w:space="0" w:color="auto"/>
            <w:right w:val="none" w:sz="0" w:space="0" w:color="auto"/>
          </w:divBdr>
        </w:div>
        <w:div w:id="993680659">
          <w:marLeft w:val="0"/>
          <w:marRight w:val="0"/>
          <w:marTop w:val="0"/>
          <w:marBottom w:val="0"/>
          <w:divBdr>
            <w:top w:val="none" w:sz="0" w:space="0" w:color="auto"/>
            <w:left w:val="none" w:sz="0" w:space="0" w:color="auto"/>
            <w:bottom w:val="none" w:sz="0" w:space="0" w:color="auto"/>
            <w:right w:val="none" w:sz="0" w:space="0" w:color="auto"/>
          </w:divBdr>
        </w:div>
        <w:div w:id="890070642">
          <w:marLeft w:val="0"/>
          <w:marRight w:val="0"/>
          <w:marTop w:val="0"/>
          <w:marBottom w:val="0"/>
          <w:divBdr>
            <w:top w:val="none" w:sz="0" w:space="0" w:color="auto"/>
            <w:left w:val="none" w:sz="0" w:space="0" w:color="auto"/>
            <w:bottom w:val="none" w:sz="0" w:space="0" w:color="auto"/>
            <w:right w:val="none" w:sz="0" w:space="0" w:color="auto"/>
          </w:divBdr>
        </w:div>
        <w:div w:id="958727311">
          <w:marLeft w:val="0"/>
          <w:marRight w:val="0"/>
          <w:marTop w:val="0"/>
          <w:marBottom w:val="0"/>
          <w:divBdr>
            <w:top w:val="none" w:sz="0" w:space="0" w:color="auto"/>
            <w:left w:val="none" w:sz="0" w:space="0" w:color="auto"/>
            <w:bottom w:val="none" w:sz="0" w:space="0" w:color="auto"/>
            <w:right w:val="none" w:sz="0" w:space="0" w:color="auto"/>
          </w:divBdr>
        </w:div>
        <w:div w:id="2062248485">
          <w:marLeft w:val="0"/>
          <w:marRight w:val="0"/>
          <w:marTop w:val="0"/>
          <w:marBottom w:val="0"/>
          <w:divBdr>
            <w:top w:val="none" w:sz="0" w:space="0" w:color="auto"/>
            <w:left w:val="none" w:sz="0" w:space="0" w:color="auto"/>
            <w:bottom w:val="none" w:sz="0" w:space="0" w:color="auto"/>
            <w:right w:val="none" w:sz="0" w:space="0" w:color="auto"/>
          </w:divBdr>
        </w:div>
        <w:div w:id="1037462857">
          <w:marLeft w:val="0"/>
          <w:marRight w:val="0"/>
          <w:marTop w:val="0"/>
          <w:marBottom w:val="0"/>
          <w:divBdr>
            <w:top w:val="none" w:sz="0" w:space="0" w:color="auto"/>
            <w:left w:val="none" w:sz="0" w:space="0" w:color="auto"/>
            <w:bottom w:val="none" w:sz="0" w:space="0" w:color="auto"/>
            <w:right w:val="none" w:sz="0" w:space="0" w:color="auto"/>
          </w:divBdr>
        </w:div>
      </w:divsChild>
    </w:div>
    <w:div w:id="926959406">
      <w:bodyDiv w:val="1"/>
      <w:marLeft w:val="0"/>
      <w:marRight w:val="0"/>
      <w:marTop w:val="0"/>
      <w:marBottom w:val="0"/>
      <w:divBdr>
        <w:top w:val="none" w:sz="0" w:space="0" w:color="auto"/>
        <w:left w:val="none" w:sz="0" w:space="0" w:color="auto"/>
        <w:bottom w:val="none" w:sz="0" w:space="0" w:color="auto"/>
        <w:right w:val="none" w:sz="0" w:space="0" w:color="auto"/>
      </w:divBdr>
      <w:divsChild>
        <w:div w:id="1313558298">
          <w:marLeft w:val="0"/>
          <w:marRight w:val="0"/>
          <w:marTop w:val="0"/>
          <w:marBottom w:val="0"/>
          <w:divBdr>
            <w:top w:val="none" w:sz="0" w:space="0" w:color="auto"/>
            <w:left w:val="none" w:sz="0" w:space="0" w:color="auto"/>
            <w:bottom w:val="none" w:sz="0" w:space="0" w:color="auto"/>
            <w:right w:val="none" w:sz="0" w:space="0" w:color="auto"/>
          </w:divBdr>
        </w:div>
        <w:div w:id="1117675554">
          <w:marLeft w:val="0"/>
          <w:marRight w:val="0"/>
          <w:marTop w:val="0"/>
          <w:marBottom w:val="0"/>
          <w:divBdr>
            <w:top w:val="none" w:sz="0" w:space="0" w:color="auto"/>
            <w:left w:val="none" w:sz="0" w:space="0" w:color="auto"/>
            <w:bottom w:val="none" w:sz="0" w:space="0" w:color="auto"/>
            <w:right w:val="none" w:sz="0" w:space="0" w:color="auto"/>
          </w:divBdr>
        </w:div>
        <w:div w:id="534347338">
          <w:marLeft w:val="0"/>
          <w:marRight w:val="0"/>
          <w:marTop w:val="0"/>
          <w:marBottom w:val="0"/>
          <w:divBdr>
            <w:top w:val="none" w:sz="0" w:space="0" w:color="auto"/>
            <w:left w:val="none" w:sz="0" w:space="0" w:color="auto"/>
            <w:bottom w:val="none" w:sz="0" w:space="0" w:color="auto"/>
            <w:right w:val="none" w:sz="0" w:space="0" w:color="auto"/>
          </w:divBdr>
        </w:div>
        <w:div w:id="175966600">
          <w:marLeft w:val="0"/>
          <w:marRight w:val="0"/>
          <w:marTop w:val="0"/>
          <w:marBottom w:val="0"/>
          <w:divBdr>
            <w:top w:val="none" w:sz="0" w:space="0" w:color="auto"/>
            <w:left w:val="none" w:sz="0" w:space="0" w:color="auto"/>
            <w:bottom w:val="none" w:sz="0" w:space="0" w:color="auto"/>
            <w:right w:val="none" w:sz="0" w:space="0" w:color="auto"/>
          </w:divBdr>
        </w:div>
        <w:div w:id="610472279">
          <w:marLeft w:val="0"/>
          <w:marRight w:val="0"/>
          <w:marTop w:val="0"/>
          <w:marBottom w:val="0"/>
          <w:divBdr>
            <w:top w:val="none" w:sz="0" w:space="0" w:color="auto"/>
            <w:left w:val="none" w:sz="0" w:space="0" w:color="auto"/>
            <w:bottom w:val="none" w:sz="0" w:space="0" w:color="auto"/>
            <w:right w:val="none" w:sz="0" w:space="0" w:color="auto"/>
          </w:divBdr>
        </w:div>
        <w:div w:id="1074275976">
          <w:marLeft w:val="0"/>
          <w:marRight w:val="0"/>
          <w:marTop w:val="0"/>
          <w:marBottom w:val="0"/>
          <w:divBdr>
            <w:top w:val="none" w:sz="0" w:space="0" w:color="auto"/>
            <w:left w:val="none" w:sz="0" w:space="0" w:color="auto"/>
            <w:bottom w:val="none" w:sz="0" w:space="0" w:color="auto"/>
            <w:right w:val="none" w:sz="0" w:space="0" w:color="auto"/>
          </w:divBdr>
        </w:div>
        <w:div w:id="974481970">
          <w:marLeft w:val="0"/>
          <w:marRight w:val="0"/>
          <w:marTop w:val="0"/>
          <w:marBottom w:val="0"/>
          <w:divBdr>
            <w:top w:val="none" w:sz="0" w:space="0" w:color="auto"/>
            <w:left w:val="none" w:sz="0" w:space="0" w:color="auto"/>
            <w:bottom w:val="none" w:sz="0" w:space="0" w:color="auto"/>
            <w:right w:val="none" w:sz="0" w:space="0" w:color="auto"/>
          </w:divBdr>
        </w:div>
        <w:div w:id="490214188">
          <w:marLeft w:val="0"/>
          <w:marRight w:val="0"/>
          <w:marTop w:val="0"/>
          <w:marBottom w:val="0"/>
          <w:divBdr>
            <w:top w:val="none" w:sz="0" w:space="0" w:color="auto"/>
            <w:left w:val="none" w:sz="0" w:space="0" w:color="auto"/>
            <w:bottom w:val="none" w:sz="0" w:space="0" w:color="auto"/>
            <w:right w:val="none" w:sz="0" w:space="0" w:color="auto"/>
          </w:divBdr>
        </w:div>
        <w:div w:id="158424084">
          <w:marLeft w:val="0"/>
          <w:marRight w:val="0"/>
          <w:marTop w:val="0"/>
          <w:marBottom w:val="0"/>
          <w:divBdr>
            <w:top w:val="none" w:sz="0" w:space="0" w:color="auto"/>
            <w:left w:val="none" w:sz="0" w:space="0" w:color="auto"/>
            <w:bottom w:val="none" w:sz="0" w:space="0" w:color="auto"/>
            <w:right w:val="none" w:sz="0" w:space="0" w:color="auto"/>
          </w:divBdr>
        </w:div>
        <w:div w:id="544946740">
          <w:marLeft w:val="0"/>
          <w:marRight w:val="0"/>
          <w:marTop w:val="0"/>
          <w:marBottom w:val="0"/>
          <w:divBdr>
            <w:top w:val="none" w:sz="0" w:space="0" w:color="auto"/>
            <w:left w:val="none" w:sz="0" w:space="0" w:color="auto"/>
            <w:bottom w:val="none" w:sz="0" w:space="0" w:color="auto"/>
            <w:right w:val="none" w:sz="0" w:space="0" w:color="auto"/>
          </w:divBdr>
        </w:div>
        <w:div w:id="1709987079">
          <w:marLeft w:val="0"/>
          <w:marRight w:val="0"/>
          <w:marTop w:val="0"/>
          <w:marBottom w:val="0"/>
          <w:divBdr>
            <w:top w:val="none" w:sz="0" w:space="0" w:color="auto"/>
            <w:left w:val="none" w:sz="0" w:space="0" w:color="auto"/>
            <w:bottom w:val="none" w:sz="0" w:space="0" w:color="auto"/>
            <w:right w:val="none" w:sz="0" w:space="0" w:color="auto"/>
          </w:divBdr>
        </w:div>
        <w:div w:id="21130322">
          <w:marLeft w:val="0"/>
          <w:marRight w:val="0"/>
          <w:marTop w:val="0"/>
          <w:marBottom w:val="0"/>
          <w:divBdr>
            <w:top w:val="none" w:sz="0" w:space="0" w:color="auto"/>
            <w:left w:val="none" w:sz="0" w:space="0" w:color="auto"/>
            <w:bottom w:val="none" w:sz="0" w:space="0" w:color="auto"/>
            <w:right w:val="none" w:sz="0" w:space="0" w:color="auto"/>
          </w:divBdr>
        </w:div>
        <w:div w:id="662902053">
          <w:marLeft w:val="0"/>
          <w:marRight w:val="0"/>
          <w:marTop w:val="0"/>
          <w:marBottom w:val="0"/>
          <w:divBdr>
            <w:top w:val="none" w:sz="0" w:space="0" w:color="auto"/>
            <w:left w:val="none" w:sz="0" w:space="0" w:color="auto"/>
            <w:bottom w:val="none" w:sz="0" w:space="0" w:color="auto"/>
            <w:right w:val="none" w:sz="0" w:space="0" w:color="auto"/>
          </w:divBdr>
        </w:div>
        <w:div w:id="707536738">
          <w:marLeft w:val="0"/>
          <w:marRight w:val="0"/>
          <w:marTop w:val="0"/>
          <w:marBottom w:val="0"/>
          <w:divBdr>
            <w:top w:val="none" w:sz="0" w:space="0" w:color="auto"/>
            <w:left w:val="none" w:sz="0" w:space="0" w:color="auto"/>
            <w:bottom w:val="none" w:sz="0" w:space="0" w:color="auto"/>
            <w:right w:val="none" w:sz="0" w:space="0" w:color="auto"/>
          </w:divBdr>
        </w:div>
        <w:div w:id="1840995120">
          <w:marLeft w:val="0"/>
          <w:marRight w:val="0"/>
          <w:marTop w:val="0"/>
          <w:marBottom w:val="0"/>
          <w:divBdr>
            <w:top w:val="none" w:sz="0" w:space="0" w:color="auto"/>
            <w:left w:val="none" w:sz="0" w:space="0" w:color="auto"/>
            <w:bottom w:val="none" w:sz="0" w:space="0" w:color="auto"/>
            <w:right w:val="none" w:sz="0" w:space="0" w:color="auto"/>
          </w:divBdr>
        </w:div>
        <w:div w:id="1736004283">
          <w:marLeft w:val="0"/>
          <w:marRight w:val="0"/>
          <w:marTop w:val="0"/>
          <w:marBottom w:val="0"/>
          <w:divBdr>
            <w:top w:val="none" w:sz="0" w:space="0" w:color="auto"/>
            <w:left w:val="none" w:sz="0" w:space="0" w:color="auto"/>
            <w:bottom w:val="none" w:sz="0" w:space="0" w:color="auto"/>
            <w:right w:val="none" w:sz="0" w:space="0" w:color="auto"/>
          </w:divBdr>
        </w:div>
        <w:div w:id="1690057306">
          <w:marLeft w:val="0"/>
          <w:marRight w:val="0"/>
          <w:marTop w:val="0"/>
          <w:marBottom w:val="0"/>
          <w:divBdr>
            <w:top w:val="none" w:sz="0" w:space="0" w:color="auto"/>
            <w:left w:val="none" w:sz="0" w:space="0" w:color="auto"/>
            <w:bottom w:val="none" w:sz="0" w:space="0" w:color="auto"/>
            <w:right w:val="none" w:sz="0" w:space="0" w:color="auto"/>
          </w:divBdr>
        </w:div>
        <w:div w:id="739256656">
          <w:marLeft w:val="0"/>
          <w:marRight w:val="0"/>
          <w:marTop w:val="0"/>
          <w:marBottom w:val="0"/>
          <w:divBdr>
            <w:top w:val="none" w:sz="0" w:space="0" w:color="auto"/>
            <w:left w:val="none" w:sz="0" w:space="0" w:color="auto"/>
            <w:bottom w:val="none" w:sz="0" w:space="0" w:color="auto"/>
            <w:right w:val="none" w:sz="0" w:space="0" w:color="auto"/>
          </w:divBdr>
        </w:div>
        <w:div w:id="14507643">
          <w:marLeft w:val="0"/>
          <w:marRight w:val="0"/>
          <w:marTop w:val="0"/>
          <w:marBottom w:val="0"/>
          <w:divBdr>
            <w:top w:val="none" w:sz="0" w:space="0" w:color="auto"/>
            <w:left w:val="none" w:sz="0" w:space="0" w:color="auto"/>
            <w:bottom w:val="none" w:sz="0" w:space="0" w:color="auto"/>
            <w:right w:val="none" w:sz="0" w:space="0" w:color="auto"/>
          </w:divBdr>
        </w:div>
        <w:div w:id="1274557249">
          <w:marLeft w:val="0"/>
          <w:marRight w:val="0"/>
          <w:marTop w:val="0"/>
          <w:marBottom w:val="0"/>
          <w:divBdr>
            <w:top w:val="none" w:sz="0" w:space="0" w:color="auto"/>
            <w:left w:val="none" w:sz="0" w:space="0" w:color="auto"/>
            <w:bottom w:val="none" w:sz="0" w:space="0" w:color="auto"/>
            <w:right w:val="none" w:sz="0" w:space="0" w:color="auto"/>
          </w:divBdr>
        </w:div>
        <w:div w:id="1311517547">
          <w:marLeft w:val="0"/>
          <w:marRight w:val="0"/>
          <w:marTop w:val="0"/>
          <w:marBottom w:val="0"/>
          <w:divBdr>
            <w:top w:val="none" w:sz="0" w:space="0" w:color="auto"/>
            <w:left w:val="none" w:sz="0" w:space="0" w:color="auto"/>
            <w:bottom w:val="none" w:sz="0" w:space="0" w:color="auto"/>
            <w:right w:val="none" w:sz="0" w:space="0" w:color="auto"/>
          </w:divBdr>
        </w:div>
        <w:div w:id="928387871">
          <w:marLeft w:val="0"/>
          <w:marRight w:val="0"/>
          <w:marTop w:val="0"/>
          <w:marBottom w:val="0"/>
          <w:divBdr>
            <w:top w:val="none" w:sz="0" w:space="0" w:color="auto"/>
            <w:left w:val="none" w:sz="0" w:space="0" w:color="auto"/>
            <w:bottom w:val="none" w:sz="0" w:space="0" w:color="auto"/>
            <w:right w:val="none" w:sz="0" w:space="0" w:color="auto"/>
          </w:divBdr>
        </w:div>
        <w:div w:id="741872342">
          <w:marLeft w:val="0"/>
          <w:marRight w:val="0"/>
          <w:marTop w:val="0"/>
          <w:marBottom w:val="0"/>
          <w:divBdr>
            <w:top w:val="none" w:sz="0" w:space="0" w:color="auto"/>
            <w:left w:val="none" w:sz="0" w:space="0" w:color="auto"/>
            <w:bottom w:val="none" w:sz="0" w:space="0" w:color="auto"/>
            <w:right w:val="none" w:sz="0" w:space="0" w:color="auto"/>
          </w:divBdr>
        </w:div>
        <w:div w:id="811866306">
          <w:marLeft w:val="0"/>
          <w:marRight w:val="0"/>
          <w:marTop w:val="0"/>
          <w:marBottom w:val="0"/>
          <w:divBdr>
            <w:top w:val="none" w:sz="0" w:space="0" w:color="auto"/>
            <w:left w:val="none" w:sz="0" w:space="0" w:color="auto"/>
            <w:bottom w:val="none" w:sz="0" w:space="0" w:color="auto"/>
            <w:right w:val="none" w:sz="0" w:space="0" w:color="auto"/>
          </w:divBdr>
        </w:div>
        <w:div w:id="1453789874">
          <w:marLeft w:val="0"/>
          <w:marRight w:val="0"/>
          <w:marTop w:val="0"/>
          <w:marBottom w:val="0"/>
          <w:divBdr>
            <w:top w:val="none" w:sz="0" w:space="0" w:color="auto"/>
            <w:left w:val="none" w:sz="0" w:space="0" w:color="auto"/>
            <w:bottom w:val="none" w:sz="0" w:space="0" w:color="auto"/>
            <w:right w:val="none" w:sz="0" w:space="0" w:color="auto"/>
          </w:divBdr>
        </w:div>
        <w:div w:id="1071389067">
          <w:marLeft w:val="0"/>
          <w:marRight w:val="0"/>
          <w:marTop w:val="0"/>
          <w:marBottom w:val="0"/>
          <w:divBdr>
            <w:top w:val="none" w:sz="0" w:space="0" w:color="auto"/>
            <w:left w:val="none" w:sz="0" w:space="0" w:color="auto"/>
            <w:bottom w:val="none" w:sz="0" w:space="0" w:color="auto"/>
            <w:right w:val="none" w:sz="0" w:space="0" w:color="auto"/>
          </w:divBdr>
        </w:div>
        <w:div w:id="19743711">
          <w:marLeft w:val="0"/>
          <w:marRight w:val="0"/>
          <w:marTop w:val="0"/>
          <w:marBottom w:val="0"/>
          <w:divBdr>
            <w:top w:val="none" w:sz="0" w:space="0" w:color="auto"/>
            <w:left w:val="none" w:sz="0" w:space="0" w:color="auto"/>
            <w:bottom w:val="none" w:sz="0" w:space="0" w:color="auto"/>
            <w:right w:val="none" w:sz="0" w:space="0" w:color="auto"/>
          </w:divBdr>
        </w:div>
        <w:div w:id="1346134451">
          <w:marLeft w:val="0"/>
          <w:marRight w:val="0"/>
          <w:marTop w:val="0"/>
          <w:marBottom w:val="0"/>
          <w:divBdr>
            <w:top w:val="none" w:sz="0" w:space="0" w:color="auto"/>
            <w:left w:val="none" w:sz="0" w:space="0" w:color="auto"/>
            <w:bottom w:val="none" w:sz="0" w:space="0" w:color="auto"/>
            <w:right w:val="none" w:sz="0" w:space="0" w:color="auto"/>
          </w:divBdr>
        </w:div>
        <w:div w:id="815031087">
          <w:marLeft w:val="0"/>
          <w:marRight w:val="0"/>
          <w:marTop w:val="0"/>
          <w:marBottom w:val="0"/>
          <w:divBdr>
            <w:top w:val="none" w:sz="0" w:space="0" w:color="auto"/>
            <w:left w:val="none" w:sz="0" w:space="0" w:color="auto"/>
            <w:bottom w:val="none" w:sz="0" w:space="0" w:color="auto"/>
            <w:right w:val="none" w:sz="0" w:space="0" w:color="auto"/>
          </w:divBdr>
        </w:div>
        <w:div w:id="813764286">
          <w:marLeft w:val="0"/>
          <w:marRight w:val="0"/>
          <w:marTop w:val="0"/>
          <w:marBottom w:val="0"/>
          <w:divBdr>
            <w:top w:val="none" w:sz="0" w:space="0" w:color="auto"/>
            <w:left w:val="none" w:sz="0" w:space="0" w:color="auto"/>
            <w:bottom w:val="none" w:sz="0" w:space="0" w:color="auto"/>
            <w:right w:val="none" w:sz="0" w:space="0" w:color="auto"/>
          </w:divBdr>
        </w:div>
        <w:div w:id="444154003">
          <w:marLeft w:val="0"/>
          <w:marRight w:val="0"/>
          <w:marTop w:val="0"/>
          <w:marBottom w:val="0"/>
          <w:divBdr>
            <w:top w:val="none" w:sz="0" w:space="0" w:color="auto"/>
            <w:left w:val="none" w:sz="0" w:space="0" w:color="auto"/>
            <w:bottom w:val="none" w:sz="0" w:space="0" w:color="auto"/>
            <w:right w:val="none" w:sz="0" w:space="0" w:color="auto"/>
          </w:divBdr>
        </w:div>
        <w:div w:id="1618173497">
          <w:marLeft w:val="0"/>
          <w:marRight w:val="0"/>
          <w:marTop w:val="0"/>
          <w:marBottom w:val="0"/>
          <w:divBdr>
            <w:top w:val="none" w:sz="0" w:space="0" w:color="auto"/>
            <w:left w:val="none" w:sz="0" w:space="0" w:color="auto"/>
            <w:bottom w:val="none" w:sz="0" w:space="0" w:color="auto"/>
            <w:right w:val="none" w:sz="0" w:space="0" w:color="auto"/>
          </w:divBdr>
        </w:div>
        <w:div w:id="1609503249">
          <w:marLeft w:val="0"/>
          <w:marRight w:val="0"/>
          <w:marTop w:val="0"/>
          <w:marBottom w:val="0"/>
          <w:divBdr>
            <w:top w:val="none" w:sz="0" w:space="0" w:color="auto"/>
            <w:left w:val="none" w:sz="0" w:space="0" w:color="auto"/>
            <w:bottom w:val="none" w:sz="0" w:space="0" w:color="auto"/>
            <w:right w:val="none" w:sz="0" w:space="0" w:color="auto"/>
          </w:divBdr>
        </w:div>
        <w:div w:id="352078232">
          <w:marLeft w:val="0"/>
          <w:marRight w:val="0"/>
          <w:marTop w:val="0"/>
          <w:marBottom w:val="0"/>
          <w:divBdr>
            <w:top w:val="none" w:sz="0" w:space="0" w:color="auto"/>
            <w:left w:val="none" w:sz="0" w:space="0" w:color="auto"/>
            <w:bottom w:val="none" w:sz="0" w:space="0" w:color="auto"/>
            <w:right w:val="none" w:sz="0" w:space="0" w:color="auto"/>
          </w:divBdr>
        </w:div>
        <w:div w:id="2089379144">
          <w:marLeft w:val="0"/>
          <w:marRight w:val="0"/>
          <w:marTop w:val="0"/>
          <w:marBottom w:val="0"/>
          <w:divBdr>
            <w:top w:val="none" w:sz="0" w:space="0" w:color="auto"/>
            <w:left w:val="none" w:sz="0" w:space="0" w:color="auto"/>
            <w:bottom w:val="none" w:sz="0" w:space="0" w:color="auto"/>
            <w:right w:val="none" w:sz="0" w:space="0" w:color="auto"/>
          </w:divBdr>
        </w:div>
        <w:div w:id="594048007">
          <w:marLeft w:val="0"/>
          <w:marRight w:val="0"/>
          <w:marTop w:val="0"/>
          <w:marBottom w:val="0"/>
          <w:divBdr>
            <w:top w:val="none" w:sz="0" w:space="0" w:color="auto"/>
            <w:left w:val="none" w:sz="0" w:space="0" w:color="auto"/>
            <w:bottom w:val="none" w:sz="0" w:space="0" w:color="auto"/>
            <w:right w:val="none" w:sz="0" w:space="0" w:color="auto"/>
          </w:divBdr>
        </w:div>
        <w:div w:id="1220628011">
          <w:marLeft w:val="0"/>
          <w:marRight w:val="0"/>
          <w:marTop w:val="0"/>
          <w:marBottom w:val="0"/>
          <w:divBdr>
            <w:top w:val="none" w:sz="0" w:space="0" w:color="auto"/>
            <w:left w:val="none" w:sz="0" w:space="0" w:color="auto"/>
            <w:bottom w:val="none" w:sz="0" w:space="0" w:color="auto"/>
            <w:right w:val="none" w:sz="0" w:space="0" w:color="auto"/>
          </w:divBdr>
        </w:div>
        <w:div w:id="1505392520">
          <w:marLeft w:val="0"/>
          <w:marRight w:val="0"/>
          <w:marTop w:val="0"/>
          <w:marBottom w:val="0"/>
          <w:divBdr>
            <w:top w:val="none" w:sz="0" w:space="0" w:color="auto"/>
            <w:left w:val="none" w:sz="0" w:space="0" w:color="auto"/>
            <w:bottom w:val="none" w:sz="0" w:space="0" w:color="auto"/>
            <w:right w:val="none" w:sz="0" w:space="0" w:color="auto"/>
          </w:divBdr>
        </w:div>
        <w:div w:id="1072966385">
          <w:marLeft w:val="0"/>
          <w:marRight w:val="0"/>
          <w:marTop w:val="0"/>
          <w:marBottom w:val="0"/>
          <w:divBdr>
            <w:top w:val="none" w:sz="0" w:space="0" w:color="auto"/>
            <w:left w:val="none" w:sz="0" w:space="0" w:color="auto"/>
            <w:bottom w:val="none" w:sz="0" w:space="0" w:color="auto"/>
            <w:right w:val="none" w:sz="0" w:space="0" w:color="auto"/>
          </w:divBdr>
        </w:div>
        <w:div w:id="2010256618">
          <w:marLeft w:val="0"/>
          <w:marRight w:val="0"/>
          <w:marTop w:val="0"/>
          <w:marBottom w:val="0"/>
          <w:divBdr>
            <w:top w:val="none" w:sz="0" w:space="0" w:color="auto"/>
            <w:left w:val="none" w:sz="0" w:space="0" w:color="auto"/>
            <w:bottom w:val="none" w:sz="0" w:space="0" w:color="auto"/>
            <w:right w:val="none" w:sz="0" w:space="0" w:color="auto"/>
          </w:divBdr>
        </w:div>
        <w:div w:id="1539779347">
          <w:marLeft w:val="0"/>
          <w:marRight w:val="0"/>
          <w:marTop w:val="0"/>
          <w:marBottom w:val="0"/>
          <w:divBdr>
            <w:top w:val="none" w:sz="0" w:space="0" w:color="auto"/>
            <w:left w:val="none" w:sz="0" w:space="0" w:color="auto"/>
            <w:bottom w:val="none" w:sz="0" w:space="0" w:color="auto"/>
            <w:right w:val="none" w:sz="0" w:space="0" w:color="auto"/>
          </w:divBdr>
        </w:div>
        <w:div w:id="78644224">
          <w:marLeft w:val="0"/>
          <w:marRight w:val="0"/>
          <w:marTop w:val="0"/>
          <w:marBottom w:val="0"/>
          <w:divBdr>
            <w:top w:val="none" w:sz="0" w:space="0" w:color="auto"/>
            <w:left w:val="none" w:sz="0" w:space="0" w:color="auto"/>
            <w:bottom w:val="none" w:sz="0" w:space="0" w:color="auto"/>
            <w:right w:val="none" w:sz="0" w:space="0" w:color="auto"/>
          </w:divBdr>
        </w:div>
        <w:div w:id="2079743929">
          <w:marLeft w:val="0"/>
          <w:marRight w:val="0"/>
          <w:marTop w:val="0"/>
          <w:marBottom w:val="0"/>
          <w:divBdr>
            <w:top w:val="none" w:sz="0" w:space="0" w:color="auto"/>
            <w:left w:val="none" w:sz="0" w:space="0" w:color="auto"/>
            <w:bottom w:val="none" w:sz="0" w:space="0" w:color="auto"/>
            <w:right w:val="none" w:sz="0" w:space="0" w:color="auto"/>
          </w:divBdr>
        </w:div>
        <w:div w:id="1636837111">
          <w:marLeft w:val="0"/>
          <w:marRight w:val="0"/>
          <w:marTop w:val="0"/>
          <w:marBottom w:val="0"/>
          <w:divBdr>
            <w:top w:val="none" w:sz="0" w:space="0" w:color="auto"/>
            <w:left w:val="none" w:sz="0" w:space="0" w:color="auto"/>
            <w:bottom w:val="none" w:sz="0" w:space="0" w:color="auto"/>
            <w:right w:val="none" w:sz="0" w:space="0" w:color="auto"/>
          </w:divBdr>
        </w:div>
        <w:div w:id="1696731761">
          <w:marLeft w:val="0"/>
          <w:marRight w:val="0"/>
          <w:marTop w:val="0"/>
          <w:marBottom w:val="0"/>
          <w:divBdr>
            <w:top w:val="none" w:sz="0" w:space="0" w:color="auto"/>
            <w:left w:val="none" w:sz="0" w:space="0" w:color="auto"/>
            <w:bottom w:val="none" w:sz="0" w:space="0" w:color="auto"/>
            <w:right w:val="none" w:sz="0" w:space="0" w:color="auto"/>
          </w:divBdr>
        </w:div>
        <w:div w:id="202331134">
          <w:marLeft w:val="0"/>
          <w:marRight w:val="0"/>
          <w:marTop w:val="0"/>
          <w:marBottom w:val="0"/>
          <w:divBdr>
            <w:top w:val="none" w:sz="0" w:space="0" w:color="auto"/>
            <w:left w:val="none" w:sz="0" w:space="0" w:color="auto"/>
            <w:bottom w:val="none" w:sz="0" w:space="0" w:color="auto"/>
            <w:right w:val="none" w:sz="0" w:space="0" w:color="auto"/>
          </w:divBdr>
        </w:div>
        <w:div w:id="1773894773">
          <w:marLeft w:val="0"/>
          <w:marRight w:val="0"/>
          <w:marTop w:val="0"/>
          <w:marBottom w:val="0"/>
          <w:divBdr>
            <w:top w:val="none" w:sz="0" w:space="0" w:color="auto"/>
            <w:left w:val="none" w:sz="0" w:space="0" w:color="auto"/>
            <w:bottom w:val="none" w:sz="0" w:space="0" w:color="auto"/>
            <w:right w:val="none" w:sz="0" w:space="0" w:color="auto"/>
          </w:divBdr>
        </w:div>
        <w:div w:id="957491983">
          <w:marLeft w:val="0"/>
          <w:marRight w:val="0"/>
          <w:marTop w:val="0"/>
          <w:marBottom w:val="0"/>
          <w:divBdr>
            <w:top w:val="none" w:sz="0" w:space="0" w:color="auto"/>
            <w:left w:val="none" w:sz="0" w:space="0" w:color="auto"/>
            <w:bottom w:val="none" w:sz="0" w:space="0" w:color="auto"/>
            <w:right w:val="none" w:sz="0" w:space="0" w:color="auto"/>
          </w:divBdr>
        </w:div>
        <w:div w:id="63335165">
          <w:marLeft w:val="0"/>
          <w:marRight w:val="0"/>
          <w:marTop w:val="0"/>
          <w:marBottom w:val="0"/>
          <w:divBdr>
            <w:top w:val="none" w:sz="0" w:space="0" w:color="auto"/>
            <w:left w:val="none" w:sz="0" w:space="0" w:color="auto"/>
            <w:bottom w:val="none" w:sz="0" w:space="0" w:color="auto"/>
            <w:right w:val="none" w:sz="0" w:space="0" w:color="auto"/>
          </w:divBdr>
        </w:div>
        <w:div w:id="621886576">
          <w:marLeft w:val="0"/>
          <w:marRight w:val="0"/>
          <w:marTop w:val="0"/>
          <w:marBottom w:val="0"/>
          <w:divBdr>
            <w:top w:val="none" w:sz="0" w:space="0" w:color="auto"/>
            <w:left w:val="none" w:sz="0" w:space="0" w:color="auto"/>
            <w:bottom w:val="none" w:sz="0" w:space="0" w:color="auto"/>
            <w:right w:val="none" w:sz="0" w:space="0" w:color="auto"/>
          </w:divBdr>
        </w:div>
        <w:div w:id="551766834">
          <w:marLeft w:val="0"/>
          <w:marRight w:val="0"/>
          <w:marTop w:val="0"/>
          <w:marBottom w:val="0"/>
          <w:divBdr>
            <w:top w:val="none" w:sz="0" w:space="0" w:color="auto"/>
            <w:left w:val="none" w:sz="0" w:space="0" w:color="auto"/>
            <w:bottom w:val="none" w:sz="0" w:space="0" w:color="auto"/>
            <w:right w:val="none" w:sz="0" w:space="0" w:color="auto"/>
          </w:divBdr>
        </w:div>
        <w:div w:id="1445609543">
          <w:marLeft w:val="0"/>
          <w:marRight w:val="0"/>
          <w:marTop w:val="0"/>
          <w:marBottom w:val="0"/>
          <w:divBdr>
            <w:top w:val="none" w:sz="0" w:space="0" w:color="auto"/>
            <w:left w:val="none" w:sz="0" w:space="0" w:color="auto"/>
            <w:bottom w:val="none" w:sz="0" w:space="0" w:color="auto"/>
            <w:right w:val="none" w:sz="0" w:space="0" w:color="auto"/>
          </w:divBdr>
        </w:div>
        <w:div w:id="2048943783">
          <w:marLeft w:val="0"/>
          <w:marRight w:val="0"/>
          <w:marTop w:val="0"/>
          <w:marBottom w:val="0"/>
          <w:divBdr>
            <w:top w:val="none" w:sz="0" w:space="0" w:color="auto"/>
            <w:left w:val="none" w:sz="0" w:space="0" w:color="auto"/>
            <w:bottom w:val="none" w:sz="0" w:space="0" w:color="auto"/>
            <w:right w:val="none" w:sz="0" w:space="0" w:color="auto"/>
          </w:divBdr>
        </w:div>
        <w:div w:id="1232808727">
          <w:marLeft w:val="0"/>
          <w:marRight w:val="0"/>
          <w:marTop w:val="0"/>
          <w:marBottom w:val="0"/>
          <w:divBdr>
            <w:top w:val="none" w:sz="0" w:space="0" w:color="auto"/>
            <w:left w:val="none" w:sz="0" w:space="0" w:color="auto"/>
            <w:bottom w:val="none" w:sz="0" w:space="0" w:color="auto"/>
            <w:right w:val="none" w:sz="0" w:space="0" w:color="auto"/>
          </w:divBdr>
        </w:div>
        <w:div w:id="840238791">
          <w:marLeft w:val="0"/>
          <w:marRight w:val="0"/>
          <w:marTop w:val="0"/>
          <w:marBottom w:val="0"/>
          <w:divBdr>
            <w:top w:val="none" w:sz="0" w:space="0" w:color="auto"/>
            <w:left w:val="none" w:sz="0" w:space="0" w:color="auto"/>
            <w:bottom w:val="none" w:sz="0" w:space="0" w:color="auto"/>
            <w:right w:val="none" w:sz="0" w:space="0" w:color="auto"/>
          </w:divBdr>
        </w:div>
        <w:div w:id="444274251">
          <w:marLeft w:val="0"/>
          <w:marRight w:val="0"/>
          <w:marTop w:val="0"/>
          <w:marBottom w:val="0"/>
          <w:divBdr>
            <w:top w:val="none" w:sz="0" w:space="0" w:color="auto"/>
            <w:left w:val="none" w:sz="0" w:space="0" w:color="auto"/>
            <w:bottom w:val="none" w:sz="0" w:space="0" w:color="auto"/>
            <w:right w:val="none" w:sz="0" w:space="0" w:color="auto"/>
          </w:divBdr>
        </w:div>
        <w:div w:id="1520465705">
          <w:marLeft w:val="0"/>
          <w:marRight w:val="0"/>
          <w:marTop w:val="0"/>
          <w:marBottom w:val="0"/>
          <w:divBdr>
            <w:top w:val="none" w:sz="0" w:space="0" w:color="auto"/>
            <w:left w:val="none" w:sz="0" w:space="0" w:color="auto"/>
            <w:bottom w:val="none" w:sz="0" w:space="0" w:color="auto"/>
            <w:right w:val="none" w:sz="0" w:space="0" w:color="auto"/>
          </w:divBdr>
        </w:div>
        <w:div w:id="2095583893">
          <w:marLeft w:val="0"/>
          <w:marRight w:val="0"/>
          <w:marTop w:val="0"/>
          <w:marBottom w:val="0"/>
          <w:divBdr>
            <w:top w:val="none" w:sz="0" w:space="0" w:color="auto"/>
            <w:left w:val="none" w:sz="0" w:space="0" w:color="auto"/>
            <w:bottom w:val="none" w:sz="0" w:space="0" w:color="auto"/>
            <w:right w:val="none" w:sz="0" w:space="0" w:color="auto"/>
          </w:divBdr>
        </w:div>
        <w:div w:id="1484471437">
          <w:marLeft w:val="0"/>
          <w:marRight w:val="0"/>
          <w:marTop w:val="0"/>
          <w:marBottom w:val="0"/>
          <w:divBdr>
            <w:top w:val="none" w:sz="0" w:space="0" w:color="auto"/>
            <w:left w:val="none" w:sz="0" w:space="0" w:color="auto"/>
            <w:bottom w:val="none" w:sz="0" w:space="0" w:color="auto"/>
            <w:right w:val="none" w:sz="0" w:space="0" w:color="auto"/>
          </w:divBdr>
        </w:div>
        <w:div w:id="153882734">
          <w:marLeft w:val="0"/>
          <w:marRight w:val="0"/>
          <w:marTop w:val="0"/>
          <w:marBottom w:val="0"/>
          <w:divBdr>
            <w:top w:val="none" w:sz="0" w:space="0" w:color="auto"/>
            <w:left w:val="none" w:sz="0" w:space="0" w:color="auto"/>
            <w:bottom w:val="none" w:sz="0" w:space="0" w:color="auto"/>
            <w:right w:val="none" w:sz="0" w:space="0" w:color="auto"/>
          </w:divBdr>
        </w:div>
        <w:div w:id="1751652567">
          <w:marLeft w:val="0"/>
          <w:marRight w:val="0"/>
          <w:marTop w:val="0"/>
          <w:marBottom w:val="0"/>
          <w:divBdr>
            <w:top w:val="none" w:sz="0" w:space="0" w:color="auto"/>
            <w:left w:val="none" w:sz="0" w:space="0" w:color="auto"/>
            <w:bottom w:val="none" w:sz="0" w:space="0" w:color="auto"/>
            <w:right w:val="none" w:sz="0" w:space="0" w:color="auto"/>
          </w:divBdr>
        </w:div>
        <w:div w:id="1847162391">
          <w:marLeft w:val="0"/>
          <w:marRight w:val="0"/>
          <w:marTop w:val="0"/>
          <w:marBottom w:val="0"/>
          <w:divBdr>
            <w:top w:val="none" w:sz="0" w:space="0" w:color="auto"/>
            <w:left w:val="none" w:sz="0" w:space="0" w:color="auto"/>
            <w:bottom w:val="none" w:sz="0" w:space="0" w:color="auto"/>
            <w:right w:val="none" w:sz="0" w:space="0" w:color="auto"/>
          </w:divBdr>
        </w:div>
        <w:div w:id="30500383">
          <w:marLeft w:val="0"/>
          <w:marRight w:val="0"/>
          <w:marTop w:val="0"/>
          <w:marBottom w:val="0"/>
          <w:divBdr>
            <w:top w:val="none" w:sz="0" w:space="0" w:color="auto"/>
            <w:left w:val="none" w:sz="0" w:space="0" w:color="auto"/>
            <w:bottom w:val="none" w:sz="0" w:space="0" w:color="auto"/>
            <w:right w:val="none" w:sz="0" w:space="0" w:color="auto"/>
          </w:divBdr>
        </w:div>
        <w:div w:id="1192690738">
          <w:marLeft w:val="0"/>
          <w:marRight w:val="0"/>
          <w:marTop w:val="0"/>
          <w:marBottom w:val="0"/>
          <w:divBdr>
            <w:top w:val="none" w:sz="0" w:space="0" w:color="auto"/>
            <w:left w:val="none" w:sz="0" w:space="0" w:color="auto"/>
            <w:bottom w:val="none" w:sz="0" w:space="0" w:color="auto"/>
            <w:right w:val="none" w:sz="0" w:space="0" w:color="auto"/>
          </w:divBdr>
        </w:div>
        <w:div w:id="43481125">
          <w:marLeft w:val="0"/>
          <w:marRight w:val="0"/>
          <w:marTop w:val="0"/>
          <w:marBottom w:val="0"/>
          <w:divBdr>
            <w:top w:val="none" w:sz="0" w:space="0" w:color="auto"/>
            <w:left w:val="none" w:sz="0" w:space="0" w:color="auto"/>
            <w:bottom w:val="none" w:sz="0" w:space="0" w:color="auto"/>
            <w:right w:val="none" w:sz="0" w:space="0" w:color="auto"/>
          </w:divBdr>
        </w:div>
        <w:div w:id="1511337028">
          <w:marLeft w:val="0"/>
          <w:marRight w:val="0"/>
          <w:marTop w:val="0"/>
          <w:marBottom w:val="0"/>
          <w:divBdr>
            <w:top w:val="none" w:sz="0" w:space="0" w:color="auto"/>
            <w:left w:val="none" w:sz="0" w:space="0" w:color="auto"/>
            <w:bottom w:val="none" w:sz="0" w:space="0" w:color="auto"/>
            <w:right w:val="none" w:sz="0" w:space="0" w:color="auto"/>
          </w:divBdr>
        </w:div>
        <w:div w:id="983047622">
          <w:marLeft w:val="0"/>
          <w:marRight w:val="0"/>
          <w:marTop w:val="0"/>
          <w:marBottom w:val="0"/>
          <w:divBdr>
            <w:top w:val="none" w:sz="0" w:space="0" w:color="auto"/>
            <w:left w:val="none" w:sz="0" w:space="0" w:color="auto"/>
            <w:bottom w:val="none" w:sz="0" w:space="0" w:color="auto"/>
            <w:right w:val="none" w:sz="0" w:space="0" w:color="auto"/>
          </w:divBdr>
        </w:div>
        <w:div w:id="1180192739">
          <w:marLeft w:val="0"/>
          <w:marRight w:val="0"/>
          <w:marTop w:val="0"/>
          <w:marBottom w:val="0"/>
          <w:divBdr>
            <w:top w:val="none" w:sz="0" w:space="0" w:color="auto"/>
            <w:left w:val="none" w:sz="0" w:space="0" w:color="auto"/>
            <w:bottom w:val="none" w:sz="0" w:space="0" w:color="auto"/>
            <w:right w:val="none" w:sz="0" w:space="0" w:color="auto"/>
          </w:divBdr>
        </w:div>
        <w:div w:id="1699348813">
          <w:marLeft w:val="0"/>
          <w:marRight w:val="0"/>
          <w:marTop w:val="0"/>
          <w:marBottom w:val="0"/>
          <w:divBdr>
            <w:top w:val="none" w:sz="0" w:space="0" w:color="auto"/>
            <w:left w:val="none" w:sz="0" w:space="0" w:color="auto"/>
            <w:bottom w:val="none" w:sz="0" w:space="0" w:color="auto"/>
            <w:right w:val="none" w:sz="0" w:space="0" w:color="auto"/>
          </w:divBdr>
        </w:div>
        <w:div w:id="2012835952">
          <w:marLeft w:val="0"/>
          <w:marRight w:val="0"/>
          <w:marTop w:val="0"/>
          <w:marBottom w:val="0"/>
          <w:divBdr>
            <w:top w:val="none" w:sz="0" w:space="0" w:color="auto"/>
            <w:left w:val="none" w:sz="0" w:space="0" w:color="auto"/>
            <w:bottom w:val="none" w:sz="0" w:space="0" w:color="auto"/>
            <w:right w:val="none" w:sz="0" w:space="0" w:color="auto"/>
          </w:divBdr>
        </w:div>
        <w:div w:id="747922828">
          <w:marLeft w:val="0"/>
          <w:marRight w:val="0"/>
          <w:marTop w:val="0"/>
          <w:marBottom w:val="0"/>
          <w:divBdr>
            <w:top w:val="none" w:sz="0" w:space="0" w:color="auto"/>
            <w:left w:val="none" w:sz="0" w:space="0" w:color="auto"/>
            <w:bottom w:val="none" w:sz="0" w:space="0" w:color="auto"/>
            <w:right w:val="none" w:sz="0" w:space="0" w:color="auto"/>
          </w:divBdr>
        </w:div>
        <w:div w:id="1373922043">
          <w:marLeft w:val="0"/>
          <w:marRight w:val="0"/>
          <w:marTop w:val="0"/>
          <w:marBottom w:val="0"/>
          <w:divBdr>
            <w:top w:val="none" w:sz="0" w:space="0" w:color="auto"/>
            <w:left w:val="none" w:sz="0" w:space="0" w:color="auto"/>
            <w:bottom w:val="none" w:sz="0" w:space="0" w:color="auto"/>
            <w:right w:val="none" w:sz="0" w:space="0" w:color="auto"/>
          </w:divBdr>
        </w:div>
        <w:div w:id="1734087381">
          <w:marLeft w:val="0"/>
          <w:marRight w:val="0"/>
          <w:marTop w:val="0"/>
          <w:marBottom w:val="0"/>
          <w:divBdr>
            <w:top w:val="none" w:sz="0" w:space="0" w:color="auto"/>
            <w:left w:val="none" w:sz="0" w:space="0" w:color="auto"/>
            <w:bottom w:val="none" w:sz="0" w:space="0" w:color="auto"/>
            <w:right w:val="none" w:sz="0" w:space="0" w:color="auto"/>
          </w:divBdr>
        </w:div>
        <w:div w:id="291517642">
          <w:marLeft w:val="0"/>
          <w:marRight w:val="0"/>
          <w:marTop w:val="0"/>
          <w:marBottom w:val="0"/>
          <w:divBdr>
            <w:top w:val="none" w:sz="0" w:space="0" w:color="auto"/>
            <w:left w:val="none" w:sz="0" w:space="0" w:color="auto"/>
            <w:bottom w:val="none" w:sz="0" w:space="0" w:color="auto"/>
            <w:right w:val="none" w:sz="0" w:space="0" w:color="auto"/>
          </w:divBdr>
        </w:div>
        <w:div w:id="1053624482">
          <w:marLeft w:val="0"/>
          <w:marRight w:val="0"/>
          <w:marTop w:val="0"/>
          <w:marBottom w:val="0"/>
          <w:divBdr>
            <w:top w:val="none" w:sz="0" w:space="0" w:color="auto"/>
            <w:left w:val="none" w:sz="0" w:space="0" w:color="auto"/>
            <w:bottom w:val="none" w:sz="0" w:space="0" w:color="auto"/>
            <w:right w:val="none" w:sz="0" w:space="0" w:color="auto"/>
          </w:divBdr>
        </w:div>
        <w:div w:id="920412062">
          <w:marLeft w:val="0"/>
          <w:marRight w:val="0"/>
          <w:marTop w:val="0"/>
          <w:marBottom w:val="0"/>
          <w:divBdr>
            <w:top w:val="none" w:sz="0" w:space="0" w:color="auto"/>
            <w:left w:val="none" w:sz="0" w:space="0" w:color="auto"/>
            <w:bottom w:val="none" w:sz="0" w:space="0" w:color="auto"/>
            <w:right w:val="none" w:sz="0" w:space="0" w:color="auto"/>
          </w:divBdr>
        </w:div>
        <w:div w:id="1662466972">
          <w:marLeft w:val="0"/>
          <w:marRight w:val="0"/>
          <w:marTop w:val="0"/>
          <w:marBottom w:val="0"/>
          <w:divBdr>
            <w:top w:val="none" w:sz="0" w:space="0" w:color="auto"/>
            <w:left w:val="none" w:sz="0" w:space="0" w:color="auto"/>
            <w:bottom w:val="none" w:sz="0" w:space="0" w:color="auto"/>
            <w:right w:val="none" w:sz="0" w:space="0" w:color="auto"/>
          </w:divBdr>
        </w:div>
        <w:div w:id="1810128927">
          <w:marLeft w:val="0"/>
          <w:marRight w:val="0"/>
          <w:marTop w:val="0"/>
          <w:marBottom w:val="0"/>
          <w:divBdr>
            <w:top w:val="none" w:sz="0" w:space="0" w:color="auto"/>
            <w:left w:val="none" w:sz="0" w:space="0" w:color="auto"/>
            <w:bottom w:val="none" w:sz="0" w:space="0" w:color="auto"/>
            <w:right w:val="none" w:sz="0" w:space="0" w:color="auto"/>
          </w:divBdr>
        </w:div>
        <w:div w:id="702873778">
          <w:marLeft w:val="0"/>
          <w:marRight w:val="0"/>
          <w:marTop w:val="0"/>
          <w:marBottom w:val="0"/>
          <w:divBdr>
            <w:top w:val="none" w:sz="0" w:space="0" w:color="auto"/>
            <w:left w:val="none" w:sz="0" w:space="0" w:color="auto"/>
            <w:bottom w:val="none" w:sz="0" w:space="0" w:color="auto"/>
            <w:right w:val="none" w:sz="0" w:space="0" w:color="auto"/>
          </w:divBdr>
        </w:div>
        <w:div w:id="953093145">
          <w:marLeft w:val="0"/>
          <w:marRight w:val="0"/>
          <w:marTop w:val="0"/>
          <w:marBottom w:val="0"/>
          <w:divBdr>
            <w:top w:val="none" w:sz="0" w:space="0" w:color="auto"/>
            <w:left w:val="none" w:sz="0" w:space="0" w:color="auto"/>
            <w:bottom w:val="none" w:sz="0" w:space="0" w:color="auto"/>
            <w:right w:val="none" w:sz="0" w:space="0" w:color="auto"/>
          </w:divBdr>
        </w:div>
        <w:div w:id="823274735">
          <w:marLeft w:val="0"/>
          <w:marRight w:val="0"/>
          <w:marTop w:val="0"/>
          <w:marBottom w:val="0"/>
          <w:divBdr>
            <w:top w:val="none" w:sz="0" w:space="0" w:color="auto"/>
            <w:left w:val="none" w:sz="0" w:space="0" w:color="auto"/>
            <w:bottom w:val="none" w:sz="0" w:space="0" w:color="auto"/>
            <w:right w:val="none" w:sz="0" w:space="0" w:color="auto"/>
          </w:divBdr>
        </w:div>
        <w:div w:id="1776443704">
          <w:marLeft w:val="0"/>
          <w:marRight w:val="0"/>
          <w:marTop w:val="0"/>
          <w:marBottom w:val="0"/>
          <w:divBdr>
            <w:top w:val="none" w:sz="0" w:space="0" w:color="auto"/>
            <w:left w:val="none" w:sz="0" w:space="0" w:color="auto"/>
            <w:bottom w:val="none" w:sz="0" w:space="0" w:color="auto"/>
            <w:right w:val="none" w:sz="0" w:space="0" w:color="auto"/>
          </w:divBdr>
        </w:div>
        <w:div w:id="1372880474">
          <w:marLeft w:val="0"/>
          <w:marRight w:val="0"/>
          <w:marTop w:val="0"/>
          <w:marBottom w:val="0"/>
          <w:divBdr>
            <w:top w:val="none" w:sz="0" w:space="0" w:color="auto"/>
            <w:left w:val="none" w:sz="0" w:space="0" w:color="auto"/>
            <w:bottom w:val="none" w:sz="0" w:space="0" w:color="auto"/>
            <w:right w:val="none" w:sz="0" w:space="0" w:color="auto"/>
          </w:divBdr>
        </w:div>
        <w:div w:id="2045208087">
          <w:marLeft w:val="0"/>
          <w:marRight w:val="0"/>
          <w:marTop w:val="0"/>
          <w:marBottom w:val="0"/>
          <w:divBdr>
            <w:top w:val="none" w:sz="0" w:space="0" w:color="auto"/>
            <w:left w:val="none" w:sz="0" w:space="0" w:color="auto"/>
            <w:bottom w:val="none" w:sz="0" w:space="0" w:color="auto"/>
            <w:right w:val="none" w:sz="0" w:space="0" w:color="auto"/>
          </w:divBdr>
        </w:div>
        <w:div w:id="935551140">
          <w:marLeft w:val="0"/>
          <w:marRight w:val="0"/>
          <w:marTop w:val="0"/>
          <w:marBottom w:val="0"/>
          <w:divBdr>
            <w:top w:val="none" w:sz="0" w:space="0" w:color="auto"/>
            <w:left w:val="none" w:sz="0" w:space="0" w:color="auto"/>
            <w:bottom w:val="none" w:sz="0" w:space="0" w:color="auto"/>
            <w:right w:val="none" w:sz="0" w:space="0" w:color="auto"/>
          </w:divBdr>
        </w:div>
        <w:div w:id="125899597">
          <w:marLeft w:val="0"/>
          <w:marRight w:val="0"/>
          <w:marTop w:val="0"/>
          <w:marBottom w:val="0"/>
          <w:divBdr>
            <w:top w:val="none" w:sz="0" w:space="0" w:color="auto"/>
            <w:left w:val="none" w:sz="0" w:space="0" w:color="auto"/>
            <w:bottom w:val="none" w:sz="0" w:space="0" w:color="auto"/>
            <w:right w:val="none" w:sz="0" w:space="0" w:color="auto"/>
          </w:divBdr>
        </w:div>
        <w:div w:id="2015259464">
          <w:marLeft w:val="0"/>
          <w:marRight w:val="0"/>
          <w:marTop w:val="0"/>
          <w:marBottom w:val="0"/>
          <w:divBdr>
            <w:top w:val="none" w:sz="0" w:space="0" w:color="auto"/>
            <w:left w:val="none" w:sz="0" w:space="0" w:color="auto"/>
            <w:bottom w:val="none" w:sz="0" w:space="0" w:color="auto"/>
            <w:right w:val="none" w:sz="0" w:space="0" w:color="auto"/>
          </w:divBdr>
        </w:div>
        <w:div w:id="1276595678">
          <w:marLeft w:val="0"/>
          <w:marRight w:val="0"/>
          <w:marTop w:val="0"/>
          <w:marBottom w:val="0"/>
          <w:divBdr>
            <w:top w:val="none" w:sz="0" w:space="0" w:color="auto"/>
            <w:left w:val="none" w:sz="0" w:space="0" w:color="auto"/>
            <w:bottom w:val="none" w:sz="0" w:space="0" w:color="auto"/>
            <w:right w:val="none" w:sz="0" w:space="0" w:color="auto"/>
          </w:divBdr>
        </w:div>
        <w:div w:id="1432891728">
          <w:marLeft w:val="0"/>
          <w:marRight w:val="0"/>
          <w:marTop w:val="0"/>
          <w:marBottom w:val="0"/>
          <w:divBdr>
            <w:top w:val="none" w:sz="0" w:space="0" w:color="auto"/>
            <w:left w:val="none" w:sz="0" w:space="0" w:color="auto"/>
            <w:bottom w:val="none" w:sz="0" w:space="0" w:color="auto"/>
            <w:right w:val="none" w:sz="0" w:space="0" w:color="auto"/>
          </w:divBdr>
        </w:div>
        <w:div w:id="1912307276">
          <w:marLeft w:val="0"/>
          <w:marRight w:val="0"/>
          <w:marTop w:val="0"/>
          <w:marBottom w:val="0"/>
          <w:divBdr>
            <w:top w:val="none" w:sz="0" w:space="0" w:color="auto"/>
            <w:left w:val="none" w:sz="0" w:space="0" w:color="auto"/>
            <w:bottom w:val="none" w:sz="0" w:space="0" w:color="auto"/>
            <w:right w:val="none" w:sz="0" w:space="0" w:color="auto"/>
          </w:divBdr>
        </w:div>
        <w:div w:id="1468475326">
          <w:marLeft w:val="0"/>
          <w:marRight w:val="0"/>
          <w:marTop w:val="0"/>
          <w:marBottom w:val="0"/>
          <w:divBdr>
            <w:top w:val="none" w:sz="0" w:space="0" w:color="auto"/>
            <w:left w:val="none" w:sz="0" w:space="0" w:color="auto"/>
            <w:bottom w:val="none" w:sz="0" w:space="0" w:color="auto"/>
            <w:right w:val="none" w:sz="0" w:space="0" w:color="auto"/>
          </w:divBdr>
        </w:div>
        <w:div w:id="1120683195">
          <w:marLeft w:val="0"/>
          <w:marRight w:val="0"/>
          <w:marTop w:val="0"/>
          <w:marBottom w:val="0"/>
          <w:divBdr>
            <w:top w:val="none" w:sz="0" w:space="0" w:color="auto"/>
            <w:left w:val="none" w:sz="0" w:space="0" w:color="auto"/>
            <w:bottom w:val="none" w:sz="0" w:space="0" w:color="auto"/>
            <w:right w:val="none" w:sz="0" w:space="0" w:color="auto"/>
          </w:divBdr>
        </w:div>
        <w:div w:id="1447583106">
          <w:marLeft w:val="0"/>
          <w:marRight w:val="0"/>
          <w:marTop w:val="0"/>
          <w:marBottom w:val="0"/>
          <w:divBdr>
            <w:top w:val="none" w:sz="0" w:space="0" w:color="auto"/>
            <w:left w:val="none" w:sz="0" w:space="0" w:color="auto"/>
            <w:bottom w:val="none" w:sz="0" w:space="0" w:color="auto"/>
            <w:right w:val="none" w:sz="0" w:space="0" w:color="auto"/>
          </w:divBdr>
        </w:div>
        <w:div w:id="1813669118">
          <w:marLeft w:val="0"/>
          <w:marRight w:val="0"/>
          <w:marTop w:val="0"/>
          <w:marBottom w:val="0"/>
          <w:divBdr>
            <w:top w:val="none" w:sz="0" w:space="0" w:color="auto"/>
            <w:left w:val="none" w:sz="0" w:space="0" w:color="auto"/>
            <w:bottom w:val="none" w:sz="0" w:space="0" w:color="auto"/>
            <w:right w:val="none" w:sz="0" w:space="0" w:color="auto"/>
          </w:divBdr>
        </w:div>
        <w:div w:id="293218668">
          <w:marLeft w:val="0"/>
          <w:marRight w:val="0"/>
          <w:marTop w:val="0"/>
          <w:marBottom w:val="0"/>
          <w:divBdr>
            <w:top w:val="none" w:sz="0" w:space="0" w:color="auto"/>
            <w:left w:val="none" w:sz="0" w:space="0" w:color="auto"/>
            <w:bottom w:val="none" w:sz="0" w:space="0" w:color="auto"/>
            <w:right w:val="none" w:sz="0" w:space="0" w:color="auto"/>
          </w:divBdr>
        </w:div>
        <w:div w:id="494421323">
          <w:marLeft w:val="0"/>
          <w:marRight w:val="0"/>
          <w:marTop w:val="0"/>
          <w:marBottom w:val="0"/>
          <w:divBdr>
            <w:top w:val="none" w:sz="0" w:space="0" w:color="auto"/>
            <w:left w:val="none" w:sz="0" w:space="0" w:color="auto"/>
            <w:bottom w:val="none" w:sz="0" w:space="0" w:color="auto"/>
            <w:right w:val="none" w:sz="0" w:space="0" w:color="auto"/>
          </w:divBdr>
        </w:div>
        <w:div w:id="1562981559">
          <w:marLeft w:val="0"/>
          <w:marRight w:val="0"/>
          <w:marTop w:val="0"/>
          <w:marBottom w:val="0"/>
          <w:divBdr>
            <w:top w:val="none" w:sz="0" w:space="0" w:color="auto"/>
            <w:left w:val="none" w:sz="0" w:space="0" w:color="auto"/>
            <w:bottom w:val="none" w:sz="0" w:space="0" w:color="auto"/>
            <w:right w:val="none" w:sz="0" w:space="0" w:color="auto"/>
          </w:divBdr>
        </w:div>
        <w:div w:id="1521552297">
          <w:marLeft w:val="0"/>
          <w:marRight w:val="0"/>
          <w:marTop w:val="0"/>
          <w:marBottom w:val="0"/>
          <w:divBdr>
            <w:top w:val="none" w:sz="0" w:space="0" w:color="auto"/>
            <w:left w:val="none" w:sz="0" w:space="0" w:color="auto"/>
            <w:bottom w:val="none" w:sz="0" w:space="0" w:color="auto"/>
            <w:right w:val="none" w:sz="0" w:space="0" w:color="auto"/>
          </w:divBdr>
        </w:div>
        <w:div w:id="1736585849">
          <w:marLeft w:val="0"/>
          <w:marRight w:val="0"/>
          <w:marTop w:val="0"/>
          <w:marBottom w:val="0"/>
          <w:divBdr>
            <w:top w:val="none" w:sz="0" w:space="0" w:color="auto"/>
            <w:left w:val="none" w:sz="0" w:space="0" w:color="auto"/>
            <w:bottom w:val="none" w:sz="0" w:space="0" w:color="auto"/>
            <w:right w:val="none" w:sz="0" w:space="0" w:color="auto"/>
          </w:divBdr>
        </w:div>
        <w:div w:id="1510873929">
          <w:marLeft w:val="0"/>
          <w:marRight w:val="0"/>
          <w:marTop w:val="0"/>
          <w:marBottom w:val="0"/>
          <w:divBdr>
            <w:top w:val="none" w:sz="0" w:space="0" w:color="auto"/>
            <w:left w:val="none" w:sz="0" w:space="0" w:color="auto"/>
            <w:bottom w:val="none" w:sz="0" w:space="0" w:color="auto"/>
            <w:right w:val="none" w:sz="0" w:space="0" w:color="auto"/>
          </w:divBdr>
        </w:div>
        <w:div w:id="1598059524">
          <w:marLeft w:val="0"/>
          <w:marRight w:val="0"/>
          <w:marTop w:val="0"/>
          <w:marBottom w:val="0"/>
          <w:divBdr>
            <w:top w:val="none" w:sz="0" w:space="0" w:color="auto"/>
            <w:left w:val="none" w:sz="0" w:space="0" w:color="auto"/>
            <w:bottom w:val="none" w:sz="0" w:space="0" w:color="auto"/>
            <w:right w:val="none" w:sz="0" w:space="0" w:color="auto"/>
          </w:divBdr>
        </w:div>
        <w:div w:id="1677148325">
          <w:marLeft w:val="0"/>
          <w:marRight w:val="0"/>
          <w:marTop w:val="0"/>
          <w:marBottom w:val="0"/>
          <w:divBdr>
            <w:top w:val="none" w:sz="0" w:space="0" w:color="auto"/>
            <w:left w:val="none" w:sz="0" w:space="0" w:color="auto"/>
            <w:bottom w:val="none" w:sz="0" w:space="0" w:color="auto"/>
            <w:right w:val="none" w:sz="0" w:space="0" w:color="auto"/>
          </w:divBdr>
        </w:div>
        <w:div w:id="104080512">
          <w:marLeft w:val="0"/>
          <w:marRight w:val="0"/>
          <w:marTop w:val="0"/>
          <w:marBottom w:val="0"/>
          <w:divBdr>
            <w:top w:val="none" w:sz="0" w:space="0" w:color="auto"/>
            <w:left w:val="none" w:sz="0" w:space="0" w:color="auto"/>
            <w:bottom w:val="none" w:sz="0" w:space="0" w:color="auto"/>
            <w:right w:val="none" w:sz="0" w:space="0" w:color="auto"/>
          </w:divBdr>
        </w:div>
        <w:div w:id="1319264202">
          <w:marLeft w:val="0"/>
          <w:marRight w:val="0"/>
          <w:marTop w:val="0"/>
          <w:marBottom w:val="0"/>
          <w:divBdr>
            <w:top w:val="none" w:sz="0" w:space="0" w:color="auto"/>
            <w:left w:val="none" w:sz="0" w:space="0" w:color="auto"/>
            <w:bottom w:val="none" w:sz="0" w:space="0" w:color="auto"/>
            <w:right w:val="none" w:sz="0" w:space="0" w:color="auto"/>
          </w:divBdr>
        </w:div>
        <w:div w:id="1841576445">
          <w:marLeft w:val="0"/>
          <w:marRight w:val="0"/>
          <w:marTop w:val="0"/>
          <w:marBottom w:val="0"/>
          <w:divBdr>
            <w:top w:val="none" w:sz="0" w:space="0" w:color="auto"/>
            <w:left w:val="none" w:sz="0" w:space="0" w:color="auto"/>
            <w:bottom w:val="none" w:sz="0" w:space="0" w:color="auto"/>
            <w:right w:val="none" w:sz="0" w:space="0" w:color="auto"/>
          </w:divBdr>
        </w:div>
        <w:div w:id="1125272147">
          <w:marLeft w:val="0"/>
          <w:marRight w:val="0"/>
          <w:marTop w:val="0"/>
          <w:marBottom w:val="0"/>
          <w:divBdr>
            <w:top w:val="none" w:sz="0" w:space="0" w:color="auto"/>
            <w:left w:val="none" w:sz="0" w:space="0" w:color="auto"/>
            <w:bottom w:val="none" w:sz="0" w:space="0" w:color="auto"/>
            <w:right w:val="none" w:sz="0" w:space="0" w:color="auto"/>
          </w:divBdr>
        </w:div>
        <w:div w:id="1924796354">
          <w:marLeft w:val="0"/>
          <w:marRight w:val="0"/>
          <w:marTop w:val="0"/>
          <w:marBottom w:val="0"/>
          <w:divBdr>
            <w:top w:val="none" w:sz="0" w:space="0" w:color="auto"/>
            <w:left w:val="none" w:sz="0" w:space="0" w:color="auto"/>
            <w:bottom w:val="none" w:sz="0" w:space="0" w:color="auto"/>
            <w:right w:val="none" w:sz="0" w:space="0" w:color="auto"/>
          </w:divBdr>
        </w:div>
        <w:div w:id="619533487">
          <w:marLeft w:val="0"/>
          <w:marRight w:val="0"/>
          <w:marTop w:val="0"/>
          <w:marBottom w:val="0"/>
          <w:divBdr>
            <w:top w:val="none" w:sz="0" w:space="0" w:color="auto"/>
            <w:left w:val="none" w:sz="0" w:space="0" w:color="auto"/>
            <w:bottom w:val="none" w:sz="0" w:space="0" w:color="auto"/>
            <w:right w:val="none" w:sz="0" w:space="0" w:color="auto"/>
          </w:divBdr>
        </w:div>
        <w:div w:id="1572689627">
          <w:marLeft w:val="0"/>
          <w:marRight w:val="0"/>
          <w:marTop w:val="0"/>
          <w:marBottom w:val="0"/>
          <w:divBdr>
            <w:top w:val="none" w:sz="0" w:space="0" w:color="auto"/>
            <w:left w:val="none" w:sz="0" w:space="0" w:color="auto"/>
            <w:bottom w:val="none" w:sz="0" w:space="0" w:color="auto"/>
            <w:right w:val="none" w:sz="0" w:space="0" w:color="auto"/>
          </w:divBdr>
        </w:div>
        <w:div w:id="771976979">
          <w:marLeft w:val="0"/>
          <w:marRight w:val="0"/>
          <w:marTop w:val="0"/>
          <w:marBottom w:val="0"/>
          <w:divBdr>
            <w:top w:val="none" w:sz="0" w:space="0" w:color="auto"/>
            <w:left w:val="none" w:sz="0" w:space="0" w:color="auto"/>
            <w:bottom w:val="none" w:sz="0" w:space="0" w:color="auto"/>
            <w:right w:val="none" w:sz="0" w:space="0" w:color="auto"/>
          </w:divBdr>
        </w:div>
        <w:div w:id="1408726340">
          <w:marLeft w:val="0"/>
          <w:marRight w:val="0"/>
          <w:marTop w:val="0"/>
          <w:marBottom w:val="0"/>
          <w:divBdr>
            <w:top w:val="none" w:sz="0" w:space="0" w:color="auto"/>
            <w:left w:val="none" w:sz="0" w:space="0" w:color="auto"/>
            <w:bottom w:val="none" w:sz="0" w:space="0" w:color="auto"/>
            <w:right w:val="none" w:sz="0" w:space="0" w:color="auto"/>
          </w:divBdr>
        </w:div>
        <w:div w:id="1246762954">
          <w:marLeft w:val="0"/>
          <w:marRight w:val="0"/>
          <w:marTop w:val="0"/>
          <w:marBottom w:val="0"/>
          <w:divBdr>
            <w:top w:val="none" w:sz="0" w:space="0" w:color="auto"/>
            <w:left w:val="none" w:sz="0" w:space="0" w:color="auto"/>
            <w:bottom w:val="none" w:sz="0" w:space="0" w:color="auto"/>
            <w:right w:val="none" w:sz="0" w:space="0" w:color="auto"/>
          </w:divBdr>
        </w:div>
        <w:div w:id="932595258">
          <w:marLeft w:val="0"/>
          <w:marRight w:val="0"/>
          <w:marTop w:val="0"/>
          <w:marBottom w:val="0"/>
          <w:divBdr>
            <w:top w:val="none" w:sz="0" w:space="0" w:color="auto"/>
            <w:left w:val="none" w:sz="0" w:space="0" w:color="auto"/>
            <w:bottom w:val="none" w:sz="0" w:space="0" w:color="auto"/>
            <w:right w:val="none" w:sz="0" w:space="0" w:color="auto"/>
          </w:divBdr>
        </w:div>
        <w:div w:id="928736408">
          <w:marLeft w:val="0"/>
          <w:marRight w:val="0"/>
          <w:marTop w:val="0"/>
          <w:marBottom w:val="0"/>
          <w:divBdr>
            <w:top w:val="none" w:sz="0" w:space="0" w:color="auto"/>
            <w:left w:val="none" w:sz="0" w:space="0" w:color="auto"/>
            <w:bottom w:val="none" w:sz="0" w:space="0" w:color="auto"/>
            <w:right w:val="none" w:sz="0" w:space="0" w:color="auto"/>
          </w:divBdr>
        </w:div>
        <w:div w:id="933711222">
          <w:marLeft w:val="0"/>
          <w:marRight w:val="0"/>
          <w:marTop w:val="0"/>
          <w:marBottom w:val="0"/>
          <w:divBdr>
            <w:top w:val="none" w:sz="0" w:space="0" w:color="auto"/>
            <w:left w:val="none" w:sz="0" w:space="0" w:color="auto"/>
            <w:bottom w:val="none" w:sz="0" w:space="0" w:color="auto"/>
            <w:right w:val="none" w:sz="0" w:space="0" w:color="auto"/>
          </w:divBdr>
        </w:div>
        <w:div w:id="1471822422">
          <w:marLeft w:val="0"/>
          <w:marRight w:val="0"/>
          <w:marTop w:val="0"/>
          <w:marBottom w:val="0"/>
          <w:divBdr>
            <w:top w:val="none" w:sz="0" w:space="0" w:color="auto"/>
            <w:left w:val="none" w:sz="0" w:space="0" w:color="auto"/>
            <w:bottom w:val="none" w:sz="0" w:space="0" w:color="auto"/>
            <w:right w:val="none" w:sz="0" w:space="0" w:color="auto"/>
          </w:divBdr>
        </w:div>
        <w:div w:id="2072583000">
          <w:marLeft w:val="0"/>
          <w:marRight w:val="0"/>
          <w:marTop w:val="0"/>
          <w:marBottom w:val="0"/>
          <w:divBdr>
            <w:top w:val="none" w:sz="0" w:space="0" w:color="auto"/>
            <w:left w:val="none" w:sz="0" w:space="0" w:color="auto"/>
            <w:bottom w:val="none" w:sz="0" w:space="0" w:color="auto"/>
            <w:right w:val="none" w:sz="0" w:space="0" w:color="auto"/>
          </w:divBdr>
        </w:div>
        <w:div w:id="352270442">
          <w:marLeft w:val="0"/>
          <w:marRight w:val="0"/>
          <w:marTop w:val="0"/>
          <w:marBottom w:val="0"/>
          <w:divBdr>
            <w:top w:val="none" w:sz="0" w:space="0" w:color="auto"/>
            <w:left w:val="none" w:sz="0" w:space="0" w:color="auto"/>
            <w:bottom w:val="none" w:sz="0" w:space="0" w:color="auto"/>
            <w:right w:val="none" w:sz="0" w:space="0" w:color="auto"/>
          </w:divBdr>
        </w:div>
        <w:div w:id="1390617453">
          <w:marLeft w:val="0"/>
          <w:marRight w:val="0"/>
          <w:marTop w:val="0"/>
          <w:marBottom w:val="0"/>
          <w:divBdr>
            <w:top w:val="none" w:sz="0" w:space="0" w:color="auto"/>
            <w:left w:val="none" w:sz="0" w:space="0" w:color="auto"/>
            <w:bottom w:val="none" w:sz="0" w:space="0" w:color="auto"/>
            <w:right w:val="none" w:sz="0" w:space="0" w:color="auto"/>
          </w:divBdr>
        </w:div>
        <w:div w:id="400181814">
          <w:marLeft w:val="0"/>
          <w:marRight w:val="0"/>
          <w:marTop w:val="0"/>
          <w:marBottom w:val="0"/>
          <w:divBdr>
            <w:top w:val="none" w:sz="0" w:space="0" w:color="auto"/>
            <w:left w:val="none" w:sz="0" w:space="0" w:color="auto"/>
            <w:bottom w:val="none" w:sz="0" w:space="0" w:color="auto"/>
            <w:right w:val="none" w:sz="0" w:space="0" w:color="auto"/>
          </w:divBdr>
        </w:div>
        <w:div w:id="633023774">
          <w:marLeft w:val="0"/>
          <w:marRight w:val="0"/>
          <w:marTop w:val="0"/>
          <w:marBottom w:val="0"/>
          <w:divBdr>
            <w:top w:val="none" w:sz="0" w:space="0" w:color="auto"/>
            <w:left w:val="none" w:sz="0" w:space="0" w:color="auto"/>
            <w:bottom w:val="none" w:sz="0" w:space="0" w:color="auto"/>
            <w:right w:val="none" w:sz="0" w:space="0" w:color="auto"/>
          </w:divBdr>
        </w:div>
        <w:div w:id="1764108325">
          <w:marLeft w:val="0"/>
          <w:marRight w:val="0"/>
          <w:marTop w:val="0"/>
          <w:marBottom w:val="0"/>
          <w:divBdr>
            <w:top w:val="none" w:sz="0" w:space="0" w:color="auto"/>
            <w:left w:val="none" w:sz="0" w:space="0" w:color="auto"/>
            <w:bottom w:val="none" w:sz="0" w:space="0" w:color="auto"/>
            <w:right w:val="none" w:sz="0" w:space="0" w:color="auto"/>
          </w:divBdr>
        </w:div>
        <w:div w:id="743065841">
          <w:marLeft w:val="0"/>
          <w:marRight w:val="0"/>
          <w:marTop w:val="0"/>
          <w:marBottom w:val="0"/>
          <w:divBdr>
            <w:top w:val="none" w:sz="0" w:space="0" w:color="auto"/>
            <w:left w:val="none" w:sz="0" w:space="0" w:color="auto"/>
            <w:bottom w:val="none" w:sz="0" w:space="0" w:color="auto"/>
            <w:right w:val="none" w:sz="0" w:space="0" w:color="auto"/>
          </w:divBdr>
        </w:div>
        <w:div w:id="1530023074">
          <w:marLeft w:val="0"/>
          <w:marRight w:val="0"/>
          <w:marTop w:val="0"/>
          <w:marBottom w:val="0"/>
          <w:divBdr>
            <w:top w:val="none" w:sz="0" w:space="0" w:color="auto"/>
            <w:left w:val="none" w:sz="0" w:space="0" w:color="auto"/>
            <w:bottom w:val="none" w:sz="0" w:space="0" w:color="auto"/>
            <w:right w:val="none" w:sz="0" w:space="0" w:color="auto"/>
          </w:divBdr>
        </w:div>
        <w:div w:id="287783378">
          <w:marLeft w:val="0"/>
          <w:marRight w:val="0"/>
          <w:marTop w:val="0"/>
          <w:marBottom w:val="0"/>
          <w:divBdr>
            <w:top w:val="none" w:sz="0" w:space="0" w:color="auto"/>
            <w:left w:val="none" w:sz="0" w:space="0" w:color="auto"/>
            <w:bottom w:val="none" w:sz="0" w:space="0" w:color="auto"/>
            <w:right w:val="none" w:sz="0" w:space="0" w:color="auto"/>
          </w:divBdr>
        </w:div>
        <w:div w:id="1378432259">
          <w:marLeft w:val="0"/>
          <w:marRight w:val="0"/>
          <w:marTop w:val="0"/>
          <w:marBottom w:val="0"/>
          <w:divBdr>
            <w:top w:val="none" w:sz="0" w:space="0" w:color="auto"/>
            <w:left w:val="none" w:sz="0" w:space="0" w:color="auto"/>
            <w:bottom w:val="none" w:sz="0" w:space="0" w:color="auto"/>
            <w:right w:val="none" w:sz="0" w:space="0" w:color="auto"/>
          </w:divBdr>
        </w:div>
        <w:div w:id="1181698391">
          <w:marLeft w:val="0"/>
          <w:marRight w:val="0"/>
          <w:marTop w:val="0"/>
          <w:marBottom w:val="0"/>
          <w:divBdr>
            <w:top w:val="none" w:sz="0" w:space="0" w:color="auto"/>
            <w:left w:val="none" w:sz="0" w:space="0" w:color="auto"/>
            <w:bottom w:val="none" w:sz="0" w:space="0" w:color="auto"/>
            <w:right w:val="none" w:sz="0" w:space="0" w:color="auto"/>
          </w:divBdr>
        </w:div>
        <w:div w:id="1025910230">
          <w:marLeft w:val="0"/>
          <w:marRight w:val="0"/>
          <w:marTop w:val="0"/>
          <w:marBottom w:val="0"/>
          <w:divBdr>
            <w:top w:val="none" w:sz="0" w:space="0" w:color="auto"/>
            <w:left w:val="none" w:sz="0" w:space="0" w:color="auto"/>
            <w:bottom w:val="none" w:sz="0" w:space="0" w:color="auto"/>
            <w:right w:val="none" w:sz="0" w:space="0" w:color="auto"/>
          </w:divBdr>
        </w:div>
        <w:div w:id="170069469">
          <w:marLeft w:val="0"/>
          <w:marRight w:val="0"/>
          <w:marTop w:val="0"/>
          <w:marBottom w:val="0"/>
          <w:divBdr>
            <w:top w:val="none" w:sz="0" w:space="0" w:color="auto"/>
            <w:left w:val="none" w:sz="0" w:space="0" w:color="auto"/>
            <w:bottom w:val="none" w:sz="0" w:space="0" w:color="auto"/>
            <w:right w:val="none" w:sz="0" w:space="0" w:color="auto"/>
          </w:divBdr>
        </w:div>
        <w:div w:id="1600986116">
          <w:marLeft w:val="0"/>
          <w:marRight w:val="0"/>
          <w:marTop w:val="0"/>
          <w:marBottom w:val="0"/>
          <w:divBdr>
            <w:top w:val="none" w:sz="0" w:space="0" w:color="auto"/>
            <w:left w:val="none" w:sz="0" w:space="0" w:color="auto"/>
            <w:bottom w:val="none" w:sz="0" w:space="0" w:color="auto"/>
            <w:right w:val="none" w:sz="0" w:space="0" w:color="auto"/>
          </w:divBdr>
        </w:div>
        <w:div w:id="1355225725">
          <w:marLeft w:val="0"/>
          <w:marRight w:val="0"/>
          <w:marTop w:val="0"/>
          <w:marBottom w:val="0"/>
          <w:divBdr>
            <w:top w:val="none" w:sz="0" w:space="0" w:color="auto"/>
            <w:left w:val="none" w:sz="0" w:space="0" w:color="auto"/>
            <w:bottom w:val="none" w:sz="0" w:space="0" w:color="auto"/>
            <w:right w:val="none" w:sz="0" w:space="0" w:color="auto"/>
          </w:divBdr>
        </w:div>
        <w:div w:id="1317805638">
          <w:marLeft w:val="0"/>
          <w:marRight w:val="0"/>
          <w:marTop w:val="0"/>
          <w:marBottom w:val="0"/>
          <w:divBdr>
            <w:top w:val="none" w:sz="0" w:space="0" w:color="auto"/>
            <w:left w:val="none" w:sz="0" w:space="0" w:color="auto"/>
            <w:bottom w:val="none" w:sz="0" w:space="0" w:color="auto"/>
            <w:right w:val="none" w:sz="0" w:space="0" w:color="auto"/>
          </w:divBdr>
        </w:div>
        <w:div w:id="2119524493">
          <w:marLeft w:val="0"/>
          <w:marRight w:val="0"/>
          <w:marTop w:val="0"/>
          <w:marBottom w:val="0"/>
          <w:divBdr>
            <w:top w:val="none" w:sz="0" w:space="0" w:color="auto"/>
            <w:left w:val="none" w:sz="0" w:space="0" w:color="auto"/>
            <w:bottom w:val="none" w:sz="0" w:space="0" w:color="auto"/>
            <w:right w:val="none" w:sz="0" w:space="0" w:color="auto"/>
          </w:divBdr>
        </w:div>
      </w:divsChild>
    </w:div>
    <w:div w:id="930163353">
      <w:bodyDiv w:val="1"/>
      <w:marLeft w:val="0"/>
      <w:marRight w:val="0"/>
      <w:marTop w:val="0"/>
      <w:marBottom w:val="0"/>
      <w:divBdr>
        <w:top w:val="none" w:sz="0" w:space="0" w:color="auto"/>
        <w:left w:val="none" w:sz="0" w:space="0" w:color="auto"/>
        <w:bottom w:val="none" w:sz="0" w:space="0" w:color="auto"/>
        <w:right w:val="none" w:sz="0" w:space="0" w:color="auto"/>
      </w:divBdr>
      <w:divsChild>
        <w:div w:id="1002008851">
          <w:marLeft w:val="0"/>
          <w:marRight w:val="0"/>
          <w:marTop w:val="0"/>
          <w:marBottom w:val="0"/>
          <w:divBdr>
            <w:top w:val="none" w:sz="0" w:space="0" w:color="auto"/>
            <w:left w:val="none" w:sz="0" w:space="0" w:color="auto"/>
            <w:bottom w:val="none" w:sz="0" w:space="0" w:color="auto"/>
            <w:right w:val="none" w:sz="0" w:space="0" w:color="auto"/>
          </w:divBdr>
        </w:div>
        <w:div w:id="445731265">
          <w:marLeft w:val="0"/>
          <w:marRight w:val="0"/>
          <w:marTop w:val="0"/>
          <w:marBottom w:val="0"/>
          <w:divBdr>
            <w:top w:val="none" w:sz="0" w:space="0" w:color="auto"/>
            <w:left w:val="none" w:sz="0" w:space="0" w:color="auto"/>
            <w:bottom w:val="none" w:sz="0" w:space="0" w:color="auto"/>
            <w:right w:val="none" w:sz="0" w:space="0" w:color="auto"/>
          </w:divBdr>
        </w:div>
        <w:div w:id="81997706">
          <w:marLeft w:val="0"/>
          <w:marRight w:val="0"/>
          <w:marTop w:val="0"/>
          <w:marBottom w:val="0"/>
          <w:divBdr>
            <w:top w:val="none" w:sz="0" w:space="0" w:color="auto"/>
            <w:left w:val="none" w:sz="0" w:space="0" w:color="auto"/>
            <w:bottom w:val="none" w:sz="0" w:space="0" w:color="auto"/>
            <w:right w:val="none" w:sz="0" w:space="0" w:color="auto"/>
          </w:divBdr>
        </w:div>
        <w:div w:id="1219055128">
          <w:marLeft w:val="0"/>
          <w:marRight w:val="0"/>
          <w:marTop w:val="0"/>
          <w:marBottom w:val="0"/>
          <w:divBdr>
            <w:top w:val="none" w:sz="0" w:space="0" w:color="auto"/>
            <w:left w:val="none" w:sz="0" w:space="0" w:color="auto"/>
            <w:bottom w:val="none" w:sz="0" w:space="0" w:color="auto"/>
            <w:right w:val="none" w:sz="0" w:space="0" w:color="auto"/>
          </w:divBdr>
        </w:div>
        <w:div w:id="491265141">
          <w:marLeft w:val="0"/>
          <w:marRight w:val="0"/>
          <w:marTop w:val="0"/>
          <w:marBottom w:val="0"/>
          <w:divBdr>
            <w:top w:val="none" w:sz="0" w:space="0" w:color="auto"/>
            <w:left w:val="none" w:sz="0" w:space="0" w:color="auto"/>
            <w:bottom w:val="none" w:sz="0" w:space="0" w:color="auto"/>
            <w:right w:val="none" w:sz="0" w:space="0" w:color="auto"/>
          </w:divBdr>
        </w:div>
        <w:div w:id="1212690417">
          <w:marLeft w:val="0"/>
          <w:marRight w:val="0"/>
          <w:marTop w:val="0"/>
          <w:marBottom w:val="0"/>
          <w:divBdr>
            <w:top w:val="none" w:sz="0" w:space="0" w:color="auto"/>
            <w:left w:val="none" w:sz="0" w:space="0" w:color="auto"/>
            <w:bottom w:val="none" w:sz="0" w:space="0" w:color="auto"/>
            <w:right w:val="none" w:sz="0" w:space="0" w:color="auto"/>
          </w:divBdr>
        </w:div>
        <w:div w:id="1415320907">
          <w:marLeft w:val="0"/>
          <w:marRight w:val="0"/>
          <w:marTop w:val="0"/>
          <w:marBottom w:val="0"/>
          <w:divBdr>
            <w:top w:val="none" w:sz="0" w:space="0" w:color="auto"/>
            <w:left w:val="none" w:sz="0" w:space="0" w:color="auto"/>
            <w:bottom w:val="none" w:sz="0" w:space="0" w:color="auto"/>
            <w:right w:val="none" w:sz="0" w:space="0" w:color="auto"/>
          </w:divBdr>
        </w:div>
        <w:div w:id="2060593017">
          <w:marLeft w:val="0"/>
          <w:marRight w:val="0"/>
          <w:marTop w:val="0"/>
          <w:marBottom w:val="0"/>
          <w:divBdr>
            <w:top w:val="none" w:sz="0" w:space="0" w:color="auto"/>
            <w:left w:val="none" w:sz="0" w:space="0" w:color="auto"/>
            <w:bottom w:val="none" w:sz="0" w:space="0" w:color="auto"/>
            <w:right w:val="none" w:sz="0" w:space="0" w:color="auto"/>
          </w:divBdr>
        </w:div>
        <w:div w:id="1342246527">
          <w:marLeft w:val="0"/>
          <w:marRight w:val="0"/>
          <w:marTop w:val="0"/>
          <w:marBottom w:val="0"/>
          <w:divBdr>
            <w:top w:val="none" w:sz="0" w:space="0" w:color="auto"/>
            <w:left w:val="none" w:sz="0" w:space="0" w:color="auto"/>
            <w:bottom w:val="none" w:sz="0" w:space="0" w:color="auto"/>
            <w:right w:val="none" w:sz="0" w:space="0" w:color="auto"/>
          </w:divBdr>
        </w:div>
        <w:div w:id="705836818">
          <w:marLeft w:val="0"/>
          <w:marRight w:val="0"/>
          <w:marTop w:val="0"/>
          <w:marBottom w:val="0"/>
          <w:divBdr>
            <w:top w:val="none" w:sz="0" w:space="0" w:color="auto"/>
            <w:left w:val="none" w:sz="0" w:space="0" w:color="auto"/>
            <w:bottom w:val="none" w:sz="0" w:space="0" w:color="auto"/>
            <w:right w:val="none" w:sz="0" w:space="0" w:color="auto"/>
          </w:divBdr>
        </w:div>
        <w:div w:id="1017317791">
          <w:marLeft w:val="0"/>
          <w:marRight w:val="0"/>
          <w:marTop w:val="0"/>
          <w:marBottom w:val="0"/>
          <w:divBdr>
            <w:top w:val="none" w:sz="0" w:space="0" w:color="auto"/>
            <w:left w:val="none" w:sz="0" w:space="0" w:color="auto"/>
            <w:bottom w:val="none" w:sz="0" w:space="0" w:color="auto"/>
            <w:right w:val="none" w:sz="0" w:space="0" w:color="auto"/>
          </w:divBdr>
        </w:div>
        <w:div w:id="713509224">
          <w:marLeft w:val="0"/>
          <w:marRight w:val="0"/>
          <w:marTop w:val="0"/>
          <w:marBottom w:val="0"/>
          <w:divBdr>
            <w:top w:val="none" w:sz="0" w:space="0" w:color="auto"/>
            <w:left w:val="none" w:sz="0" w:space="0" w:color="auto"/>
            <w:bottom w:val="none" w:sz="0" w:space="0" w:color="auto"/>
            <w:right w:val="none" w:sz="0" w:space="0" w:color="auto"/>
          </w:divBdr>
        </w:div>
        <w:div w:id="796996883">
          <w:marLeft w:val="0"/>
          <w:marRight w:val="0"/>
          <w:marTop w:val="0"/>
          <w:marBottom w:val="0"/>
          <w:divBdr>
            <w:top w:val="none" w:sz="0" w:space="0" w:color="auto"/>
            <w:left w:val="none" w:sz="0" w:space="0" w:color="auto"/>
            <w:bottom w:val="none" w:sz="0" w:space="0" w:color="auto"/>
            <w:right w:val="none" w:sz="0" w:space="0" w:color="auto"/>
          </w:divBdr>
        </w:div>
        <w:div w:id="868109420">
          <w:marLeft w:val="0"/>
          <w:marRight w:val="0"/>
          <w:marTop w:val="0"/>
          <w:marBottom w:val="0"/>
          <w:divBdr>
            <w:top w:val="none" w:sz="0" w:space="0" w:color="auto"/>
            <w:left w:val="none" w:sz="0" w:space="0" w:color="auto"/>
            <w:bottom w:val="none" w:sz="0" w:space="0" w:color="auto"/>
            <w:right w:val="none" w:sz="0" w:space="0" w:color="auto"/>
          </w:divBdr>
        </w:div>
        <w:div w:id="1523744527">
          <w:marLeft w:val="0"/>
          <w:marRight w:val="0"/>
          <w:marTop w:val="0"/>
          <w:marBottom w:val="0"/>
          <w:divBdr>
            <w:top w:val="none" w:sz="0" w:space="0" w:color="auto"/>
            <w:left w:val="none" w:sz="0" w:space="0" w:color="auto"/>
            <w:bottom w:val="none" w:sz="0" w:space="0" w:color="auto"/>
            <w:right w:val="none" w:sz="0" w:space="0" w:color="auto"/>
          </w:divBdr>
        </w:div>
        <w:div w:id="480774243">
          <w:marLeft w:val="0"/>
          <w:marRight w:val="0"/>
          <w:marTop w:val="0"/>
          <w:marBottom w:val="0"/>
          <w:divBdr>
            <w:top w:val="none" w:sz="0" w:space="0" w:color="auto"/>
            <w:left w:val="none" w:sz="0" w:space="0" w:color="auto"/>
            <w:bottom w:val="none" w:sz="0" w:space="0" w:color="auto"/>
            <w:right w:val="none" w:sz="0" w:space="0" w:color="auto"/>
          </w:divBdr>
        </w:div>
        <w:div w:id="1436097339">
          <w:marLeft w:val="0"/>
          <w:marRight w:val="0"/>
          <w:marTop w:val="0"/>
          <w:marBottom w:val="0"/>
          <w:divBdr>
            <w:top w:val="none" w:sz="0" w:space="0" w:color="auto"/>
            <w:left w:val="none" w:sz="0" w:space="0" w:color="auto"/>
            <w:bottom w:val="none" w:sz="0" w:space="0" w:color="auto"/>
            <w:right w:val="none" w:sz="0" w:space="0" w:color="auto"/>
          </w:divBdr>
        </w:div>
        <w:div w:id="778372935">
          <w:marLeft w:val="0"/>
          <w:marRight w:val="0"/>
          <w:marTop w:val="0"/>
          <w:marBottom w:val="0"/>
          <w:divBdr>
            <w:top w:val="none" w:sz="0" w:space="0" w:color="auto"/>
            <w:left w:val="none" w:sz="0" w:space="0" w:color="auto"/>
            <w:bottom w:val="none" w:sz="0" w:space="0" w:color="auto"/>
            <w:right w:val="none" w:sz="0" w:space="0" w:color="auto"/>
          </w:divBdr>
        </w:div>
        <w:div w:id="787163612">
          <w:marLeft w:val="0"/>
          <w:marRight w:val="0"/>
          <w:marTop w:val="0"/>
          <w:marBottom w:val="0"/>
          <w:divBdr>
            <w:top w:val="none" w:sz="0" w:space="0" w:color="auto"/>
            <w:left w:val="none" w:sz="0" w:space="0" w:color="auto"/>
            <w:bottom w:val="none" w:sz="0" w:space="0" w:color="auto"/>
            <w:right w:val="none" w:sz="0" w:space="0" w:color="auto"/>
          </w:divBdr>
        </w:div>
        <w:div w:id="1864241914">
          <w:marLeft w:val="0"/>
          <w:marRight w:val="0"/>
          <w:marTop w:val="0"/>
          <w:marBottom w:val="0"/>
          <w:divBdr>
            <w:top w:val="none" w:sz="0" w:space="0" w:color="auto"/>
            <w:left w:val="none" w:sz="0" w:space="0" w:color="auto"/>
            <w:bottom w:val="none" w:sz="0" w:space="0" w:color="auto"/>
            <w:right w:val="none" w:sz="0" w:space="0" w:color="auto"/>
          </w:divBdr>
        </w:div>
        <w:div w:id="376469139">
          <w:marLeft w:val="0"/>
          <w:marRight w:val="0"/>
          <w:marTop w:val="0"/>
          <w:marBottom w:val="0"/>
          <w:divBdr>
            <w:top w:val="none" w:sz="0" w:space="0" w:color="auto"/>
            <w:left w:val="none" w:sz="0" w:space="0" w:color="auto"/>
            <w:bottom w:val="none" w:sz="0" w:space="0" w:color="auto"/>
            <w:right w:val="none" w:sz="0" w:space="0" w:color="auto"/>
          </w:divBdr>
        </w:div>
        <w:div w:id="190925588">
          <w:marLeft w:val="0"/>
          <w:marRight w:val="0"/>
          <w:marTop w:val="0"/>
          <w:marBottom w:val="0"/>
          <w:divBdr>
            <w:top w:val="none" w:sz="0" w:space="0" w:color="auto"/>
            <w:left w:val="none" w:sz="0" w:space="0" w:color="auto"/>
            <w:bottom w:val="none" w:sz="0" w:space="0" w:color="auto"/>
            <w:right w:val="none" w:sz="0" w:space="0" w:color="auto"/>
          </w:divBdr>
        </w:div>
        <w:div w:id="1314484805">
          <w:marLeft w:val="0"/>
          <w:marRight w:val="0"/>
          <w:marTop w:val="0"/>
          <w:marBottom w:val="0"/>
          <w:divBdr>
            <w:top w:val="none" w:sz="0" w:space="0" w:color="auto"/>
            <w:left w:val="none" w:sz="0" w:space="0" w:color="auto"/>
            <w:bottom w:val="none" w:sz="0" w:space="0" w:color="auto"/>
            <w:right w:val="none" w:sz="0" w:space="0" w:color="auto"/>
          </w:divBdr>
        </w:div>
        <w:div w:id="1483153973">
          <w:marLeft w:val="0"/>
          <w:marRight w:val="0"/>
          <w:marTop w:val="0"/>
          <w:marBottom w:val="0"/>
          <w:divBdr>
            <w:top w:val="none" w:sz="0" w:space="0" w:color="auto"/>
            <w:left w:val="none" w:sz="0" w:space="0" w:color="auto"/>
            <w:bottom w:val="none" w:sz="0" w:space="0" w:color="auto"/>
            <w:right w:val="none" w:sz="0" w:space="0" w:color="auto"/>
          </w:divBdr>
        </w:div>
        <w:div w:id="1704403936">
          <w:marLeft w:val="0"/>
          <w:marRight w:val="0"/>
          <w:marTop w:val="0"/>
          <w:marBottom w:val="0"/>
          <w:divBdr>
            <w:top w:val="none" w:sz="0" w:space="0" w:color="auto"/>
            <w:left w:val="none" w:sz="0" w:space="0" w:color="auto"/>
            <w:bottom w:val="none" w:sz="0" w:space="0" w:color="auto"/>
            <w:right w:val="none" w:sz="0" w:space="0" w:color="auto"/>
          </w:divBdr>
        </w:div>
        <w:div w:id="1746491807">
          <w:marLeft w:val="0"/>
          <w:marRight w:val="0"/>
          <w:marTop w:val="0"/>
          <w:marBottom w:val="0"/>
          <w:divBdr>
            <w:top w:val="none" w:sz="0" w:space="0" w:color="auto"/>
            <w:left w:val="none" w:sz="0" w:space="0" w:color="auto"/>
            <w:bottom w:val="none" w:sz="0" w:space="0" w:color="auto"/>
            <w:right w:val="none" w:sz="0" w:space="0" w:color="auto"/>
          </w:divBdr>
        </w:div>
        <w:div w:id="945238281">
          <w:marLeft w:val="0"/>
          <w:marRight w:val="0"/>
          <w:marTop w:val="0"/>
          <w:marBottom w:val="0"/>
          <w:divBdr>
            <w:top w:val="none" w:sz="0" w:space="0" w:color="auto"/>
            <w:left w:val="none" w:sz="0" w:space="0" w:color="auto"/>
            <w:bottom w:val="none" w:sz="0" w:space="0" w:color="auto"/>
            <w:right w:val="none" w:sz="0" w:space="0" w:color="auto"/>
          </w:divBdr>
        </w:div>
        <w:div w:id="1179200056">
          <w:marLeft w:val="0"/>
          <w:marRight w:val="0"/>
          <w:marTop w:val="0"/>
          <w:marBottom w:val="0"/>
          <w:divBdr>
            <w:top w:val="none" w:sz="0" w:space="0" w:color="auto"/>
            <w:left w:val="none" w:sz="0" w:space="0" w:color="auto"/>
            <w:bottom w:val="none" w:sz="0" w:space="0" w:color="auto"/>
            <w:right w:val="none" w:sz="0" w:space="0" w:color="auto"/>
          </w:divBdr>
        </w:div>
        <w:div w:id="1135105867">
          <w:marLeft w:val="0"/>
          <w:marRight w:val="0"/>
          <w:marTop w:val="0"/>
          <w:marBottom w:val="0"/>
          <w:divBdr>
            <w:top w:val="none" w:sz="0" w:space="0" w:color="auto"/>
            <w:left w:val="none" w:sz="0" w:space="0" w:color="auto"/>
            <w:bottom w:val="none" w:sz="0" w:space="0" w:color="auto"/>
            <w:right w:val="none" w:sz="0" w:space="0" w:color="auto"/>
          </w:divBdr>
        </w:div>
        <w:div w:id="1842693932">
          <w:marLeft w:val="0"/>
          <w:marRight w:val="0"/>
          <w:marTop w:val="0"/>
          <w:marBottom w:val="0"/>
          <w:divBdr>
            <w:top w:val="none" w:sz="0" w:space="0" w:color="auto"/>
            <w:left w:val="none" w:sz="0" w:space="0" w:color="auto"/>
            <w:bottom w:val="none" w:sz="0" w:space="0" w:color="auto"/>
            <w:right w:val="none" w:sz="0" w:space="0" w:color="auto"/>
          </w:divBdr>
        </w:div>
        <w:div w:id="203372360">
          <w:marLeft w:val="0"/>
          <w:marRight w:val="0"/>
          <w:marTop w:val="0"/>
          <w:marBottom w:val="0"/>
          <w:divBdr>
            <w:top w:val="none" w:sz="0" w:space="0" w:color="auto"/>
            <w:left w:val="none" w:sz="0" w:space="0" w:color="auto"/>
            <w:bottom w:val="none" w:sz="0" w:space="0" w:color="auto"/>
            <w:right w:val="none" w:sz="0" w:space="0" w:color="auto"/>
          </w:divBdr>
        </w:div>
        <w:div w:id="1588540798">
          <w:marLeft w:val="0"/>
          <w:marRight w:val="0"/>
          <w:marTop w:val="0"/>
          <w:marBottom w:val="0"/>
          <w:divBdr>
            <w:top w:val="none" w:sz="0" w:space="0" w:color="auto"/>
            <w:left w:val="none" w:sz="0" w:space="0" w:color="auto"/>
            <w:bottom w:val="none" w:sz="0" w:space="0" w:color="auto"/>
            <w:right w:val="none" w:sz="0" w:space="0" w:color="auto"/>
          </w:divBdr>
        </w:div>
        <w:div w:id="1264072031">
          <w:marLeft w:val="0"/>
          <w:marRight w:val="0"/>
          <w:marTop w:val="0"/>
          <w:marBottom w:val="0"/>
          <w:divBdr>
            <w:top w:val="none" w:sz="0" w:space="0" w:color="auto"/>
            <w:left w:val="none" w:sz="0" w:space="0" w:color="auto"/>
            <w:bottom w:val="none" w:sz="0" w:space="0" w:color="auto"/>
            <w:right w:val="none" w:sz="0" w:space="0" w:color="auto"/>
          </w:divBdr>
        </w:div>
        <w:div w:id="407315235">
          <w:marLeft w:val="0"/>
          <w:marRight w:val="0"/>
          <w:marTop w:val="0"/>
          <w:marBottom w:val="0"/>
          <w:divBdr>
            <w:top w:val="none" w:sz="0" w:space="0" w:color="auto"/>
            <w:left w:val="none" w:sz="0" w:space="0" w:color="auto"/>
            <w:bottom w:val="none" w:sz="0" w:space="0" w:color="auto"/>
            <w:right w:val="none" w:sz="0" w:space="0" w:color="auto"/>
          </w:divBdr>
        </w:div>
        <w:div w:id="2021882802">
          <w:marLeft w:val="0"/>
          <w:marRight w:val="0"/>
          <w:marTop w:val="0"/>
          <w:marBottom w:val="0"/>
          <w:divBdr>
            <w:top w:val="none" w:sz="0" w:space="0" w:color="auto"/>
            <w:left w:val="none" w:sz="0" w:space="0" w:color="auto"/>
            <w:bottom w:val="none" w:sz="0" w:space="0" w:color="auto"/>
            <w:right w:val="none" w:sz="0" w:space="0" w:color="auto"/>
          </w:divBdr>
        </w:div>
        <w:div w:id="2030713634">
          <w:marLeft w:val="0"/>
          <w:marRight w:val="0"/>
          <w:marTop w:val="0"/>
          <w:marBottom w:val="0"/>
          <w:divBdr>
            <w:top w:val="none" w:sz="0" w:space="0" w:color="auto"/>
            <w:left w:val="none" w:sz="0" w:space="0" w:color="auto"/>
            <w:bottom w:val="none" w:sz="0" w:space="0" w:color="auto"/>
            <w:right w:val="none" w:sz="0" w:space="0" w:color="auto"/>
          </w:divBdr>
        </w:div>
        <w:div w:id="378433533">
          <w:marLeft w:val="0"/>
          <w:marRight w:val="0"/>
          <w:marTop w:val="0"/>
          <w:marBottom w:val="0"/>
          <w:divBdr>
            <w:top w:val="none" w:sz="0" w:space="0" w:color="auto"/>
            <w:left w:val="none" w:sz="0" w:space="0" w:color="auto"/>
            <w:bottom w:val="none" w:sz="0" w:space="0" w:color="auto"/>
            <w:right w:val="none" w:sz="0" w:space="0" w:color="auto"/>
          </w:divBdr>
        </w:div>
        <w:div w:id="2032952504">
          <w:marLeft w:val="0"/>
          <w:marRight w:val="0"/>
          <w:marTop w:val="0"/>
          <w:marBottom w:val="0"/>
          <w:divBdr>
            <w:top w:val="none" w:sz="0" w:space="0" w:color="auto"/>
            <w:left w:val="none" w:sz="0" w:space="0" w:color="auto"/>
            <w:bottom w:val="none" w:sz="0" w:space="0" w:color="auto"/>
            <w:right w:val="none" w:sz="0" w:space="0" w:color="auto"/>
          </w:divBdr>
        </w:div>
        <w:div w:id="173879909">
          <w:marLeft w:val="0"/>
          <w:marRight w:val="0"/>
          <w:marTop w:val="0"/>
          <w:marBottom w:val="0"/>
          <w:divBdr>
            <w:top w:val="none" w:sz="0" w:space="0" w:color="auto"/>
            <w:left w:val="none" w:sz="0" w:space="0" w:color="auto"/>
            <w:bottom w:val="none" w:sz="0" w:space="0" w:color="auto"/>
            <w:right w:val="none" w:sz="0" w:space="0" w:color="auto"/>
          </w:divBdr>
        </w:div>
        <w:div w:id="1840121283">
          <w:marLeft w:val="0"/>
          <w:marRight w:val="0"/>
          <w:marTop w:val="0"/>
          <w:marBottom w:val="0"/>
          <w:divBdr>
            <w:top w:val="none" w:sz="0" w:space="0" w:color="auto"/>
            <w:left w:val="none" w:sz="0" w:space="0" w:color="auto"/>
            <w:bottom w:val="none" w:sz="0" w:space="0" w:color="auto"/>
            <w:right w:val="none" w:sz="0" w:space="0" w:color="auto"/>
          </w:divBdr>
        </w:div>
        <w:div w:id="482477764">
          <w:marLeft w:val="0"/>
          <w:marRight w:val="0"/>
          <w:marTop w:val="0"/>
          <w:marBottom w:val="0"/>
          <w:divBdr>
            <w:top w:val="none" w:sz="0" w:space="0" w:color="auto"/>
            <w:left w:val="none" w:sz="0" w:space="0" w:color="auto"/>
            <w:bottom w:val="none" w:sz="0" w:space="0" w:color="auto"/>
            <w:right w:val="none" w:sz="0" w:space="0" w:color="auto"/>
          </w:divBdr>
        </w:div>
        <w:div w:id="96029987">
          <w:marLeft w:val="0"/>
          <w:marRight w:val="0"/>
          <w:marTop w:val="0"/>
          <w:marBottom w:val="0"/>
          <w:divBdr>
            <w:top w:val="none" w:sz="0" w:space="0" w:color="auto"/>
            <w:left w:val="none" w:sz="0" w:space="0" w:color="auto"/>
            <w:bottom w:val="none" w:sz="0" w:space="0" w:color="auto"/>
            <w:right w:val="none" w:sz="0" w:space="0" w:color="auto"/>
          </w:divBdr>
        </w:div>
        <w:div w:id="1624850398">
          <w:marLeft w:val="0"/>
          <w:marRight w:val="0"/>
          <w:marTop w:val="0"/>
          <w:marBottom w:val="0"/>
          <w:divBdr>
            <w:top w:val="none" w:sz="0" w:space="0" w:color="auto"/>
            <w:left w:val="none" w:sz="0" w:space="0" w:color="auto"/>
            <w:bottom w:val="none" w:sz="0" w:space="0" w:color="auto"/>
            <w:right w:val="none" w:sz="0" w:space="0" w:color="auto"/>
          </w:divBdr>
        </w:div>
        <w:div w:id="1132554591">
          <w:marLeft w:val="0"/>
          <w:marRight w:val="0"/>
          <w:marTop w:val="0"/>
          <w:marBottom w:val="0"/>
          <w:divBdr>
            <w:top w:val="none" w:sz="0" w:space="0" w:color="auto"/>
            <w:left w:val="none" w:sz="0" w:space="0" w:color="auto"/>
            <w:bottom w:val="none" w:sz="0" w:space="0" w:color="auto"/>
            <w:right w:val="none" w:sz="0" w:space="0" w:color="auto"/>
          </w:divBdr>
        </w:div>
        <w:div w:id="429787791">
          <w:marLeft w:val="0"/>
          <w:marRight w:val="0"/>
          <w:marTop w:val="0"/>
          <w:marBottom w:val="0"/>
          <w:divBdr>
            <w:top w:val="none" w:sz="0" w:space="0" w:color="auto"/>
            <w:left w:val="none" w:sz="0" w:space="0" w:color="auto"/>
            <w:bottom w:val="none" w:sz="0" w:space="0" w:color="auto"/>
            <w:right w:val="none" w:sz="0" w:space="0" w:color="auto"/>
          </w:divBdr>
        </w:div>
        <w:div w:id="483400737">
          <w:marLeft w:val="0"/>
          <w:marRight w:val="0"/>
          <w:marTop w:val="0"/>
          <w:marBottom w:val="0"/>
          <w:divBdr>
            <w:top w:val="none" w:sz="0" w:space="0" w:color="auto"/>
            <w:left w:val="none" w:sz="0" w:space="0" w:color="auto"/>
            <w:bottom w:val="none" w:sz="0" w:space="0" w:color="auto"/>
            <w:right w:val="none" w:sz="0" w:space="0" w:color="auto"/>
          </w:divBdr>
        </w:div>
        <w:div w:id="512955386">
          <w:marLeft w:val="0"/>
          <w:marRight w:val="0"/>
          <w:marTop w:val="0"/>
          <w:marBottom w:val="0"/>
          <w:divBdr>
            <w:top w:val="none" w:sz="0" w:space="0" w:color="auto"/>
            <w:left w:val="none" w:sz="0" w:space="0" w:color="auto"/>
            <w:bottom w:val="none" w:sz="0" w:space="0" w:color="auto"/>
            <w:right w:val="none" w:sz="0" w:space="0" w:color="auto"/>
          </w:divBdr>
        </w:div>
        <w:div w:id="1521165127">
          <w:marLeft w:val="0"/>
          <w:marRight w:val="0"/>
          <w:marTop w:val="0"/>
          <w:marBottom w:val="0"/>
          <w:divBdr>
            <w:top w:val="none" w:sz="0" w:space="0" w:color="auto"/>
            <w:left w:val="none" w:sz="0" w:space="0" w:color="auto"/>
            <w:bottom w:val="none" w:sz="0" w:space="0" w:color="auto"/>
            <w:right w:val="none" w:sz="0" w:space="0" w:color="auto"/>
          </w:divBdr>
        </w:div>
        <w:div w:id="1864048989">
          <w:marLeft w:val="0"/>
          <w:marRight w:val="0"/>
          <w:marTop w:val="0"/>
          <w:marBottom w:val="0"/>
          <w:divBdr>
            <w:top w:val="none" w:sz="0" w:space="0" w:color="auto"/>
            <w:left w:val="none" w:sz="0" w:space="0" w:color="auto"/>
            <w:bottom w:val="none" w:sz="0" w:space="0" w:color="auto"/>
            <w:right w:val="none" w:sz="0" w:space="0" w:color="auto"/>
          </w:divBdr>
        </w:div>
        <w:div w:id="245655743">
          <w:marLeft w:val="0"/>
          <w:marRight w:val="0"/>
          <w:marTop w:val="0"/>
          <w:marBottom w:val="0"/>
          <w:divBdr>
            <w:top w:val="none" w:sz="0" w:space="0" w:color="auto"/>
            <w:left w:val="none" w:sz="0" w:space="0" w:color="auto"/>
            <w:bottom w:val="none" w:sz="0" w:space="0" w:color="auto"/>
            <w:right w:val="none" w:sz="0" w:space="0" w:color="auto"/>
          </w:divBdr>
        </w:div>
        <w:div w:id="558324337">
          <w:marLeft w:val="0"/>
          <w:marRight w:val="0"/>
          <w:marTop w:val="0"/>
          <w:marBottom w:val="0"/>
          <w:divBdr>
            <w:top w:val="none" w:sz="0" w:space="0" w:color="auto"/>
            <w:left w:val="none" w:sz="0" w:space="0" w:color="auto"/>
            <w:bottom w:val="none" w:sz="0" w:space="0" w:color="auto"/>
            <w:right w:val="none" w:sz="0" w:space="0" w:color="auto"/>
          </w:divBdr>
        </w:div>
        <w:div w:id="849492389">
          <w:marLeft w:val="0"/>
          <w:marRight w:val="0"/>
          <w:marTop w:val="0"/>
          <w:marBottom w:val="0"/>
          <w:divBdr>
            <w:top w:val="none" w:sz="0" w:space="0" w:color="auto"/>
            <w:left w:val="none" w:sz="0" w:space="0" w:color="auto"/>
            <w:bottom w:val="none" w:sz="0" w:space="0" w:color="auto"/>
            <w:right w:val="none" w:sz="0" w:space="0" w:color="auto"/>
          </w:divBdr>
        </w:div>
        <w:div w:id="404180229">
          <w:marLeft w:val="0"/>
          <w:marRight w:val="0"/>
          <w:marTop w:val="0"/>
          <w:marBottom w:val="0"/>
          <w:divBdr>
            <w:top w:val="none" w:sz="0" w:space="0" w:color="auto"/>
            <w:left w:val="none" w:sz="0" w:space="0" w:color="auto"/>
            <w:bottom w:val="none" w:sz="0" w:space="0" w:color="auto"/>
            <w:right w:val="none" w:sz="0" w:space="0" w:color="auto"/>
          </w:divBdr>
        </w:div>
        <w:div w:id="1344745695">
          <w:marLeft w:val="0"/>
          <w:marRight w:val="0"/>
          <w:marTop w:val="0"/>
          <w:marBottom w:val="0"/>
          <w:divBdr>
            <w:top w:val="none" w:sz="0" w:space="0" w:color="auto"/>
            <w:left w:val="none" w:sz="0" w:space="0" w:color="auto"/>
            <w:bottom w:val="none" w:sz="0" w:space="0" w:color="auto"/>
            <w:right w:val="none" w:sz="0" w:space="0" w:color="auto"/>
          </w:divBdr>
        </w:div>
        <w:div w:id="1646424312">
          <w:marLeft w:val="0"/>
          <w:marRight w:val="0"/>
          <w:marTop w:val="0"/>
          <w:marBottom w:val="0"/>
          <w:divBdr>
            <w:top w:val="none" w:sz="0" w:space="0" w:color="auto"/>
            <w:left w:val="none" w:sz="0" w:space="0" w:color="auto"/>
            <w:bottom w:val="none" w:sz="0" w:space="0" w:color="auto"/>
            <w:right w:val="none" w:sz="0" w:space="0" w:color="auto"/>
          </w:divBdr>
        </w:div>
        <w:div w:id="4988237">
          <w:marLeft w:val="0"/>
          <w:marRight w:val="0"/>
          <w:marTop w:val="0"/>
          <w:marBottom w:val="0"/>
          <w:divBdr>
            <w:top w:val="none" w:sz="0" w:space="0" w:color="auto"/>
            <w:left w:val="none" w:sz="0" w:space="0" w:color="auto"/>
            <w:bottom w:val="none" w:sz="0" w:space="0" w:color="auto"/>
            <w:right w:val="none" w:sz="0" w:space="0" w:color="auto"/>
          </w:divBdr>
        </w:div>
        <w:div w:id="461994733">
          <w:marLeft w:val="0"/>
          <w:marRight w:val="0"/>
          <w:marTop w:val="0"/>
          <w:marBottom w:val="0"/>
          <w:divBdr>
            <w:top w:val="none" w:sz="0" w:space="0" w:color="auto"/>
            <w:left w:val="none" w:sz="0" w:space="0" w:color="auto"/>
            <w:bottom w:val="none" w:sz="0" w:space="0" w:color="auto"/>
            <w:right w:val="none" w:sz="0" w:space="0" w:color="auto"/>
          </w:divBdr>
        </w:div>
        <w:div w:id="85617459">
          <w:marLeft w:val="0"/>
          <w:marRight w:val="0"/>
          <w:marTop w:val="0"/>
          <w:marBottom w:val="0"/>
          <w:divBdr>
            <w:top w:val="none" w:sz="0" w:space="0" w:color="auto"/>
            <w:left w:val="none" w:sz="0" w:space="0" w:color="auto"/>
            <w:bottom w:val="none" w:sz="0" w:space="0" w:color="auto"/>
            <w:right w:val="none" w:sz="0" w:space="0" w:color="auto"/>
          </w:divBdr>
        </w:div>
        <w:div w:id="479153691">
          <w:marLeft w:val="0"/>
          <w:marRight w:val="0"/>
          <w:marTop w:val="0"/>
          <w:marBottom w:val="0"/>
          <w:divBdr>
            <w:top w:val="none" w:sz="0" w:space="0" w:color="auto"/>
            <w:left w:val="none" w:sz="0" w:space="0" w:color="auto"/>
            <w:bottom w:val="none" w:sz="0" w:space="0" w:color="auto"/>
            <w:right w:val="none" w:sz="0" w:space="0" w:color="auto"/>
          </w:divBdr>
        </w:div>
        <w:div w:id="235939057">
          <w:marLeft w:val="0"/>
          <w:marRight w:val="0"/>
          <w:marTop w:val="0"/>
          <w:marBottom w:val="0"/>
          <w:divBdr>
            <w:top w:val="none" w:sz="0" w:space="0" w:color="auto"/>
            <w:left w:val="none" w:sz="0" w:space="0" w:color="auto"/>
            <w:bottom w:val="none" w:sz="0" w:space="0" w:color="auto"/>
            <w:right w:val="none" w:sz="0" w:space="0" w:color="auto"/>
          </w:divBdr>
        </w:div>
        <w:div w:id="1170020600">
          <w:marLeft w:val="0"/>
          <w:marRight w:val="0"/>
          <w:marTop w:val="0"/>
          <w:marBottom w:val="0"/>
          <w:divBdr>
            <w:top w:val="none" w:sz="0" w:space="0" w:color="auto"/>
            <w:left w:val="none" w:sz="0" w:space="0" w:color="auto"/>
            <w:bottom w:val="none" w:sz="0" w:space="0" w:color="auto"/>
            <w:right w:val="none" w:sz="0" w:space="0" w:color="auto"/>
          </w:divBdr>
        </w:div>
        <w:div w:id="2022469201">
          <w:marLeft w:val="0"/>
          <w:marRight w:val="0"/>
          <w:marTop w:val="0"/>
          <w:marBottom w:val="0"/>
          <w:divBdr>
            <w:top w:val="none" w:sz="0" w:space="0" w:color="auto"/>
            <w:left w:val="none" w:sz="0" w:space="0" w:color="auto"/>
            <w:bottom w:val="none" w:sz="0" w:space="0" w:color="auto"/>
            <w:right w:val="none" w:sz="0" w:space="0" w:color="auto"/>
          </w:divBdr>
        </w:div>
        <w:div w:id="1418818792">
          <w:marLeft w:val="0"/>
          <w:marRight w:val="0"/>
          <w:marTop w:val="0"/>
          <w:marBottom w:val="0"/>
          <w:divBdr>
            <w:top w:val="none" w:sz="0" w:space="0" w:color="auto"/>
            <w:left w:val="none" w:sz="0" w:space="0" w:color="auto"/>
            <w:bottom w:val="none" w:sz="0" w:space="0" w:color="auto"/>
            <w:right w:val="none" w:sz="0" w:space="0" w:color="auto"/>
          </w:divBdr>
        </w:div>
        <w:div w:id="434791036">
          <w:marLeft w:val="0"/>
          <w:marRight w:val="0"/>
          <w:marTop w:val="0"/>
          <w:marBottom w:val="0"/>
          <w:divBdr>
            <w:top w:val="none" w:sz="0" w:space="0" w:color="auto"/>
            <w:left w:val="none" w:sz="0" w:space="0" w:color="auto"/>
            <w:bottom w:val="none" w:sz="0" w:space="0" w:color="auto"/>
            <w:right w:val="none" w:sz="0" w:space="0" w:color="auto"/>
          </w:divBdr>
        </w:div>
        <w:div w:id="1568145957">
          <w:marLeft w:val="0"/>
          <w:marRight w:val="0"/>
          <w:marTop w:val="0"/>
          <w:marBottom w:val="0"/>
          <w:divBdr>
            <w:top w:val="none" w:sz="0" w:space="0" w:color="auto"/>
            <w:left w:val="none" w:sz="0" w:space="0" w:color="auto"/>
            <w:bottom w:val="none" w:sz="0" w:space="0" w:color="auto"/>
            <w:right w:val="none" w:sz="0" w:space="0" w:color="auto"/>
          </w:divBdr>
        </w:div>
        <w:div w:id="1602714679">
          <w:marLeft w:val="0"/>
          <w:marRight w:val="0"/>
          <w:marTop w:val="0"/>
          <w:marBottom w:val="0"/>
          <w:divBdr>
            <w:top w:val="none" w:sz="0" w:space="0" w:color="auto"/>
            <w:left w:val="none" w:sz="0" w:space="0" w:color="auto"/>
            <w:bottom w:val="none" w:sz="0" w:space="0" w:color="auto"/>
            <w:right w:val="none" w:sz="0" w:space="0" w:color="auto"/>
          </w:divBdr>
        </w:div>
        <w:div w:id="1842112534">
          <w:marLeft w:val="0"/>
          <w:marRight w:val="0"/>
          <w:marTop w:val="0"/>
          <w:marBottom w:val="0"/>
          <w:divBdr>
            <w:top w:val="none" w:sz="0" w:space="0" w:color="auto"/>
            <w:left w:val="none" w:sz="0" w:space="0" w:color="auto"/>
            <w:bottom w:val="none" w:sz="0" w:space="0" w:color="auto"/>
            <w:right w:val="none" w:sz="0" w:space="0" w:color="auto"/>
          </w:divBdr>
        </w:div>
        <w:div w:id="920063401">
          <w:marLeft w:val="0"/>
          <w:marRight w:val="0"/>
          <w:marTop w:val="0"/>
          <w:marBottom w:val="0"/>
          <w:divBdr>
            <w:top w:val="none" w:sz="0" w:space="0" w:color="auto"/>
            <w:left w:val="none" w:sz="0" w:space="0" w:color="auto"/>
            <w:bottom w:val="none" w:sz="0" w:space="0" w:color="auto"/>
            <w:right w:val="none" w:sz="0" w:space="0" w:color="auto"/>
          </w:divBdr>
        </w:div>
        <w:div w:id="336005446">
          <w:marLeft w:val="0"/>
          <w:marRight w:val="0"/>
          <w:marTop w:val="0"/>
          <w:marBottom w:val="0"/>
          <w:divBdr>
            <w:top w:val="none" w:sz="0" w:space="0" w:color="auto"/>
            <w:left w:val="none" w:sz="0" w:space="0" w:color="auto"/>
            <w:bottom w:val="none" w:sz="0" w:space="0" w:color="auto"/>
            <w:right w:val="none" w:sz="0" w:space="0" w:color="auto"/>
          </w:divBdr>
        </w:div>
        <w:div w:id="1053692744">
          <w:marLeft w:val="0"/>
          <w:marRight w:val="0"/>
          <w:marTop w:val="0"/>
          <w:marBottom w:val="0"/>
          <w:divBdr>
            <w:top w:val="none" w:sz="0" w:space="0" w:color="auto"/>
            <w:left w:val="none" w:sz="0" w:space="0" w:color="auto"/>
            <w:bottom w:val="none" w:sz="0" w:space="0" w:color="auto"/>
            <w:right w:val="none" w:sz="0" w:space="0" w:color="auto"/>
          </w:divBdr>
        </w:div>
        <w:div w:id="1105731139">
          <w:marLeft w:val="0"/>
          <w:marRight w:val="0"/>
          <w:marTop w:val="0"/>
          <w:marBottom w:val="0"/>
          <w:divBdr>
            <w:top w:val="none" w:sz="0" w:space="0" w:color="auto"/>
            <w:left w:val="none" w:sz="0" w:space="0" w:color="auto"/>
            <w:bottom w:val="none" w:sz="0" w:space="0" w:color="auto"/>
            <w:right w:val="none" w:sz="0" w:space="0" w:color="auto"/>
          </w:divBdr>
        </w:div>
        <w:div w:id="214243001">
          <w:marLeft w:val="0"/>
          <w:marRight w:val="0"/>
          <w:marTop w:val="0"/>
          <w:marBottom w:val="0"/>
          <w:divBdr>
            <w:top w:val="none" w:sz="0" w:space="0" w:color="auto"/>
            <w:left w:val="none" w:sz="0" w:space="0" w:color="auto"/>
            <w:bottom w:val="none" w:sz="0" w:space="0" w:color="auto"/>
            <w:right w:val="none" w:sz="0" w:space="0" w:color="auto"/>
          </w:divBdr>
        </w:div>
        <w:div w:id="1001659743">
          <w:marLeft w:val="0"/>
          <w:marRight w:val="0"/>
          <w:marTop w:val="0"/>
          <w:marBottom w:val="0"/>
          <w:divBdr>
            <w:top w:val="none" w:sz="0" w:space="0" w:color="auto"/>
            <w:left w:val="none" w:sz="0" w:space="0" w:color="auto"/>
            <w:bottom w:val="none" w:sz="0" w:space="0" w:color="auto"/>
            <w:right w:val="none" w:sz="0" w:space="0" w:color="auto"/>
          </w:divBdr>
        </w:div>
        <w:div w:id="1197353673">
          <w:marLeft w:val="0"/>
          <w:marRight w:val="0"/>
          <w:marTop w:val="0"/>
          <w:marBottom w:val="0"/>
          <w:divBdr>
            <w:top w:val="none" w:sz="0" w:space="0" w:color="auto"/>
            <w:left w:val="none" w:sz="0" w:space="0" w:color="auto"/>
            <w:bottom w:val="none" w:sz="0" w:space="0" w:color="auto"/>
            <w:right w:val="none" w:sz="0" w:space="0" w:color="auto"/>
          </w:divBdr>
        </w:div>
        <w:div w:id="2040743237">
          <w:marLeft w:val="0"/>
          <w:marRight w:val="0"/>
          <w:marTop w:val="0"/>
          <w:marBottom w:val="0"/>
          <w:divBdr>
            <w:top w:val="none" w:sz="0" w:space="0" w:color="auto"/>
            <w:left w:val="none" w:sz="0" w:space="0" w:color="auto"/>
            <w:bottom w:val="none" w:sz="0" w:space="0" w:color="auto"/>
            <w:right w:val="none" w:sz="0" w:space="0" w:color="auto"/>
          </w:divBdr>
        </w:div>
        <w:div w:id="160699539">
          <w:marLeft w:val="0"/>
          <w:marRight w:val="0"/>
          <w:marTop w:val="0"/>
          <w:marBottom w:val="0"/>
          <w:divBdr>
            <w:top w:val="none" w:sz="0" w:space="0" w:color="auto"/>
            <w:left w:val="none" w:sz="0" w:space="0" w:color="auto"/>
            <w:bottom w:val="none" w:sz="0" w:space="0" w:color="auto"/>
            <w:right w:val="none" w:sz="0" w:space="0" w:color="auto"/>
          </w:divBdr>
        </w:div>
        <w:div w:id="1405180067">
          <w:marLeft w:val="0"/>
          <w:marRight w:val="0"/>
          <w:marTop w:val="0"/>
          <w:marBottom w:val="0"/>
          <w:divBdr>
            <w:top w:val="none" w:sz="0" w:space="0" w:color="auto"/>
            <w:left w:val="none" w:sz="0" w:space="0" w:color="auto"/>
            <w:bottom w:val="none" w:sz="0" w:space="0" w:color="auto"/>
            <w:right w:val="none" w:sz="0" w:space="0" w:color="auto"/>
          </w:divBdr>
        </w:div>
        <w:div w:id="2017730855">
          <w:marLeft w:val="0"/>
          <w:marRight w:val="0"/>
          <w:marTop w:val="0"/>
          <w:marBottom w:val="0"/>
          <w:divBdr>
            <w:top w:val="none" w:sz="0" w:space="0" w:color="auto"/>
            <w:left w:val="none" w:sz="0" w:space="0" w:color="auto"/>
            <w:bottom w:val="none" w:sz="0" w:space="0" w:color="auto"/>
            <w:right w:val="none" w:sz="0" w:space="0" w:color="auto"/>
          </w:divBdr>
        </w:div>
        <w:div w:id="2004235174">
          <w:marLeft w:val="0"/>
          <w:marRight w:val="0"/>
          <w:marTop w:val="0"/>
          <w:marBottom w:val="0"/>
          <w:divBdr>
            <w:top w:val="none" w:sz="0" w:space="0" w:color="auto"/>
            <w:left w:val="none" w:sz="0" w:space="0" w:color="auto"/>
            <w:bottom w:val="none" w:sz="0" w:space="0" w:color="auto"/>
            <w:right w:val="none" w:sz="0" w:space="0" w:color="auto"/>
          </w:divBdr>
        </w:div>
        <w:div w:id="1874919493">
          <w:marLeft w:val="0"/>
          <w:marRight w:val="0"/>
          <w:marTop w:val="0"/>
          <w:marBottom w:val="0"/>
          <w:divBdr>
            <w:top w:val="none" w:sz="0" w:space="0" w:color="auto"/>
            <w:left w:val="none" w:sz="0" w:space="0" w:color="auto"/>
            <w:bottom w:val="none" w:sz="0" w:space="0" w:color="auto"/>
            <w:right w:val="none" w:sz="0" w:space="0" w:color="auto"/>
          </w:divBdr>
        </w:div>
        <w:div w:id="1649478870">
          <w:marLeft w:val="0"/>
          <w:marRight w:val="0"/>
          <w:marTop w:val="0"/>
          <w:marBottom w:val="0"/>
          <w:divBdr>
            <w:top w:val="none" w:sz="0" w:space="0" w:color="auto"/>
            <w:left w:val="none" w:sz="0" w:space="0" w:color="auto"/>
            <w:bottom w:val="none" w:sz="0" w:space="0" w:color="auto"/>
            <w:right w:val="none" w:sz="0" w:space="0" w:color="auto"/>
          </w:divBdr>
        </w:div>
        <w:div w:id="88502677">
          <w:marLeft w:val="0"/>
          <w:marRight w:val="0"/>
          <w:marTop w:val="0"/>
          <w:marBottom w:val="0"/>
          <w:divBdr>
            <w:top w:val="none" w:sz="0" w:space="0" w:color="auto"/>
            <w:left w:val="none" w:sz="0" w:space="0" w:color="auto"/>
            <w:bottom w:val="none" w:sz="0" w:space="0" w:color="auto"/>
            <w:right w:val="none" w:sz="0" w:space="0" w:color="auto"/>
          </w:divBdr>
        </w:div>
        <w:div w:id="13263609">
          <w:marLeft w:val="0"/>
          <w:marRight w:val="0"/>
          <w:marTop w:val="0"/>
          <w:marBottom w:val="0"/>
          <w:divBdr>
            <w:top w:val="none" w:sz="0" w:space="0" w:color="auto"/>
            <w:left w:val="none" w:sz="0" w:space="0" w:color="auto"/>
            <w:bottom w:val="none" w:sz="0" w:space="0" w:color="auto"/>
            <w:right w:val="none" w:sz="0" w:space="0" w:color="auto"/>
          </w:divBdr>
        </w:div>
        <w:div w:id="301227693">
          <w:marLeft w:val="0"/>
          <w:marRight w:val="0"/>
          <w:marTop w:val="0"/>
          <w:marBottom w:val="0"/>
          <w:divBdr>
            <w:top w:val="none" w:sz="0" w:space="0" w:color="auto"/>
            <w:left w:val="none" w:sz="0" w:space="0" w:color="auto"/>
            <w:bottom w:val="none" w:sz="0" w:space="0" w:color="auto"/>
            <w:right w:val="none" w:sz="0" w:space="0" w:color="auto"/>
          </w:divBdr>
        </w:div>
        <w:div w:id="765079390">
          <w:marLeft w:val="0"/>
          <w:marRight w:val="0"/>
          <w:marTop w:val="0"/>
          <w:marBottom w:val="0"/>
          <w:divBdr>
            <w:top w:val="none" w:sz="0" w:space="0" w:color="auto"/>
            <w:left w:val="none" w:sz="0" w:space="0" w:color="auto"/>
            <w:bottom w:val="none" w:sz="0" w:space="0" w:color="auto"/>
            <w:right w:val="none" w:sz="0" w:space="0" w:color="auto"/>
          </w:divBdr>
        </w:div>
        <w:div w:id="994337867">
          <w:marLeft w:val="0"/>
          <w:marRight w:val="0"/>
          <w:marTop w:val="0"/>
          <w:marBottom w:val="0"/>
          <w:divBdr>
            <w:top w:val="none" w:sz="0" w:space="0" w:color="auto"/>
            <w:left w:val="none" w:sz="0" w:space="0" w:color="auto"/>
            <w:bottom w:val="none" w:sz="0" w:space="0" w:color="auto"/>
            <w:right w:val="none" w:sz="0" w:space="0" w:color="auto"/>
          </w:divBdr>
        </w:div>
        <w:div w:id="1126200912">
          <w:marLeft w:val="0"/>
          <w:marRight w:val="0"/>
          <w:marTop w:val="0"/>
          <w:marBottom w:val="0"/>
          <w:divBdr>
            <w:top w:val="none" w:sz="0" w:space="0" w:color="auto"/>
            <w:left w:val="none" w:sz="0" w:space="0" w:color="auto"/>
            <w:bottom w:val="none" w:sz="0" w:space="0" w:color="auto"/>
            <w:right w:val="none" w:sz="0" w:space="0" w:color="auto"/>
          </w:divBdr>
        </w:div>
        <w:div w:id="219051702">
          <w:marLeft w:val="0"/>
          <w:marRight w:val="0"/>
          <w:marTop w:val="0"/>
          <w:marBottom w:val="0"/>
          <w:divBdr>
            <w:top w:val="none" w:sz="0" w:space="0" w:color="auto"/>
            <w:left w:val="none" w:sz="0" w:space="0" w:color="auto"/>
            <w:bottom w:val="none" w:sz="0" w:space="0" w:color="auto"/>
            <w:right w:val="none" w:sz="0" w:space="0" w:color="auto"/>
          </w:divBdr>
        </w:div>
        <w:div w:id="1324817066">
          <w:marLeft w:val="0"/>
          <w:marRight w:val="0"/>
          <w:marTop w:val="0"/>
          <w:marBottom w:val="0"/>
          <w:divBdr>
            <w:top w:val="none" w:sz="0" w:space="0" w:color="auto"/>
            <w:left w:val="none" w:sz="0" w:space="0" w:color="auto"/>
            <w:bottom w:val="none" w:sz="0" w:space="0" w:color="auto"/>
            <w:right w:val="none" w:sz="0" w:space="0" w:color="auto"/>
          </w:divBdr>
        </w:div>
        <w:div w:id="184369834">
          <w:marLeft w:val="0"/>
          <w:marRight w:val="0"/>
          <w:marTop w:val="0"/>
          <w:marBottom w:val="0"/>
          <w:divBdr>
            <w:top w:val="none" w:sz="0" w:space="0" w:color="auto"/>
            <w:left w:val="none" w:sz="0" w:space="0" w:color="auto"/>
            <w:bottom w:val="none" w:sz="0" w:space="0" w:color="auto"/>
            <w:right w:val="none" w:sz="0" w:space="0" w:color="auto"/>
          </w:divBdr>
        </w:div>
        <w:div w:id="362050894">
          <w:marLeft w:val="0"/>
          <w:marRight w:val="0"/>
          <w:marTop w:val="0"/>
          <w:marBottom w:val="0"/>
          <w:divBdr>
            <w:top w:val="none" w:sz="0" w:space="0" w:color="auto"/>
            <w:left w:val="none" w:sz="0" w:space="0" w:color="auto"/>
            <w:bottom w:val="none" w:sz="0" w:space="0" w:color="auto"/>
            <w:right w:val="none" w:sz="0" w:space="0" w:color="auto"/>
          </w:divBdr>
        </w:div>
        <w:div w:id="1488133129">
          <w:marLeft w:val="0"/>
          <w:marRight w:val="0"/>
          <w:marTop w:val="0"/>
          <w:marBottom w:val="0"/>
          <w:divBdr>
            <w:top w:val="none" w:sz="0" w:space="0" w:color="auto"/>
            <w:left w:val="none" w:sz="0" w:space="0" w:color="auto"/>
            <w:bottom w:val="none" w:sz="0" w:space="0" w:color="auto"/>
            <w:right w:val="none" w:sz="0" w:space="0" w:color="auto"/>
          </w:divBdr>
        </w:div>
        <w:div w:id="525289307">
          <w:marLeft w:val="0"/>
          <w:marRight w:val="0"/>
          <w:marTop w:val="0"/>
          <w:marBottom w:val="0"/>
          <w:divBdr>
            <w:top w:val="none" w:sz="0" w:space="0" w:color="auto"/>
            <w:left w:val="none" w:sz="0" w:space="0" w:color="auto"/>
            <w:bottom w:val="none" w:sz="0" w:space="0" w:color="auto"/>
            <w:right w:val="none" w:sz="0" w:space="0" w:color="auto"/>
          </w:divBdr>
        </w:div>
        <w:div w:id="431824262">
          <w:marLeft w:val="0"/>
          <w:marRight w:val="0"/>
          <w:marTop w:val="0"/>
          <w:marBottom w:val="0"/>
          <w:divBdr>
            <w:top w:val="none" w:sz="0" w:space="0" w:color="auto"/>
            <w:left w:val="none" w:sz="0" w:space="0" w:color="auto"/>
            <w:bottom w:val="none" w:sz="0" w:space="0" w:color="auto"/>
            <w:right w:val="none" w:sz="0" w:space="0" w:color="auto"/>
          </w:divBdr>
        </w:div>
        <w:div w:id="1092975903">
          <w:marLeft w:val="0"/>
          <w:marRight w:val="0"/>
          <w:marTop w:val="0"/>
          <w:marBottom w:val="0"/>
          <w:divBdr>
            <w:top w:val="none" w:sz="0" w:space="0" w:color="auto"/>
            <w:left w:val="none" w:sz="0" w:space="0" w:color="auto"/>
            <w:bottom w:val="none" w:sz="0" w:space="0" w:color="auto"/>
            <w:right w:val="none" w:sz="0" w:space="0" w:color="auto"/>
          </w:divBdr>
        </w:div>
        <w:div w:id="919095952">
          <w:marLeft w:val="0"/>
          <w:marRight w:val="0"/>
          <w:marTop w:val="0"/>
          <w:marBottom w:val="0"/>
          <w:divBdr>
            <w:top w:val="none" w:sz="0" w:space="0" w:color="auto"/>
            <w:left w:val="none" w:sz="0" w:space="0" w:color="auto"/>
            <w:bottom w:val="none" w:sz="0" w:space="0" w:color="auto"/>
            <w:right w:val="none" w:sz="0" w:space="0" w:color="auto"/>
          </w:divBdr>
        </w:div>
        <w:div w:id="379941952">
          <w:marLeft w:val="0"/>
          <w:marRight w:val="0"/>
          <w:marTop w:val="0"/>
          <w:marBottom w:val="0"/>
          <w:divBdr>
            <w:top w:val="none" w:sz="0" w:space="0" w:color="auto"/>
            <w:left w:val="none" w:sz="0" w:space="0" w:color="auto"/>
            <w:bottom w:val="none" w:sz="0" w:space="0" w:color="auto"/>
            <w:right w:val="none" w:sz="0" w:space="0" w:color="auto"/>
          </w:divBdr>
        </w:div>
        <w:div w:id="1573925418">
          <w:marLeft w:val="0"/>
          <w:marRight w:val="0"/>
          <w:marTop w:val="0"/>
          <w:marBottom w:val="0"/>
          <w:divBdr>
            <w:top w:val="none" w:sz="0" w:space="0" w:color="auto"/>
            <w:left w:val="none" w:sz="0" w:space="0" w:color="auto"/>
            <w:bottom w:val="none" w:sz="0" w:space="0" w:color="auto"/>
            <w:right w:val="none" w:sz="0" w:space="0" w:color="auto"/>
          </w:divBdr>
        </w:div>
        <w:div w:id="495195602">
          <w:marLeft w:val="0"/>
          <w:marRight w:val="0"/>
          <w:marTop w:val="0"/>
          <w:marBottom w:val="0"/>
          <w:divBdr>
            <w:top w:val="none" w:sz="0" w:space="0" w:color="auto"/>
            <w:left w:val="none" w:sz="0" w:space="0" w:color="auto"/>
            <w:bottom w:val="none" w:sz="0" w:space="0" w:color="auto"/>
            <w:right w:val="none" w:sz="0" w:space="0" w:color="auto"/>
          </w:divBdr>
        </w:div>
        <w:div w:id="405996792">
          <w:marLeft w:val="0"/>
          <w:marRight w:val="0"/>
          <w:marTop w:val="0"/>
          <w:marBottom w:val="0"/>
          <w:divBdr>
            <w:top w:val="none" w:sz="0" w:space="0" w:color="auto"/>
            <w:left w:val="none" w:sz="0" w:space="0" w:color="auto"/>
            <w:bottom w:val="none" w:sz="0" w:space="0" w:color="auto"/>
            <w:right w:val="none" w:sz="0" w:space="0" w:color="auto"/>
          </w:divBdr>
        </w:div>
      </w:divsChild>
    </w:div>
    <w:div w:id="944532011">
      <w:bodyDiv w:val="1"/>
      <w:marLeft w:val="0"/>
      <w:marRight w:val="0"/>
      <w:marTop w:val="0"/>
      <w:marBottom w:val="0"/>
      <w:divBdr>
        <w:top w:val="none" w:sz="0" w:space="0" w:color="auto"/>
        <w:left w:val="none" w:sz="0" w:space="0" w:color="auto"/>
        <w:bottom w:val="none" w:sz="0" w:space="0" w:color="auto"/>
        <w:right w:val="none" w:sz="0" w:space="0" w:color="auto"/>
      </w:divBdr>
      <w:divsChild>
        <w:div w:id="975835390">
          <w:marLeft w:val="0"/>
          <w:marRight w:val="0"/>
          <w:marTop w:val="0"/>
          <w:marBottom w:val="0"/>
          <w:divBdr>
            <w:top w:val="none" w:sz="0" w:space="0" w:color="auto"/>
            <w:left w:val="none" w:sz="0" w:space="0" w:color="auto"/>
            <w:bottom w:val="none" w:sz="0" w:space="0" w:color="auto"/>
            <w:right w:val="none" w:sz="0" w:space="0" w:color="auto"/>
          </w:divBdr>
        </w:div>
        <w:div w:id="2139638712">
          <w:marLeft w:val="0"/>
          <w:marRight w:val="0"/>
          <w:marTop w:val="0"/>
          <w:marBottom w:val="0"/>
          <w:divBdr>
            <w:top w:val="none" w:sz="0" w:space="0" w:color="auto"/>
            <w:left w:val="none" w:sz="0" w:space="0" w:color="auto"/>
            <w:bottom w:val="none" w:sz="0" w:space="0" w:color="auto"/>
            <w:right w:val="none" w:sz="0" w:space="0" w:color="auto"/>
          </w:divBdr>
        </w:div>
        <w:div w:id="2132244969">
          <w:marLeft w:val="0"/>
          <w:marRight w:val="0"/>
          <w:marTop w:val="0"/>
          <w:marBottom w:val="0"/>
          <w:divBdr>
            <w:top w:val="none" w:sz="0" w:space="0" w:color="auto"/>
            <w:left w:val="none" w:sz="0" w:space="0" w:color="auto"/>
            <w:bottom w:val="none" w:sz="0" w:space="0" w:color="auto"/>
            <w:right w:val="none" w:sz="0" w:space="0" w:color="auto"/>
          </w:divBdr>
        </w:div>
        <w:div w:id="2135441641">
          <w:marLeft w:val="0"/>
          <w:marRight w:val="0"/>
          <w:marTop w:val="0"/>
          <w:marBottom w:val="0"/>
          <w:divBdr>
            <w:top w:val="none" w:sz="0" w:space="0" w:color="auto"/>
            <w:left w:val="none" w:sz="0" w:space="0" w:color="auto"/>
            <w:bottom w:val="none" w:sz="0" w:space="0" w:color="auto"/>
            <w:right w:val="none" w:sz="0" w:space="0" w:color="auto"/>
          </w:divBdr>
        </w:div>
        <w:div w:id="1004208709">
          <w:marLeft w:val="0"/>
          <w:marRight w:val="0"/>
          <w:marTop w:val="0"/>
          <w:marBottom w:val="0"/>
          <w:divBdr>
            <w:top w:val="none" w:sz="0" w:space="0" w:color="auto"/>
            <w:left w:val="none" w:sz="0" w:space="0" w:color="auto"/>
            <w:bottom w:val="none" w:sz="0" w:space="0" w:color="auto"/>
            <w:right w:val="none" w:sz="0" w:space="0" w:color="auto"/>
          </w:divBdr>
        </w:div>
        <w:div w:id="518587616">
          <w:marLeft w:val="0"/>
          <w:marRight w:val="0"/>
          <w:marTop w:val="0"/>
          <w:marBottom w:val="0"/>
          <w:divBdr>
            <w:top w:val="none" w:sz="0" w:space="0" w:color="auto"/>
            <w:left w:val="none" w:sz="0" w:space="0" w:color="auto"/>
            <w:bottom w:val="none" w:sz="0" w:space="0" w:color="auto"/>
            <w:right w:val="none" w:sz="0" w:space="0" w:color="auto"/>
          </w:divBdr>
        </w:div>
        <w:div w:id="428278519">
          <w:marLeft w:val="0"/>
          <w:marRight w:val="0"/>
          <w:marTop w:val="0"/>
          <w:marBottom w:val="0"/>
          <w:divBdr>
            <w:top w:val="none" w:sz="0" w:space="0" w:color="auto"/>
            <w:left w:val="none" w:sz="0" w:space="0" w:color="auto"/>
            <w:bottom w:val="none" w:sz="0" w:space="0" w:color="auto"/>
            <w:right w:val="none" w:sz="0" w:space="0" w:color="auto"/>
          </w:divBdr>
        </w:div>
        <w:div w:id="1342506421">
          <w:marLeft w:val="0"/>
          <w:marRight w:val="0"/>
          <w:marTop w:val="0"/>
          <w:marBottom w:val="0"/>
          <w:divBdr>
            <w:top w:val="none" w:sz="0" w:space="0" w:color="auto"/>
            <w:left w:val="none" w:sz="0" w:space="0" w:color="auto"/>
            <w:bottom w:val="none" w:sz="0" w:space="0" w:color="auto"/>
            <w:right w:val="none" w:sz="0" w:space="0" w:color="auto"/>
          </w:divBdr>
        </w:div>
        <w:div w:id="2144544423">
          <w:marLeft w:val="0"/>
          <w:marRight w:val="0"/>
          <w:marTop w:val="0"/>
          <w:marBottom w:val="0"/>
          <w:divBdr>
            <w:top w:val="none" w:sz="0" w:space="0" w:color="auto"/>
            <w:left w:val="none" w:sz="0" w:space="0" w:color="auto"/>
            <w:bottom w:val="none" w:sz="0" w:space="0" w:color="auto"/>
            <w:right w:val="none" w:sz="0" w:space="0" w:color="auto"/>
          </w:divBdr>
        </w:div>
        <w:div w:id="1979454685">
          <w:marLeft w:val="0"/>
          <w:marRight w:val="0"/>
          <w:marTop w:val="0"/>
          <w:marBottom w:val="0"/>
          <w:divBdr>
            <w:top w:val="none" w:sz="0" w:space="0" w:color="auto"/>
            <w:left w:val="none" w:sz="0" w:space="0" w:color="auto"/>
            <w:bottom w:val="none" w:sz="0" w:space="0" w:color="auto"/>
            <w:right w:val="none" w:sz="0" w:space="0" w:color="auto"/>
          </w:divBdr>
        </w:div>
        <w:div w:id="1922518572">
          <w:marLeft w:val="0"/>
          <w:marRight w:val="0"/>
          <w:marTop w:val="0"/>
          <w:marBottom w:val="0"/>
          <w:divBdr>
            <w:top w:val="none" w:sz="0" w:space="0" w:color="auto"/>
            <w:left w:val="none" w:sz="0" w:space="0" w:color="auto"/>
            <w:bottom w:val="none" w:sz="0" w:space="0" w:color="auto"/>
            <w:right w:val="none" w:sz="0" w:space="0" w:color="auto"/>
          </w:divBdr>
        </w:div>
        <w:div w:id="482619755">
          <w:marLeft w:val="0"/>
          <w:marRight w:val="0"/>
          <w:marTop w:val="0"/>
          <w:marBottom w:val="0"/>
          <w:divBdr>
            <w:top w:val="none" w:sz="0" w:space="0" w:color="auto"/>
            <w:left w:val="none" w:sz="0" w:space="0" w:color="auto"/>
            <w:bottom w:val="none" w:sz="0" w:space="0" w:color="auto"/>
            <w:right w:val="none" w:sz="0" w:space="0" w:color="auto"/>
          </w:divBdr>
        </w:div>
        <w:div w:id="1964145396">
          <w:marLeft w:val="0"/>
          <w:marRight w:val="0"/>
          <w:marTop w:val="0"/>
          <w:marBottom w:val="0"/>
          <w:divBdr>
            <w:top w:val="none" w:sz="0" w:space="0" w:color="auto"/>
            <w:left w:val="none" w:sz="0" w:space="0" w:color="auto"/>
            <w:bottom w:val="none" w:sz="0" w:space="0" w:color="auto"/>
            <w:right w:val="none" w:sz="0" w:space="0" w:color="auto"/>
          </w:divBdr>
        </w:div>
        <w:div w:id="192883537">
          <w:marLeft w:val="0"/>
          <w:marRight w:val="0"/>
          <w:marTop w:val="0"/>
          <w:marBottom w:val="0"/>
          <w:divBdr>
            <w:top w:val="none" w:sz="0" w:space="0" w:color="auto"/>
            <w:left w:val="none" w:sz="0" w:space="0" w:color="auto"/>
            <w:bottom w:val="none" w:sz="0" w:space="0" w:color="auto"/>
            <w:right w:val="none" w:sz="0" w:space="0" w:color="auto"/>
          </w:divBdr>
        </w:div>
        <w:div w:id="1590769039">
          <w:marLeft w:val="0"/>
          <w:marRight w:val="0"/>
          <w:marTop w:val="0"/>
          <w:marBottom w:val="0"/>
          <w:divBdr>
            <w:top w:val="none" w:sz="0" w:space="0" w:color="auto"/>
            <w:left w:val="none" w:sz="0" w:space="0" w:color="auto"/>
            <w:bottom w:val="none" w:sz="0" w:space="0" w:color="auto"/>
            <w:right w:val="none" w:sz="0" w:space="0" w:color="auto"/>
          </w:divBdr>
        </w:div>
        <w:div w:id="1026324229">
          <w:marLeft w:val="0"/>
          <w:marRight w:val="0"/>
          <w:marTop w:val="0"/>
          <w:marBottom w:val="0"/>
          <w:divBdr>
            <w:top w:val="none" w:sz="0" w:space="0" w:color="auto"/>
            <w:left w:val="none" w:sz="0" w:space="0" w:color="auto"/>
            <w:bottom w:val="none" w:sz="0" w:space="0" w:color="auto"/>
            <w:right w:val="none" w:sz="0" w:space="0" w:color="auto"/>
          </w:divBdr>
        </w:div>
        <w:div w:id="329799385">
          <w:marLeft w:val="0"/>
          <w:marRight w:val="0"/>
          <w:marTop w:val="0"/>
          <w:marBottom w:val="0"/>
          <w:divBdr>
            <w:top w:val="none" w:sz="0" w:space="0" w:color="auto"/>
            <w:left w:val="none" w:sz="0" w:space="0" w:color="auto"/>
            <w:bottom w:val="none" w:sz="0" w:space="0" w:color="auto"/>
            <w:right w:val="none" w:sz="0" w:space="0" w:color="auto"/>
          </w:divBdr>
        </w:div>
        <w:div w:id="1486702794">
          <w:marLeft w:val="0"/>
          <w:marRight w:val="0"/>
          <w:marTop w:val="0"/>
          <w:marBottom w:val="0"/>
          <w:divBdr>
            <w:top w:val="none" w:sz="0" w:space="0" w:color="auto"/>
            <w:left w:val="none" w:sz="0" w:space="0" w:color="auto"/>
            <w:bottom w:val="none" w:sz="0" w:space="0" w:color="auto"/>
            <w:right w:val="none" w:sz="0" w:space="0" w:color="auto"/>
          </w:divBdr>
        </w:div>
        <w:div w:id="466046781">
          <w:marLeft w:val="0"/>
          <w:marRight w:val="0"/>
          <w:marTop w:val="0"/>
          <w:marBottom w:val="0"/>
          <w:divBdr>
            <w:top w:val="none" w:sz="0" w:space="0" w:color="auto"/>
            <w:left w:val="none" w:sz="0" w:space="0" w:color="auto"/>
            <w:bottom w:val="none" w:sz="0" w:space="0" w:color="auto"/>
            <w:right w:val="none" w:sz="0" w:space="0" w:color="auto"/>
          </w:divBdr>
        </w:div>
        <w:div w:id="1921867317">
          <w:marLeft w:val="0"/>
          <w:marRight w:val="0"/>
          <w:marTop w:val="0"/>
          <w:marBottom w:val="0"/>
          <w:divBdr>
            <w:top w:val="none" w:sz="0" w:space="0" w:color="auto"/>
            <w:left w:val="none" w:sz="0" w:space="0" w:color="auto"/>
            <w:bottom w:val="none" w:sz="0" w:space="0" w:color="auto"/>
            <w:right w:val="none" w:sz="0" w:space="0" w:color="auto"/>
          </w:divBdr>
        </w:div>
        <w:div w:id="882406802">
          <w:marLeft w:val="0"/>
          <w:marRight w:val="0"/>
          <w:marTop w:val="0"/>
          <w:marBottom w:val="0"/>
          <w:divBdr>
            <w:top w:val="none" w:sz="0" w:space="0" w:color="auto"/>
            <w:left w:val="none" w:sz="0" w:space="0" w:color="auto"/>
            <w:bottom w:val="none" w:sz="0" w:space="0" w:color="auto"/>
            <w:right w:val="none" w:sz="0" w:space="0" w:color="auto"/>
          </w:divBdr>
        </w:div>
        <w:div w:id="466971049">
          <w:marLeft w:val="0"/>
          <w:marRight w:val="0"/>
          <w:marTop w:val="0"/>
          <w:marBottom w:val="0"/>
          <w:divBdr>
            <w:top w:val="none" w:sz="0" w:space="0" w:color="auto"/>
            <w:left w:val="none" w:sz="0" w:space="0" w:color="auto"/>
            <w:bottom w:val="none" w:sz="0" w:space="0" w:color="auto"/>
            <w:right w:val="none" w:sz="0" w:space="0" w:color="auto"/>
          </w:divBdr>
        </w:div>
        <w:div w:id="725104110">
          <w:marLeft w:val="0"/>
          <w:marRight w:val="0"/>
          <w:marTop w:val="0"/>
          <w:marBottom w:val="0"/>
          <w:divBdr>
            <w:top w:val="none" w:sz="0" w:space="0" w:color="auto"/>
            <w:left w:val="none" w:sz="0" w:space="0" w:color="auto"/>
            <w:bottom w:val="none" w:sz="0" w:space="0" w:color="auto"/>
            <w:right w:val="none" w:sz="0" w:space="0" w:color="auto"/>
          </w:divBdr>
        </w:div>
        <w:div w:id="2109619152">
          <w:marLeft w:val="0"/>
          <w:marRight w:val="0"/>
          <w:marTop w:val="0"/>
          <w:marBottom w:val="0"/>
          <w:divBdr>
            <w:top w:val="none" w:sz="0" w:space="0" w:color="auto"/>
            <w:left w:val="none" w:sz="0" w:space="0" w:color="auto"/>
            <w:bottom w:val="none" w:sz="0" w:space="0" w:color="auto"/>
            <w:right w:val="none" w:sz="0" w:space="0" w:color="auto"/>
          </w:divBdr>
        </w:div>
        <w:div w:id="915359739">
          <w:marLeft w:val="0"/>
          <w:marRight w:val="0"/>
          <w:marTop w:val="0"/>
          <w:marBottom w:val="0"/>
          <w:divBdr>
            <w:top w:val="none" w:sz="0" w:space="0" w:color="auto"/>
            <w:left w:val="none" w:sz="0" w:space="0" w:color="auto"/>
            <w:bottom w:val="none" w:sz="0" w:space="0" w:color="auto"/>
            <w:right w:val="none" w:sz="0" w:space="0" w:color="auto"/>
          </w:divBdr>
        </w:div>
        <w:div w:id="336200022">
          <w:marLeft w:val="0"/>
          <w:marRight w:val="0"/>
          <w:marTop w:val="0"/>
          <w:marBottom w:val="0"/>
          <w:divBdr>
            <w:top w:val="none" w:sz="0" w:space="0" w:color="auto"/>
            <w:left w:val="none" w:sz="0" w:space="0" w:color="auto"/>
            <w:bottom w:val="none" w:sz="0" w:space="0" w:color="auto"/>
            <w:right w:val="none" w:sz="0" w:space="0" w:color="auto"/>
          </w:divBdr>
        </w:div>
        <w:div w:id="1256136350">
          <w:marLeft w:val="0"/>
          <w:marRight w:val="0"/>
          <w:marTop w:val="0"/>
          <w:marBottom w:val="0"/>
          <w:divBdr>
            <w:top w:val="none" w:sz="0" w:space="0" w:color="auto"/>
            <w:left w:val="none" w:sz="0" w:space="0" w:color="auto"/>
            <w:bottom w:val="none" w:sz="0" w:space="0" w:color="auto"/>
            <w:right w:val="none" w:sz="0" w:space="0" w:color="auto"/>
          </w:divBdr>
        </w:div>
        <w:div w:id="613679683">
          <w:marLeft w:val="0"/>
          <w:marRight w:val="0"/>
          <w:marTop w:val="0"/>
          <w:marBottom w:val="0"/>
          <w:divBdr>
            <w:top w:val="none" w:sz="0" w:space="0" w:color="auto"/>
            <w:left w:val="none" w:sz="0" w:space="0" w:color="auto"/>
            <w:bottom w:val="none" w:sz="0" w:space="0" w:color="auto"/>
            <w:right w:val="none" w:sz="0" w:space="0" w:color="auto"/>
          </w:divBdr>
        </w:div>
        <w:div w:id="1370837380">
          <w:marLeft w:val="0"/>
          <w:marRight w:val="0"/>
          <w:marTop w:val="0"/>
          <w:marBottom w:val="0"/>
          <w:divBdr>
            <w:top w:val="none" w:sz="0" w:space="0" w:color="auto"/>
            <w:left w:val="none" w:sz="0" w:space="0" w:color="auto"/>
            <w:bottom w:val="none" w:sz="0" w:space="0" w:color="auto"/>
            <w:right w:val="none" w:sz="0" w:space="0" w:color="auto"/>
          </w:divBdr>
        </w:div>
        <w:div w:id="1196040218">
          <w:marLeft w:val="0"/>
          <w:marRight w:val="0"/>
          <w:marTop w:val="0"/>
          <w:marBottom w:val="0"/>
          <w:divBdr>
            <w:top w:val="none" w:sz="0" w:space="0" w:color="auto"/>
            <w:left w:val="none" w:sz="0" w:space="0" w:color="auto"/>
            <w:bottom w:val="none" w:sz="0" w:space="0" w:color="auto"/>
            <w:right w:val="none" w:sz="0" w:space="0" w:color="auto"/>
          </w:divBdr>
        </w:div>
        <w:div w:id="529875267">
          <w:marLeft w:val="0"/>
          <w:marRight w:val="0"/>
          <w:marTop w:val="0"/>
          <w:marBottom w:val="0"/>
          <w:divBdr>
            <w:top w:val="none" w:sz="0" w:space="0" w:color="auto"/>
            <w:left w:val="none" w:sz="0" w:space="0" w:color="auto"/>
            <w:bottom w:val="none" w:sz="0" w:space="0" w:color="auto"/>
            <w:right w:val="none" w:sz="0" w:space="0" w:color="auto"/>
          </w:divBdr>
        </w:div>
        <w:div w:id="996222441">
          <w:marLeft w:val="0"/>
          <w:marRight w:val="0"/>
          <w:marTop w:val="0"/>
          <w:marBottom w:val="0"/>
          <w:divBdr>
            <w:top w:val="none" w:sz="0" w:space="0" w:color="auto"/>
            <w:left w:val="none" w:sz="0" w:space="0" w:color="auto"/>
            <w:bottom w:val="none" w:sz="0" w:space="0" w:color="auto"/>
            <w:right w:val="none" w:sz="0" w:space="0" w:color="auto"/>
          </w:divBdr>
        </w:div>
        <w:div w:id="1789666584">
          <w:marLeft w:val="0"/>
          <w:marRight w:val="0"/>
          <w:marTop w:val="0"/>
          <w:marBottom w:val="0"/>
          <w:divBdr>
            <w:top w:val="none" w:sz="0" w:space="0" w:color="auto"/>
            <w:left w:val="none" w:sz="0" w:space="0" w:color="auto"/>
            <w:bottom w:val="none" w:sz="0" w:space="0" w:color="auto"/>
            <w:right w:val="none" w:sz="0" w:space="0" w:color="auto"/>
          </w:divBdr>
        </w:div>
        <w:div w:id="473332528">
          <w:marLeft w:val="0"/>
          <w:marRight w:val="0"/>
          <w:marTop w:val="0"/>
          <w:marBottom w:val="0"/>
          <w:divBdr>
            <w:top w:val="none" w:sz="0" w:space="0" w:color="auto"/>
            <w:left w:val="none" w:sz="0" w:space="0" w:color="auto"/>
            <w:bottom w:val="none" w:sz="0" w:space="0" w:color="auto"/>
            <w:right w:val="none" w:sz="0" w:space="0" w:color="auto"/>
          </w:divBdr>
        </w:div>
        <w:div w:id="75830269">
          <w:marLeft w:val="0"/>
          <w:marRight w:val="0"/>
          <w:marTop w:val="0"/>
          <w:marBottom w:val="0"/>
          <w:divBdr>
            <w:top w:val="none" w:sz="0" w:space="0" w:color="auto"/>
            <w:left w:val="none" w:sz="0" w:space="0" w:color="auto"/>
            <w:bottom w:val="none" w:sz="0" w:space="0" w:color="auto"/>
            <w:right w:val="none" w:sz="0" w:space="0" w:color="auto"/>
          </w:divBdr>
        </w:div>
        <w:div w:id="1871843518">
          <w:marLeft w:val="0"/>
          <w:marRight w:val="0"/>
          <w:marTop w:val="0"/>
          <w:marBottom w:val="0"/>
          <w:divBdr>
            <w:top w:val="none" w:sz="0" w:space="0" w:color="auto"/>
            <w:left w:val="none" w:sz="0" w:space="0" w:color="auto"/>
            <w:bottom w:val="none" w:sz="0" w:space="0" w:color="auto"/>
            <w:right w:val="none" w:sz="0" w:space="0" w:color="auto"/>
          </w:divBdr>
        </w:div>
        <w:div w:id="1656061905">
          <w:marLeft w:val="0"/>
          <w:marRight w:val="0"/>
          <w:marTop w:val="0"/>
          <w:marBottom w:val="0"/>
          <w:divBdr>
            <w:top w:val="none" w:sz="0" w:space="0" w:color="auto"/>
            <w:left w:val="none" w:sz="0" w:space="0" w:color="auto"/>
            <w:bottom w:val="none" w:sz="0" w:space="0" w:color="auto"/>
            <w:right w:val="none" w:sz="0" w:space="0" w:color="auto"/>
          </w:divBdr>
        </w:div>
        <w:div w:id="606548778">
          <w:marLeft w:val="0"/>
          <w:marRight w:val="0"/>
          <w:marTop w:val="0"/>
          <w:marBottom w:val="0"/>
          <w:divBdr>
            <w:top w:val="none" w:sz="0" w:space="0" w:color="auto"/>
            <w:left w:val="none" w:sz="0" w:space="0" w:color="auto"/>
            <w:bottom w:val="none" w:sz="0" w:space="0" w:color="auto"/>
            <w:right w:val="none" w:sz="0" w:space="0" w:color="auto"/>
          </w:divBdr>
        </w:div>
        <w:div w:id="2072074619">
          <w:marLeft w:val="0"/>
          <w:marRight w:val="0"/>
          <w:marTop w:val="0"/>
          <w:marBottom w:val="0"/>
          <w:divBdr>
            <w:top w:val="none" w:sz="0" w:space="0" w:color="auto"/>
            <w:left w:val="none" w:sz="0" w:space="0" w:color="auto"/>
            <w:bottom w:val="none" w:sz="0" w:space="0" w:color="auto"/>
            <w:right w:val="none" w:sz="0" w:space="0" w:color="auto"/>
          </w:divBdr>
        </w:div>
        <w:div w:id="1805536088">
          <w:marLeft w:val="0"/>
          <w:marRight w:val="0"/>
          <w:marTop w:val="0"/>
          <w:marBottom w:val="0"/>
          <w:divBdr>
            <w:top w:val="none" w:sz="0" w:space="0" w:color="auto"/>
            <w:left w:val="none" w:sz="0" w:space="0" w:color="auto"/>
            <w:bottom w:val="none" w:sz="0" w:space="0" w:color="auto"/>
            <w:right w:val="none" w:sz="0" w:space="0" w:color="auto"/>
          </w:divBdr>
        </w:div>
        <w:div w:id="113641150">
          <w:marLeft w:val="0"/>
          <w:marRight w:val="0"/>
          <w:marTop w:val="0"/>
          <w:marBottom w:val="0"/>
          <w:divBdr>
            <w:top w:val="none" w:sz="0" w:space="0" w:color="auto"/>
            <w:left w:val="none" w:sz="0" w:space="0" w:color="auto"/>
            <w:bottom w:val="none" w:sz="0" w:space="0" w:color="auto"/>
            <w:right w:val="none" w:sz="0" w:space="0" w:color="auto"/>
          </w:divBdr>
        </w:div>
        <w:div w:id="539588960">
          <w:marLeft w:val="0"/>
          <w:marRight w:val="0"/>
          <w:marTop w:val="0"/>
          <w:marBottom w:val="0"/>
          <w:divBdr>
            <w:top w:val="none" w:sz="0" w:space="0" w:color="auto"/>
            <w:left w:val="none" w:sz="0" w:space="0" w:color="auto"/>
            <w:bottom w:val="none" w:sz="0" w:space="0" w:color="auto"/>
            <w:right w:val="none" w:sz="0" w:space="0" w:color="auto"/>
          </w:divBdr>
        </w:div>
        <w:div w:id="2127651303">
          <w:marLeft w:val="0"/>
          <w:marRight w:val="0"/>
          <w:marTop w:val="0"/>
          <w:marBottom w:val="0"/>
          <w:divBdr>
            <w:top w:val="none" w:sz="0" w:space="0" w:color="auto"/>
            <w:left w:val="none" w:sz="0" w:space="0" w:color="auto"/>
            <w:bottom w:val="none" w:sz="0" w:space="0" w:color="auto"/>
            <w:right w:val="none" w:sz="0" w:space="0" w:color="auto"/>
          </w:divBdr>
        </w:div>
        <w:div w:id="2025589200">
          <w:marLeft w:val="0"/>
          <w:marRight w:val="0"/>
          <w:marTop w:val="0"/>
          <w:marBottom w:val="0"/>
          <w:divBdr>
            <w:top w:val="none" w:sz="0" w:space="0" w:color="auto"/>
            <w:left w:val="none" w:sz="0" w:space="0" w:color="auto"/>
            <w:bottom w:val="none" w:sz="0" w:space="0" w:color="auto"/>
            <w:right w:val="none" w:sz="0" w:space="0" w:color="auto"/>
          </w:divBdr>
        </w:div>
        <w:div w:id="1825900687">
          <w:marLeft w:val="0"/>
          <w:marRight w:val="0"/>
          <w:marTop w:val="0"/>
          <w:marBottom w:val="0"/>
          <w:divBdr>
            <w:top w:val="none" w:sz="0" w:space="0" w:color="auto"/>
            <w:left w:val="none" w:sz="0" w:space="0" w:color="auto"/>
            <w:bottom w:val="none" w:sz="0" w:space="0" w:color="auto"/>
            <w:right w:val="none" w:sz="0" w:space="0" w:color="auto"/>
          </w:divBdr>
        </w:div>
        <w:div w:id="1445811901">
          <w:marLeft w:val="0"/>
          <w:marRight w:val="0"/>
          <w:marTop w:val="0"/>
          <w:marBottom w:val="0"/>
          <w:divBdr>
            <w:top w:val="none" w:sz="0" w:space="0" w:color="auto"/>
            <w:left w:val="none" w:sz="0" w:space="0" w:color="auto"/>
            <w:bottom w:val="none" w:sz="0" w:space="0" w:color="auto"/>
            <w:right w:val="none" w:sz="0" w:space="0" w:color="auto"/>
          </w:divBdr>
        </w:div>
        <w:div w:id="1166431822">
          <w:marLeft w:val="0"/>
          <w:marRight w:val="0"/>
          <w:marTop w:val="0"/>
          <w:marBottom w:val="0"/>
          <w:divBdr>
            <w:top w:val="none" w:sz="0" w:space="0" w:color="auto"/>
            <w:left w:val="none" w:sz="0" w:space="0" w:color="auto"/>
            <w:bottom w:val="none" w:sz="0" w:space="0" w:color="auto"/>
            <w:right w:val="none" w:sz="0" w:space="0" w:color="auto"/>
          </w:divBdr>
        </w:div>
        <w:div w:id="488985355">
          <w:marLeft w:val="0"/>
          <w:marRight w:val="0"/>
          <w:marTop w:val="0"/>
          <w:marBottom w:val="0"/>
          <w:divBdr>
            <w:top w:val="none" w:sz="0" w:space="0" w:color="auto"/>
            <w:left w:val="none" w:sz="0" w:space="0" w:color="auto"/>
            <w:bottom w:val="none" w:sz="0" w:space="0" w:color="auto"/>
            <w:right w:val="none" w:sz="0" w:space="0" w:color="auto"/>
          </w:divBdr>
        </w:div>
        <w:div w:id="1699964291">
          <w:marLeft w:val="0"/>
          <w:marRight w:val="0"/>
          <w:marTop w:val="0"/>
          <w:marBottom w:val="0"/>
          <w:divBdr>
            <w:top w:val="none" w:sz="0" w:space="0" w:color="auto"/>
            <w:left w:val="none" w:sz="0" w:space="0" w:color="auto"/>
            <w:bottom w:val="none" w:sz="0" w:space="0" w:color="auto"/>
            <w:right w:val="none" w:sz="0" w:space="0" w:color="auto"/>
          </w:divBdr>
        </w:div>
        <w:div w:id="28576694">
          <w:marLeft w:val="0"/>
          <w:marRight w:val="0"/>
          <w:marTop w:val="0"/>
          <w:marBottom w:val="0"/>
          <w:divBdr>
            <w:top w:val="none" w:sz="0" w:space="0" w:color="auto"/>
            <w:left w:val="none" w:sz="0" w:space="0" w:color="auto"/>
            <w:bottom w:val="none" w:sz="0" w:space="0" w:color="auto"/>
            <w:right w:val="none" w:sz="0" w:space="0" w:color="auto"/>
          </w:divBdr>
        </w:div>
        <w:div w:id="1110854168">
          <w:marLeft w:val="0"/>
          <w:marRight w:val="0"/>
          <w:marTop w:val="0"/>
          <w:marBottom w:val="0"/>
          <w:divBdr>
            <w:top w:val="none" w:sz="0" w:space="0" w:color="auto"/>
            <w:left w:val="none" w:sz="0" w:space="0" w:color="auto"/>
            <w:bottom w:val="none" w:sz="0" w:space="0" w:color="auto"/>
            <w:right w:val="none" w:sz="0" w:space="0" w:color="auto"/>
          </w:divBdr>
        </w:div>
        <w:div w:id="549876698">
          <w:marLeft w:val="0"/>
          <w:marRight w:val="0"/>
          <w:marTop w:val="0"/>
          <w:marBottom w:val="0"/>
          <w:divBdr>
            <w:top w:val="none" w:sz="0" w:space="0" w:color="auto"/>
            <w:left w:val="none" w:sz="0" w:space="0" w:color="auto"/>
            <w:bottom w:val="none" w:sz="0" w:space="0" w:color="auto"/>
            <w:right w:val="none" w:sz="0" w:space="0" w:color="auto"/>
          </w:divBdr>
        </w:div>
        <w:div w:id="563292857">
          <w:marLeft w:val="0"/>
          <w:marRight w:val="0"/>
          <w:marTop w:val="0"/>
          <w:marBottom w:val="0"/>
          <w:divBdr>
            <w:top w:val="none" w:sz="0" w:space="0" w:color="auto"/>
            <w:left w:val="none" w:sz="0" w:space="0" w:color="auto"/>
            <w:bottom w:val="none" w:sz="0" w:space="0" w:color="auto"/>
            <w:right w:val="none" w:sz="0" w:space="0" w:color="auto"/>
          </w:divBdr>
        </w:div>
        <w:div w:id="2135518683">
          <w:marLeft w:val="0"/>
          <w:marRight w:val="0"/>
          <w:marTop w:val="0"/>
          <w:marBottom w:val="0"/>
          <w:divBdr>
            <w:top w:val="none" w:sz="0" w:space="0" w:color="auto"/>
            <w:left w:val="none" w:sz="0" w:space="0" w:color="auto"/>
            <w:bottom w:val="none" w:sz="0" w:space="0" w:color="auto"/>
            <w:right w:val="none" w:sz="0" w:space="0" w:color="auto"/>
          </w:divBdr>
        </w:div>
        <w:div w:id="395973070">
          <w:marLeft w:val="0"/>
          <w:marRight w:val="0"/>
          <w:marTop w:val="0"/>
          <w:marBottom w:val="0"/>
          <w:divBdr>
            <w:top w:val="none" w:sz="0" w:space="0" w:color="auto"/>
            <w:left w:val="none" w:sz="0" w:space="0" w:color="auto"/>
            <w:bottom w:val="none" w:sz="0" w:space="0" w:color="auto"/>
            <w:right w:val="none" w:sz="0" w:space="0" w:color="auto"/>
          </w:divBdr>
        </w:div>
        <w:div w:id="702243695">
          <w:marLeft w:val="0"/>
          <w:marRight w:val="0"/>
          <w:marTop w:val="0"/>
          <w:marBottom w:val="0"/>
          <w:divBdr>
            <w:top w:val="none" w:sz="0" w:space="0" w:color="auto"/>
            <w:left w:val="none" w:sz="0" w:space="0" w:color="auto"/>
            <w:bottom w:val="none" w:sz="0" w:space="0" w:color="auto"/>
            <w:right w:val="none" w:sz="0" w:space="0" w:color="auto"/>
          </w:divBdr>
        </w:div>
        <w:div w:id="833302329">
          <w:marLeft w:val="0"/>
          <w:marRight w:val="0"/>
          <w:marTop w:val="0"/>
          <w:marBottom w:val="0"/>
          <w:divBdr>
            <w:top w:val="none" w:sz="0" w:space="0" w:color="auto"/>
            <w:left w:val="none" w:sz="0" w:space="0" w:color="auto"/>
            <w:bottom w:val="none" w:sz="0" w:space="0" w:color="auto"/>
            <w:right w:val="none" w:sz="0" w:space="0" w:color="auto"/>
          </w:divBdr>
        </w:div>
        <w:div w:id="692003392">
          <w:marLeft w:val="0"/>
          <w:marRight w:val="0"/>
          <w:marTop w:val="0"/>
          <w:marBottom w:val="0"/>
          <w:divBdr>
            <w:top w:val="none" w:sz="0" w:space="0" w:color="auto"/>
            <w:left w:val="none" w:sz="0" w:space="0" w:color="auto"/>
            <w:bottom w:val="none" w:sz="0" w:space="0" w:color="auto"/>
            <w:right w:val="none" w:sz="0" w:space="0" w:color="auto"/>
          </w:divBdr>
        </w:div>
        <w:div w:id="11153041">
          <w:marLeft w:val="0"/>
          <w:marRight w:val="0"/>
          <w:marTop w:val="0"/>
          <w:marBottom w:val="0"/>
          <w:divBdr>
            <w:top w:val="none" w:sz="0" w:space="0" w:color="auto"/>
            <w:left w:val="none" w:sz="0" w:space="0" w:color="auto"/>
            <w:bottom w:val="none" w:sz="0" w:space="0" w:color="auto"/>
            <w:right w:val="none" w:sz="0" w:space="0" w:color="auto"/>
          </w:divBdr>
        </w:div>
        <w:div w:id="402029973">
          <w:marLeft w:val="0"/>
          <w:marRight w:val="0"/>
          <w:marTop w:val="0"/>
          <w:marBottom w:val="0"/>
          <w:divBdr>
            <w:top w:val="none" w:sz="0" w:space="0" w:color="auto"/>
            <w:left w:val="none" w:sz="0" w:space="0" w:color="auto"/>
            <w:bottom w:val="none" w:sz="0" w:space="0" w:color="auto"/>
            <w:right w:val="none" w:sz="0" w:space="0" w:color="auto"/>
          </w:divBdr>
        </w:div>
        <w:div w:id="2006082057">
          <w:marLeft w:val="0"/>
          <w:marRight w:val="0"/>
          <w:marTop w:val="0"/>
          <w:marBottom w:val="0"/>
          <w:divBdr>
            <w:top w:val="none" w:sz="0" w:space="0" w:color="auto"/>
            <w:left w:val="none" w:sz="0" w:space="0" w:color="auto"/>
            <w:bottom w:val="none" w:sz="0" w:space="0" w:color="auto"/>
            <w:right w:val="none" w:sz="0" w:space="0" w:color="auto"/>
          </w:divBdr>
        </w:div>
        <w:div w:id="414012717">
          <w:marLeft w:val="0"/>
          <w:marRight w:val="0"/>
          <w:marTop w:val="0"/>
          <w:marBottom w:val="0"/>
          <w:divBdr>
            <w:top w:val="none" w:sz="0" w:space="0" w:color="auto"/>
            <w:left w:val="none" w:sz="0" w:space="0" w:color="auto"/>
            <w:bottom w:val="none" w:sz="0" w:space="0" w:color="auto"/>
            <w:right w:val="none" w:sz="0" w:space="0" w:color="auto"/>
          </w:divBdr>
        </w:div>
        <w:div w:id="1328483131">
          <w:marLeft w:val="0"/>
          <w:marRight w:val="0"/>
          <w:marTop w:val="0"/>
          <w:marBottom w:val="0"/>
          <w:divBdr>
            <w:top w:val="none" w:sz="0" w:space="0" w:color="auto"/>
            <w:left w:val="none" w:sz="0" w:space="0" w:color="auto"/>
            <w:bottom w:val="none" w:sz="0" w:space="0" w:color="auto"/>
            <w:right w:val="none" w:sz="0" w:space="0" w:color="auto"/>
          </w:divBdr>
        </w:div>
        <w:div w:id="1638485082">
          <w:marLeft w:val="0"/>
          <w:marRight w:val="0"/>
          <w:marTop w:val="0"/>
          <w:marBottom w:val="0"/>
          <w:divBdr>
            <w:top w:val="none" w:sz="0" w:space="0" w:color="auto"/>
            <w:left w:val="none" w:sz="0" w:space="0" w:color="auto"/>
            <w:bottom w:val="none" w:sz="0" w:space="0" w:color="auto"/>
            <w:right w:val="none" w:sz="0" w:space="0" w:color="auto"/>
          </w:divBdr>
        </w:div>
        <w:div w:id="957837550">
          <w:marLeft w:val="0"/>
          <w:marRight w:val="0"/>
          <w:marTop w:val="0"/>
          <w:marBottom w:val="0"/>
          <w:divBdr>
            <w:top w:val="none" w:sz="0" w:space="0" w:color="auto"/>
            <w:left w:val="none" w:sz="0" w:space="0" w:color="auto"/>
            <w:bottom w:val="none" w:sz="0" w:space="0" w:color="auto"/>
            <w:right w:val="none" w:sz="0" w:space="0" w:color="auto"/>
          </w:divBdr>
        </w:div>
        <w:div w:id="2041080576">
          <w:marLeft w:val="0"/>
          <w:marRight w:val="0"/>
          <w:marTop w:val="0"/>
          <w:marBottom w:val="0"/>
          <w:divBdr>
            <w:top w:val="none" w:sz="0" w:space="0" w:color="auto"/>
            <w:left w:val="none" w:sz="0" w:space="0" w:color="auto"/>
            <w:bottom w:val="none" w:sz="0" w:space="0" w:color="auto"/>
            <w:right w:val="none" w:sz="0" w:space="0" w:color="auto"/>
          </w:divBdr>
        </w:div>
        <w:div w:id="393309538">
          <w:marLeft w:val="0"/>
          <w:marRight w:val="0"/>
          <w:marTop w:val="0"/>
          <w:marBottom w:val="0"/>
          <w:divBdr>
            <w:top w:val="none" w:sz="0" w:space="0" w:color="auto"/>
            <w:left w:val="none" w:sz="0" w:space="0" w:color="auto"/>
            <w:bottom w:val="none" w:sz="0" w:space="0" w:color="auto"/>
            <w:right w:val="none" w:sz="0" w:space="0" w:color="auto"/>
          </w:divBdr>
        </w:div>
        <w:div w:id="1898272218">
          <w:marLeft w:val="0"/>
          <w:marRight w:val="0"/>
          <w:marTop w:val="0"/>
          <w:marBottom w:val="0"/>
          <w:divBdr>
            <w:top w:val="none" w:sz="0" w:space="0" w:color="auto"/>
            <w:left w:val="none" w:sz="0" w:space="0" w:color="auto"/>
            <w:bottom w:val="none" w:sz="0" w:space="0" w:color="auto"/>
            <w:right w:val="none" w:sz="0" w:space="0" w:color="auto"/>
          </w:divBdr>
        </w:div>
        <w:div w:id="725839290">
          <w:marLeft w:val="0"/>
          <w:marRight w:val="0"/>
          <w:marTop w:val="0"/>
          <w:marBottom w:val="0"/>
          <w:divBdr>
            <w:top w:val="none" w:sz="0" w:space="0" w:color="auto"/>
            <w:left w:val="none" w:sz="0" w:space="0" w:color="auto"/>
            <w:bottom w:val="none" w:sz="0" w:space="0" w:color="auto"/>
            <w:right w:val="none" w:sz="0" w:space="0" w:color="auto"/>
          </w:divBdr>
        </w:div>
        <w:div w:id="605816859">
          <w:marLeft w:val="0"/>
          <w:marRight w:val="0"/>
          <w:marTop w:val="0"/>
          <w:marBottom w:val="0"/>
          <w:divBdr>
            <w:top w:val="none" w:sz="0" w:space="0" w:color="auto"/>
            <w:left w:val="none" w:sz="0" w:space="0" w:color="auto"/>
            <w:bottom w:val="none" w:sz="0" w:space="0" w:color="auto"/>
            <w:right w:val="none" w:sz="0" w:space="0" w:color="auto"/>
          </w:divBdr>
        </w:div>
        <w:div w:id="1873884635">
          <w:marLeft w:val="0"/>
          <w:marRight w:val="0"/>
          <w:marTop w:val="0"/>
          <w:marBottom w:val="0"/>
          <w:divBdr>
            <w:top w:val="none" w:sz="0" w:space="0" w:color="auto"/>
            <w:left w:val="none" w:sz="0" w:space="0" w:color="auto"/>
            <w:bottom w:val="none" w:sz="0" w:space="0" w:color="auto"/>
            <w:right w:val="none" w:sz="0" w:space="0" w:color="auto"/>
          </w:divBdr>
        </w:div>
        <w:div w:id="930818384">
          <w:marLeft w:val="0"/>
          <w:marRight w:val="0"/>
          <w:marTop w:val="0"/>
          <w:marBottom w:val="0"/>
          <w:divBdr>
            <w:top w:val="none" w:sz="0" w:space="0" w:color="auto"/>
            <w:left w:val="none" w:sz="0" w:space="0" w:color="auto"/>
            <w:bottom w:val="none" w:sz="0" w:space="0" w:color="auto"/>
            <w:right w:val="none" w:sz="0" w:space="0" w:color="auto"/>
          </w:divBdr>
        </w:div>
        <w:div w:id="2019848638">
          <w:marLeft w:val="0"/>
          <w:marRight w:val="0"/>
          <w:marTop w:val="0"/>
          <w:marBottom w:val="0"/>
          <w:divBdr>
            <w:top w:val="none" w:sz="0" w:space="0" w:color="auto"/>
            <w:left w:val="none" w:sz="0" w:space="0" w:color="auto"/>
            <w:bottom w:val="none" w:sz="0" w:space="0" w:color="auto"/>
            <w:right w:val="none" w:sz="0" w:space="0" w:color="auto"/>
          </w:divBdr>
        </w:div>
      </w:divsChild>
    </w:div>
    <w:div w:id="956644498">
      <w:bodyDiv w:val="1"/>
      <w:marLeft w:val="0"/>
      <w:marRight w:val="0"/>
      <w:marTop w:val="0"/>
      <w:marBottom w:val="0"/>
      <w:divBdr>
        <w:top w:val="none" w:sz="0" w:space="0" w:color="auto"/>
        <w:left w:val="none" w:sz="0" w:space="0" w:color="auto"/>
        <w:bottom w:val="none" w:sz="0" w:space="0" w:color="auto"/>
        <w:right w:val="none" w:sz="0" w:space="0" w:color="auto"/>
      </w:divBdr>
      <w:divsChild>
        <w:div w:id="734593445">
          <w:marLeft w:val="0"/>
          <w:marRight w:val="0"/>
          <w:marTop w:val="0"/>
          <w:marBottom w:val="0"/>
          <w:divBdr>
            <w:top w:val="none" w:sz="0" w:space="0" w:color="auto"/>
            <w:left w:val="none" w:sz="0" w:space="0" w:color="auto"/>
            <w:bottom w:val="none" w:sz="0" w:space="0" w:color="auto"/>
            <w:right w:val="none" w:sz="0" w:space="0" w:color="auto"/>
          </w:divBdr>
          <w:divsChild>
            <w:div w:id="1756126190">
              <w:marLeft w:val="0"/>
              <w:marRight w:val="0"/>
              <w:marTop w:val="0"/>
              <w:marBottom w:val="0"/>
              <w:divBdr>
                <w:top w:val="none" w:sz="0" w:space="0" w:color="auto"/>
                <w:left w:val="none" w:sz="0" w:space="0" w:color="auto"/>
                <w:bottom w:val="none" w:sz="0" w:space="0" w:color="auto"/>
                <w:right w:val="none" w:sz="0" w:space="0" w:color="auto"/>
              </w:divBdr>
            </w:div>
            <w:div w:id="788932098">
              <w:marLeft w:val="0"/>
              <w:marRight w:val="0"/>
              <w:marTop w:val="0"/>
              <w:marBottom w:val="0"/>
              <w:divBdr>
                <w:top w:val="none" w:sz="0" w:space="0" w:color="auto"/>
                <w:left w:val="none" w:sz="0" w:space="0" w:color="auto"/>
                <w:bottom w:val="none" w:sz="0" w:space="0" w:color="auto"/>
                <w:right w:val="none" w:sz="0" w:space="0" w:color="auto"/>
              </w:divBdr>
              <w:divsChild>
                <w:div w:id="176097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4269">
      <w:bodyDiv w:val="1"/>
      <w:marLeft w:val="0"/>
      <w:marRight w:val="0"/>
      <w:marTop w:val="0"/>
      <w:marBottom w:val="0"/>
      <w:divBdr>
        <w:top w:val="none" w:sz="0" w:space="0" w:color="auto"/>
        <w:left w:val="none" w:sz="0" w:space="0" w:color="auto"/>
        <w:bottom w:val="none" w:sz="0" w:space="0" w:color="auto"/>
        <w:right w:val="none" w:sz="0" w:space="0" w:color="auto"/>
      </w:divBdr>
      <w:divsChild>
        <w:div w:id="65494855">
          <w:marLeft w:val="0"/>
          <w:marRight w:val="0"/>
          <w:marTop w:val="0"/>
          <w:marBottom w:val="0"/>
          <w:divBdr>
            <w:top w:val="none" w:sz="0" w:space="0" w:color="auto"/>
            <w:left w:val="none" w:sz="0" w:space="0" w:color="auto"/>
            <w:bottom w:val="none" w:sz="0" w:space="0" w:color="auto"/>
            <w:right w:val="none" w:sz="0" w:space="0" w:color="auto"/>
          </w:divBdr>
        </w:div>
        <w:div w:id="1091269886">
          <w:marLeft w:val="0"/>
          <w:marRight w:val="0"/>
          <w:marTop w:val="0"/>
          <w:marBottom w:val="0"/>
          <w:divBdr>
            <w:top w:val="none" w:sz="0" w:space="0" w:color="auto"/>
            <w:left w:val="none" w:sz="0" w:space="0" w:color="auto"/>
            <w:bottom w:val="none" w:sz="0" w:space="0" w:color="auto"/>
            <w:right w:val="none" w:sz="0" w:space="0" w:color="auto"/>
          </w:divBdr>
        </w:div>
        <w:div w:id="1755273098">
          <w:marLeft w:val="0"/>
          <w:marRight w:val="0"/>
          <w:marTop w:val="0"/>
          <w:marBottom w:val="0"/>
          <w:divBdr>
            <w:top w:val="none" w:sz="0" w:space="0" w:color="auto"/>
            <w:left w:val="none" w:sz="0" w:space="0" w:color="auto"/>
            <w:bottom w:val="none" w:sz="0" w:space="0" w:color="auto"/>
            <w:right w:val="none" w:sz="0" w:space="0" w:color="auto"/>
          </w:divBdr>
        </w:div>
        <w:div w:id="2063675782">
          <w:marLeft w:val="0"/>
          <w:marRight w:val="0"/>
          <w:marTop w:val="0"/>
          <w:marBottom w:val="0"/>
          <w:divBdr>
            <w:top w:val="none" w:sz="0" w:space="0" w:color="auto"/>
            <w:left w:val="none" w:sz="0" w:space="0" w:color="auto"/>
            <w:bottom w:val="none" w:sz="0" w:space="0" w:color="auto"/>
            <w:right w:val="none" w:sz="0" w:space="0" w:color="auto"/>
          </w:divBdr>
        </w:div>
        <w:div w:id="1799034116">
          <w:marLeft w:val="0"/>
          <w:marRight w:val="0"/>
          <w:marTop w:val="0"/>
          <w:marBottom w:val="0"/>
          <w:divBdr>
            <w:top w:val="none" w:sz="0" w:space="0" w:color="auto"/>
            <w:left w:val="none" w:sz="0" w:space="0" w:color="auto"/>
            <w:bottom w:val="none" w:sz="0" w:space="0" w:color="auto"/>
            <w:right w:val="none" w:sz="0" w:space="0" w:color="auto"/>
          </w:divBdr>
        </w:div>
        <w:div w:id="1295215752">
          <w:marLeft w:val="0"/>
          <w:marRight w:val="0"/>
          <w:marTop w:val="0"/>
          <w:marBottom w:val="0"/>
          <w:divBdr>
            <w:top w:val="none" w:sz="0" w:space="0" w:color="auto"/>
            <w:left w:val="none" w:sz="0" w:space="0" w:color="auto"/>
            <w:bottom w:val="none" w:sz="0" w:space="0" w:color="auto"/>
            <w:right w:val="none" w:sz="0" w:space="0" w:color="auto"/>
          </w:divBdr>
        </w:div>
        <w:div w:id="1102602566">
          <w:marLeft w:val="0"/>
          <w:marRight w:val="0"/>
          <w:marTop w:val="0"/>
          <w:marBottom w:val="0"/>
          <w:divBdr>
            <w:top w:val="none" w:sz="0" w:space="0" w:color="auto"/>
            <w:left w:val="none" w:sz="0" w:space="0" w:color="auto"/>
            <w:bottom w:val="none" w:sz="0" w:space="0" w:color="auto"/>
            <w:right w:val="none" w:sz="0" w:space="0" w:color="auto"/>
          </w:divBdr>
        </w:div>
        <w:div w:id="1769617353">
          <w:marLeft w:val="0"/>
          <w:marRight w:val="0"/>
          <w:marTop w:val="0"/>
          <w:marBottom w:val="0"/>
          <w:divBdr>
            <w:top w:val="none" w:sz="0" w:space="0" w:color="auto"/>
            <w:left w:val="none" w:sz="0" w:space="0" w:color="auto"/>
            <w:bottom w:val="none" w:sz="0" w:space="0" w:color="auto"/>
            <w:right w:val="none" w:sz="0" w:space="0" w:color="auto"/>
          </w:divBdr>
        </w:div>
        <w:div w:id="558711664">
          <w:marLeft w:val="0"/>
          <w:marRight w:val="0"/>
          <w:marTop w:val="0"/>
          <w:marBottom w:val="0"/>
          <w:divBdr>
            <w:top w:val="none" w:sz="0" w:space="0" w:color="auto"/>
            <w:left w:val="none" w:sz="0" w:space="0" w:color="auto"/>
            <w:bottom w:val="none" w:sz="0" w:space="0" w:color="auto"/>
            <w:right w:val="none" w:sz="0" w:space="0" w:color="auto"/>
          </w:divBdr>
        </w:div>
        <w:div w:id="1305157653">
          <w:marLeft w:val="0"/>
          <w:marRight w:val="0"/>
          <w:marTop w:val="0"/>
          <w:marBottom w:val="0"/>
          <w:divBdr>
            <w:top w:val="none" w:sz="0" w:space="0" w:color="auto"/>
            <w:left w:val="none" w:sz="0" w:space="0" w:color="auto"/>
            <w:bottom w:val="none" w:sz="0" w:space="0" w:color="auto"/>
            <w:right w:val="none" w:sz="0" w:space="0" w:color="auto"/>
          </w:divBdr>
        </w:div>
        <w:div w:id="1384016215">
          <w:marLeft w:val="0"/>
          <w:marRight w:val="0"/>
          <w:marTop w:val="0"/>
          <w:marBottom w:val="0"/>
          <w:divBdr>
            <w:top w:val="none" w:sz="0" w:space="0" w:color="auto"/>
            <w:left w:val="none" w:sz="0" w:space="0" w:color="auto"/>
            <w:bottom w:val="none" w:sz="0" w:space="0" w:color="auto"/>
            <w:right w:val="none" w:sz="0" w:space="0" w:color="auto"/>
          </w:divBdr>
        </w:div>
        <w:div w:id="1557399976">
          <w:marLeft w:val="0"/>
          <w:marRight w:val="0"/>
          <w:marTop w:val="0"/>
          <w:marBottom w:val="0"/>
          <w:divBdr>
            <w:top w:val="none" w:sz="0" w:space="0" w:color="auto"/>
            <w:left w:val="none" w:sz="0" w:space="0" w:color="auto"/>
            <w:bottom w:val="none" w:sz="0" w:space="0" w:color="auto"/>
            <w:right w:val="none" w:sz="0" w:space="0" w:color="auto"/>
          </w:divBdr>
        </w:div>
        <w:div w:id="240020608">
          <w:marLeft w:val="0"/>
          <w:marRight w:val="0"/>
          <w:marTop w:val="0"/>
          <w:marBottom w:val="0"/>
          <w:divBdr>
            <w:top w:val="none" w:sz="0" w:space="0" w:color="auto"/>
            <w:left w:val="none" w:sz="0" w:space="0" w:color="auto"/>
            <w:bottom w:val="none" w:sz="0" w:space="0" w:color="auto"/>
            <w:right w:val="none" w:sz="0" w:space="0" w:color="auto"/>
          </w:divBdr>
        </w:div>
        <w:div w:id="93982590">
          <w:marLeft w:val="0"/>
          <w:marRight w:val="0"/>
          <w:marTop w:val="0"/>
          <w:marBottom w:val="0"/>
          <w:divBdr>
            <w:top w:val="none" w:sz="0" w:space="0" w:color="auto"/>
            <w:left w:val="none" w:sz="0" w:space="0" w:color="auto"/>
            <w:bottom w:val="none" w:sz="0" w:space="0" w:color="auto"/>
            <w:right w:val="none" w:sz="0" w:space="0" w:color="auto"/>
          </w:divBdr>
        </w:div>
        <w:div w:id="1459563210">
          <w:marLeft w:val="0"/>
          <w:marRight w:val="0"/>
          <w:marTop w:val="0"/>
          <w:marBottom w:val="0"/>
          <w:divBdr>
            <w:top w:val="none" w:sz="0" w:space="0" w:color="auto"/>
            <w:left w:val="none" w:sz="0" w:space="0" w:color="auto"/>
            <w:bottom w:val="none" w:sz="0" w:space="0" w:color="auto"/>
            <w:right w:val="none" w:sz="0" w:space="0" w:color="auto"/>
          </w:divBdr>
        </w:div>
        <w:div w:id="220405962">
          <w:marLeft w:val="0"/>
          <w:marRight w:val="0"/>
          <w:marTop w:val="0"/>
          <w:marBottom w:val="0"/>
          <w:divBdr>
            <w:top w:val="none" w:sz="0" w:space="0" w:color="auto"/>
            <w:left w:val="none" w:sz="0" w:space="0" w:color="auto"/>
            <w:bottom w:val="none" w:sz="0" w:space="0" w:color="auto"/>
            <w:right w:val="none" w:sz="0" w:space="0" w:color="auto"/>
          </w:divBdr>
        </w:div>
        <w:div w:id="1822236309">
          <w:marLeft w:val="0"/>
          <w:marRight w:val="0"/>
          <w:marTop w:val="0"/>
          <w:marBottom w:val="0"/>
          <w:divBdr>
            <w:top w:val="none" w:sz="0" w:space="0" w:color="auto"/>
            <w:left w:val="none" w:sz="0" w:space="0" w:color="auto"/>
            <w:bottom w:val="none" w:sz="0" w:space="0" w:color="auto"/>
            <w:right w:val="none" w:sz="0" w:space="0" w:color="auto"/>
          </w:divBdr>
        </w:div>
        <w:div w:id="1130705329">
          <w:marLeft w:val="0"/>
          <w:marRight w:val="0"/>
          <w:marTop w:val="0"/>
          <w:marBottom w:val="0"/>
          <w:divBdr>
            <w:top w:val="none" w:sz="0" w:space="0" w:color="auto"/>
            <w:left w:val="none" w:sz="0" w:space="0" w:color="auto"/>
            <w:bottom w:val="none" w:sz="0" w:space="0" w:color="auto"/>
            <w:right w:val="none" w:sz="0" w:space="0" w:color="auto"/>
          </w:divBdr>
        </w:div>
        <w:div w:id="1540555032">
          <w:marLeft w:val="0"/>
          <w:marRight w:val="0"/>
          <w:marTop w:val="0"/>
          <w:marBottom w:val="0"/>
          <w:divBdr>
            <w:top w:val="none" w:sz="0" w:space="0" w:color="auto"/>
            <w:left w:val="none" w:sz="0" w:space="0" w:color="auto"/>
            <w:bottom w:val="none" w:sz="0" w:space="0" w:color="auto"/>
            <w:right w:val="none" w:sz="0" w:space="0" w:color="auto"/>
          </w:divBdr>
        </w:div>
        <w:div w:id="263073147">
          <w:marLeft w:val="0"/>
          <w:marRight w:val="0"/>
          <w:marTop w:val="0"/>
          <w:marBottom w:val="0"/>
          <w:divBdr>
            <w:top w:val="none" w:sz="0" w:space="0" w:color="auto"/>
            <w:left w:val="none" w:sz="0" w:space="0" w:color="auto"/>
            <w:bottom w:val="none" w:sz="0" w:space="0" w:color="auto"/>
            <w:right w:val="none" w:sz="0" w:space="0" w:color="auto"/>
          </w:divBdr>
        </w:div>
        <w:div w:id="1570144048">
          <w:marLeft w:val="0"/>
          <w:marRight w:val="0"/>
          <w:marTop w:val="0"/>
          <w:marBottom w:val="0"/>
          <w:divBdr>
            <w:top w:val="none" w:sz="0" w:space="0" w:color="auto"/>
            <w:left w:val="none" w:sz="0" w:space="0" w:color="auto"/>
            <w:bottom w:val="none" w:sz="0" w:space="0" w:color="auto"/>
            <w:right w:val="none" w:sz="0" w:space="0" w:color="auto"/>
          </w:divBdr>
        </w:div>
        <w:div w:id="2075351745">
          <w:marLeft w:val="0"/>
          <w:marRight w:val="0"/>
          <w:marTop w:val="0"/>
          <w:marBottom w:val="0"/>
          <w:divBdr>
            <w:top w:val="none" w:sz="0" w:space="0" w:color="auto"/>
            <w:left w:val="none" w:sz="0" w:space="0" w:color="auto"/>
            <w:bottom w:val="none" w:sz="0" w:space="0" w:color="auto"/>
            <w:right w:val="none" w:sz="0" w:space="0" w:color="auto"/>
          </w:divBdr>
        </w:div>
        <w:div w:id="1282224962">
          <w:marLeft w:val="0"/>
          <w:marRight w:val="0"/>
          <w:marTop w:val="0"/>
          <w:marBottom w:val="0"/>
          <w:divBdr>
            <w:top w:val="none" w:sz="0" w:space="0" w:color="auto"/>
            <w:left w:val="none" w:sz="0" w:space="0" w:color="auto"/>
            <w:bottom w:val="none" w:sz="0" w:space="0" w:color="auto"/>
            <w:right w:val="none" w:sz="0" w:space="0" w:color="auto"/>
          </w:divBdr>
        </w:div>
        <w:div w:id="1922182664">
          <w:marLeft w:val="0"/>
          <w:marRight w:val="0"/>
          <w:marTop w:val="0"/>
          <w:marBottom w:val="0"/>
          <w:divBdr>
            <w:top w:val="none" w:sz="0" w:space="0" w:color="auto"/>
            <w:left w:val="none" w:sz="0" w:space="0" w:color="auto"/>
            <w:bottom w:val="none" w:sz="0" w:space="0" w:color="auto"/>
            <w:right w:val="none" w:sz="0" w:space="0" w:color="auto"/>
          </w:divBdr>
        </w:div>
        <w:div w:id="2090805092">
          <w:marLeft w:val="0"/>
          <w:marRight w:val="0"/>
          <w:marTop w:val="0"/>
          <w:marBottom w:val="0"/>
          <w:divBdr>
            <w:top w:val="none" w:sz="0" w:space="0" w:color="auto"/>
            <w:left w:val="none" w:sz="0" w:space="0" w:color="auto"/>
            <w:bottom w:val="none" w:sz="0" w:space="0" w:color="auto"/>
            <w:right w:val="none" w:sz="0" w:space="0" w:color="auto"/>
          </w:divBdr>
        </w:div>
        <w:div w:id="1130633700">
          <w:marLeft w:val="0"/>
          <w:marRight w:val="0"/>
          <w:marTop w:val="0"/>
          <w:marBottom w:val="0"/>
          <w:divBdr>
            <w:top w:val="none" w:sz="0" w:space="0" w:color="auto"/>
            <w:left w:val="none" w:sz="0" w:space="0" w:color="auto"/>
            <w:bottom w:val="none" w:sz="0" w:space="0" w:color="auto"/>
            <w:right w:val="none" w:sz="0" w:space="0" w:color="auto"/>
          </w:divBdr>
        </w:div>
        <w:div w:id="1603419892">
          <w:marLeft w:val="0"/>
          <w:marRight w:val="0"/>
          <w:marTop w:val="0"/>
          <w:marBottom w:val="0"/>
          <w:divBdr>
            <w:top w:val="none" w:sz="0" w:space="0" w:color="auto"/>
            <w:left w:val="none" w:sz="0" w:space="0" w:color="auto"/>
            <w:bottom w:val="none" w:sz="0" w:space="0" w:color="auto"/>
            <w:right w:val="none" w:sz="0" w:space="0" w:color="auto"/>
          </w:divBdr>
        </w:div>
        <w:div w:id="878204955">
          <w:marLeft w:val="0"/>
          <w:marRight w:val="0"/>
          <w:marTop w:val="0"/>
          <w:marBottom w:val="0"/>
          <w:divBdr>
            <w:top w:val="none" w:sz="0" w:space="0" w:color="auto"/>
            <w:left w:val="none" w:sz="0" w:space="0" w:color="auto"/>
            <w:bottom w:val="none" w:sz="0" w:space="0" w:color="auto"/>
            <w:right w:val="none" w:sz="0" w:space="0" w:color="auto"/>
          </w:divBdr>
        </w:div>
        <w:div w:id="397748878">
          <w:marLeft w:val="0"/>
          <w:marRight w:val="0"/>
          <w:marTop w:val="0"/>
          <w:marBottom w:val="0"/>
          <w:divBdr>
            <w:top w:val="none" w:sz="0" w:space="0" w:color="auto"/>
            <w:left w:val="none" w:sz="0" w:space="0" w:color="auto"/>
            <w:bottom w:val="none" w:sz="0" w:space="0" w:color="auto"/>
            <w:right w:val="none" w:sz="0" w:space="0" w:color="auto"/>
          </w:divBdr>
        </w:div>
        <w:div w:id="438766213">
          <w:marLeft w:val="0"/>
          <w:marRight w:val="0"/>
          <w:marTop w:val="0"/>
          <w:marBottom w:val="0"/>
          <w:divBdr>
            <w:top w:val="none" w:sz="0" w:space="0" w:color="auto"/>
            <w:left w:val="none" w:sz="0" w:space="0" w:color="auto"/>
            <w:bottom w:val="none" w:sz="0" w:space="0" w:color="auto"/>
            <w:right w:val="none" w:sz="0" w:space="0" w:color="auto"/>
          </w:divBdr>
        </w:div>
        <w:div w:id="731469208">
          <w:marLeft w:val="0"/>
          <w:marRight w:val="0"/>
          <w:marTop w:val="0"/>
          <w:marBottom w:val="0"/>
          <w:divBdr>
            <w:top w:val="none" w:sz="0" w:space="0" w:color="auto"/>
            <w:left w:val="none" w:sz="0" w:space="0" w:color="auto"/>
            <w:bottom w:val="none" w:sz="0" w:space="0" w:color="auto"/>
            <w:right w:val="none" w:sz="0" w:space="0" w:color="auto"/>
          </w:divBdr>
        </w:div>
        <w:div w:id="1103653378">
          <w:marLeft w:val="0"/>
          <w:marRight w:val="0"/>
          <w:marTop w:val="0"/>
          <w:marBottom w:val="0"/>
          <w:divBdr>
            <w:top w:val="none" w:sz="0" w:space="0" w:color="auto"/>
            <w:left w:val="none" w:sz="0" w:space="0" w:color="auto"/>
            <w:bottom w:val="none" w:sz="0" w:space="0" w:color="auto"/>
            <w:right w:val="none" w:sz="0" w:space="0" w:color="auto"/>
          </w:divBdr>
        </w:div>
        <w:div w:id="38436732">
          <w:marLeft w:val="0"/>
          <w:marRight w:val="0"/>
          <w:marTop w:val="0"/>
          <w:marBottom w:val="0"/>
          <w:divBdr>
            <w:top w:val="none" w:sz="0" w:space="0" w:color="auto"/>
            <w:left w:val="none" w:sz="0" w:space="0" w:color="auto"/>
            <w:bottom w:val="none" w:sz="0" w:space="0" w:color="auto"/>
            <w:right w:val="none" w:sz="0" w:space="0" w:color="auto"/>
          </w:divBdr>
        </w:div>
        <w:div w:id="1949199454">
          <w:marLeft w:val="0"/>
          <w:marRight w:val="0"/>
          <w:marTop w:val="0"/>
          <w:marBottom w:val="0"/>
          <w:divBdr>
            <w:top w:val="none" w:sz="0" w:space="0" w:color="auto"/>
            <w:left w:val="none" w:sz="0" w:space="0" w:color="auto"/>
            <w:bottom w:val="none" w:sz="0" w:space="0" w:color="auto"/>
            <w:right w:val="none" w:sz="0" w:space="0" w:color="auto"/>
          </w:divBdr>
        </w:div>
        <w:div w:id="2142069448">
          <w:marLeft w:val="0"/>
          <w:marRight w:val="0"/>
          <w:marTop w:val="0"/>
          <w:marBottom w:val="0"/>
          <w:divBdr>
            <w:top w:val="none" w:sz="0" w:space="0" w:color="auto"/>
            <w:left w:val="none" w:sz="0" w:space="0" w:color="auto"/>
            <w:bottom w:val="none" w:sz="0" w:space="0" w:color="auto"/>
            <w:right w:val="none" w:sz="0" w:space="0" w:color="auto"/>
          </w:divBdr>
        </w:div>
        <w:div w:id="1018502603">
          <w:marLeft w:val="0"/>
          <w:marRight w:val="0"/>
          <w:marTop w:val="0"/>
          <w:marBottom w:val="0"/>
          <w:divBdr>
            <w:top w:val="none" w:sz="0" w:space="0" w:color="auto"/>
            <w:left w:val="none" w:sz="0" w:space="0" w:color="auto"/>
            <w:bottom w:val="none" w:sz="0" w:space="0" w:color="auto"/>
            <w:right w:val="none" w:sz="0" w:space="0" w:color="auto"/>
          </w:divBdr>
        </w:div>
        <w:div w:id="269245835">
          <w:marLeft w:val="0"/>
          <w:marRight w:val="0"/>
          <w:marTop w:val="0"/>
          <w:marBottom w:val="0"/>
          <w:divBdr>
            <w:top w:val="none" w:sz="0" w:space="0" w:color="auto"/>
            <w:left w:val="none" w:sz="0" w:space="0" w:color="auto"/>
            <w:bottom w:val="none" w:sz="0" w:space="0" w:color="auto"/>
            <w:right w:val="none" w:sz="0" w:space="0" w:color="auto"/>
          </w:divBdr>
        </w:div>
        <w:div w:id="1227647694">
          <w:marLeft w:val="0"/>
          <w:marRight w:val="0"/>
          <w:marTop w:val="0"/>
          <w:marBottom w:val="0"/>
          <w:divBdr>
            <w:top w:val="none" w:sz="0" w:space="0" w:color="auto"/>
            <w:left w:val="none" w:sz="0" w:space="0" w:color="auto"/>
            <w:bottom w:val="none" w:sz="0" w:space="0" w:color="auto"/>
            <w:right w:val="none" w:sz="0" w:space="0" w:color="auto"/>
          </w:divBdr>
        </w:div>
        <w:div w:id="87122649">
          <w:marLeft w:val="0"/>
          <w:marRight w:val="0"/>
          <w:marTop w:val="0"/>
          <w:marBottom w:val="0"/>
          <w:divBdr>
            <w:top w:val="none" w:sz="0" w:space="0" w:color="auto"/>
            <w:left w:val="none" w:sz="0" w:space="0" w:color="auto"/>
            <w:bottom w:val="none" w:sz="0" w:space="0" w:color="auto"/>
            <w:right w:val="none" w:sz="0" w:space="0" w:color="auto"/>
          </w:divBdr>
        </w:div>
        <w:div w:id="1227033350">
          <w:marLeft w:val="0"/>
          <w:marRight w:val="0"/>
          <w:marTop w:val="0"/>
          <w:marBottom w:val="0"/>
          <w:divBdr>
            <w:top w:val="none" w:sz="0" w:space="0" w:color="auto"/>
            <w:left w:val="none" w:sz="0" w:space="0" w:color="auto"/>
            <w:bottom w:val="none" w:sz="0" w:space="0" w:color="auto"/>
            <w:right w:val="none" w:sz="0" w:space="0" w:color="auto"/>
          </w:divBdr>
        </w:div>
        <w:div w:id="1658994561">
          <w:marLeft w:val="0"/>
          <w:marRight w:val="0"/>
          <w:marTop w:val="0"/>
          <w:marBottom w:val="0"/>
          <w:divBdr>
            <w:top w:val="none" w:sz="0" w:space="0" w:color="auto"/>
            <w:left w:val="none" w:sz="0" w:space="0" w:color="auto"/>
            <w:bottom w:val="none" w:sz="0" w:space="0" w:color="auto"/>
            <w:right w:val="none" w:sz="0" w:space="0" w:color="auto"/>
          </w:divBdr>
        </w:div>
        <w:div w:id="1645355102">
          <w:marLeft w:val="0"/>
          <w:marRight w:val="0"/>
          <w:marTop w:val="0"/>
          <w:marBottom w:val="0"/>
          <w:divBdr>
            <w:top w:val="none" w:sz="0" w:space="0" w:color="auto"/>
            <w:left w:val="none" w:sz="0" w:space="0" w:color="auto"/>
            <w:bottom w:val="none" w:sz="0" w:space="0" w:color="auto"/>
            <w:right w:val="none" w:sz="0" w:space="0" w:color="auto"/>
          </w:divBdr>
        </w:div>
        <w:div w:id="925724399">
          <w:marLeft w:val="0"/>
          <w:marRight w:val="0"/>
          <w:marTop w:val="0"/>
          <w:marBottom w:val="0"/>
          <w:divBdr>
            <w:top w:val="none" w:sz="0" w:space="0" w:color="auto"/>
            <w:left w:val="none" w:sz="0" w:space="0" w:color="auto"/>
            <w:bottom w:val="none" w:sz="0" w:space="0" w:color="auto"/>
            <w:right w:val="none" w:sz="0" w:space="0" w:color="auto"/>
          </w:divBdr>
        </w:div>
        <w:div w:id="1561477741">
          <w:marLeft w:val="0"/>
          <w:marRight w:val="0"/>
          <w:marTop w:val="0"/>
          <w:marBottom w:val="0"/>
          <w:divBdr>
            <w:top w:val="none" w:sz="0" w:space="0" w:color="auto"/>
            <w:left w:val="none" w:sz="0" w:space="0" w:color="auto"/>
            <w:bottom w:val="none" w:sz="0" w:space="0" w:color="auto"/>
            <w:right w:val="none" w:sz="0" w:space="0" w:color="auto"/>
          </w:divBdr>
        </w:div>
        <w:div w:id="1943954240">
          <w:marLeft w:val="0"/>
          <w:marRight w:val="0"/>
          <w:marTop w:val="0"/>
          <w:marBottom w:val="0"/>
          <w:divBdr>
            <w:top w:val="none" w:sz="0" w:space="0" w:color="auto"/>
            <w:left w:val="none" w:sz="0" w:space="0" w:color="auto"/>
            <w:bottom w:val="none" w:sz="0" w:space="0" w:color="auto"/>
            <w:right w:val="none" w:sz="0" w:space="0" w:color="auto"/>
          </w:divBdr>
        </w:div>
        <w:div w:id="1120610705">
          <w:marLeft w:val="0"/>
          <w:marRight w:val="0"/>
          <w:marTop w:val="0"/>
          <w:marBottom w:val="0"/>
          <w:divBdr>
            <w:top w:val="none" w:sz="0" w:space="0" w:color="auto"/>
            <w:left w:val="none" w:sz="0" w:space="0" w:color="auto"/>
            <w:bottom w:val="none" w:sz="0" w:space="0" w:color="auto"/>
            <w:right w:val="none" w:sz="0" w:space="0" w:color="auto"/>
          </w:divBdr>
        </w:div>
        <w:div w:id="781345993">
          <w:marLeft w:val="0"/>
          <w:marRight w:val="0"/>
          <w:marTop w:val="0"/>
          <w:marBottom w:val="0"/>
          <w:divBdr>
            <w:top w:val="none" w:sz="0" w:space="0" w:color="auto"/>
            <w:left w:val="none" w:sz="0" w:space="0" w:color="auto"/>
            <w:bottom w:val="none" w:sz="0" w:space="0" w:color="auto"/>
            <w:right w:val="none" w:sz="0" w:space="0" w:color="auto"/>
          </w:divBdr>
        </w:div>
        <w:div w:id="319385680">
          <w:marLeft w:val="0"/>
          <w:marRight w:val="0"/>
          <w:marTop w:val="0"/>
          <w:marBottom w:val="0"/>
          <w:divBdr>
            <w:top w:val="none" w:sz="0" w:space="0" w:color="auto"/>
            <w:left w:val="none" w:sz="0" w:space="0" w:color="auto"/>
            <w:bottom w:val="none" w:sz="0" w:space="0" w:color="auto"/>
            <w:right w:val="none" w:sz="0" w:space="0" w:color="auto"/>
          </w:divBdr>
        </w:div>
        <w:div w:id="1324620756">
          <w:marLeft w:val="0"/>
          <w:marRight w:val="0"/>
          <w:marTop w:val="0"/>
          <w:marBottom w:val="0"/>
          <w:divBdr>
            <w:top w:val="none" w:sz="0" w:space="0" w:color="auto"/>
            <w:left w:val="none" w:sz="0" w:space="0" w:color="auto"/>
            <w:bottom w:val="none" w:sz="0" w:space="0" w:color="auto"/>
            <w:right w:val="none" w:sz="0" w:space="0" w:color="auto"/>
          </w:divBdr>
        </w:div>
        <w:div w:id="287322965">
          <w:marLeft w:val="0"/>
          <w:marRight w:val="0"/>
          <w:marTop w:val="0"/>
          <w:marBottom w:val="0"/>
          <w:divBdr>
            <w:top w:val="none" w:sz="0" w:space="0" w:color="auto"/>
            <w:left w:val="none" w:sz="0" w:space="0" w:color="auto"/>
            <w:bottom w:val="none" w:sz="0" w:space="0" w:color="auto"/>
            <w:right w:val="none" w:sz="0" w:space="0" w:color="auto"/>
          </w:divBdr>
        </w:div>
        <w:div w:id="1636179413">
          <w:marLeft w:val="0"/>
          <w:marRight w:val="0"/>
          <w:marTop w:val="0"/>
          <w:marBottom w:val="0"/>
          <w:divBdr>
            <w:top w:val="none" w:sz="0" w:space="0" w:color="auto"/>
            <w:left w:val="none" w:sz="0" w:space="0" w:color="auto"/>
            <w:bottom w:val="none" w:sz="0" w:space="0" w:color="auto"/>
            <w:right w:val="none" w:sz="0" w:space="0" w:color="auto"/>
          </w:divBdr>
        </w:div>
        <w:div w:id="399058771">
          <w:marLeft w:val="0"/>
          <w:marRight w:val="0"/>
          <w:marTop w:val="0"/>
          <w:marBottom w:val="0"/>
          <w:divBdr>
            <w:top w:val="none" w:sz="0" w:space="0" w:color="auto"/>
            <w:left w:val="none" w:sz="0" w:space="0" w:color="auto"/>
            <w:bottom w:val="none" w:sz="0" w:space="0" w:color="auto"/>
            <w:right w:val="none" w:sz="0" w:space="0" w:color="auto"/>
          </w:divBdr>
        </w:div>
        <w:div w:id="595748188">
          <w:marLeft w:val="0"/>
          <w:marRight w:val="0"/>
          <w:marTop w:val="0"/>
          <w:marBottom w:val="0"/>
          <w:divBdr>
            <w:top w:val="none" w:sz="0" w:space="0" w:color="auto"/>
            <w:left w:val="none" w:sz="0" w:space="0" w:color="auto"/>
            <w:bottom w:val="none" w:sz="0" w:space="0" w:color="auto"/>
            <w:right w:val="none" w:sz="0" w:space="0" w:color="auto"/>
          </w:divBdr>
        </w:div>
        <w:div w:id="693574457">
          <w:marLeft w:val="0"/>
          <w:marRight w:val="0"/>
          <w:marTop w:val="0"/>
          <w:marBottom w:val="0"/>
          <w:divBdr>
            <w:top w:val="none" w:sz="0" w:space="0" w:color="auto"/>
            <w:left w:val="none" w:sz="0" w:space="0" w:color="auto"/>
            <w:bottom w:val="none" w:sz="0" w:space="0" w:color="auto"/>
            <w:right w:val="none" w:sz="0" w:space="0" w:color="auto"/>
          </w:divBdr>
        </w:div>
        <w:div w:id="1659840259">
          <w:marLeft w:val="0"/>
          <w:marRight w:val="0"/>
          <w:marTop w:val="0"/>
          <w:marBottom w:val="0"/>
          <w:divBdr>
            <w:top w:val="none" w:sz="0" w:space="0" w:color="auto"/>
            <w:left w:val="none" w:sz="0" w:space="0" w:color="auto"/>
            <w:bottom w:val="none" w:sz="0" w:space="0" w:color="auto"/>
            <w:right w:val="none" w:sz="0" w:space="0" w:color="auto"/>
          </w:divBdr>
        </w:div>
        <w:div w:id="774398549">
          <w:marLeft w:val="0"/>
          <w:marRight w:val="0"/>
          <w:marTop w:val="0"/>
          <w:marBottom w:val="0"/>
          <w:divBdr>
            <w:top w:val="none" w:sz="0" w:space="0" w:color="auto"/>
            <w:left w:val="none" w:sz="0" w:space="0" w:color="auto"/>
            <w:bottom w:val="none" w:sz="0" w:space="0" w:color="auto"/>
            <w:right w:val="none" w:sz="0" w:space="0" w:color="auto"/>
          </w:divBdr>
        </w:div>
        <w:div w:id="1842550425">
          <w:marLeft w:val="0"/>
          <w:marRight w:val="0"/>
          <w:marTop w:val="0"/>
          <w:marBottom w:val="0"/>
          <w:divBdr>
            <w:top w:val="none" w:sz="0" w:space="0" w:color="auto"/>
            <w:left w:val="none" w:sz="0" w:space="0" w:color="auto"/>
            <w:bottom w:val="none" w:sz="0" w:space="0" w:color="auto"/>
            <w:right w:val="none" w:sz="0" w:space="0" w:color="auto"/>
          </w:divBdr>
        </w:div>
        <w:div w:id="81879140">
          <w:marLeft w:val="0"/>
          <w:marRight w:val="0"/>
          <w:marTop w:val="0"/>
          <w:marBottom w:val="0"/>
          <w:divBdr>
            <w:top w:val="none" w:sz="0" w:space="0" w:color="auto"/>
            <w:left w:val="none" w:sz="0" w:space="0" w:color="auto"/>
            <w:bottom w:val="none" w:sz="0" w:space="0" w:color="auto"/>
            <w:right w:val="none" w:sz="0" w:space="0" w:color="auto"/>
          </w:divBdr>
        </w:div>
        <w:div w:id="133985734">
          <w:marLeft w:val="0"/>
          <w:marRight w:val="0"/>
          <w:marTop w:val="0"/>
          <w:marBottom w:val="0"/>
          <w:divBdr>
            <w:top w:val="none" w:sz="0" w:space="0" w:color="auto"/>
            <w:left w:val="none" w:sz="0" w:space="0" w:color="auto"/>
            <w:bottom w:val="none" w:sz="0" w:space="0" w:color="auto"/>
            <w:right w:val="none" w:sz="0" w:space="0" w:color="auto"/>
          </w:divBdr>
        </w:div>
        <w:div w:id="1599481862">
          <w:marLeft w:val="0"/>
          <w:marRight w:val="0"/>
          <w:marTop w:val="0"/>
          <w:marBottom w:val="0"/>
          <w:divBdr>
            <w:top w:val="none" w:sz="0" w:space="0" w:color="auto"/>
            <w:left w:val="none" w:sz="0" w:space="0" w:color="auto"/>
            <w:bottom w:val="none" w:sz="0" w:space="0" w:color="auto"/>
            <w:right w:val="none" w:sz="0" w:space="0" w:color="auto"/>
          </w:divBdr>
        </w:div>
        <w:div w:id="2073648467">
          <w:marLeft w:val="0"/>
          <w:marRight w:val="0"/>
          <w:marTop w:val="0"/>
          <w:marBottom w:val="0"/>
          <w:divBdr>
            <w:top w:val="none" w:sz="0" w:space="0" w:color="auto"/>
            <w:left w:val="none" w:sz="0" w:space="0" w:color="auto"/>
            <w:bottom w:val="none" w:sz="0" w:space="0" w:color="auto"/>
            <w:right w:val="none" w:sz="0" w:space="0" w:color="auto"/>
          </w:divBdr>
        </w:div>
        <w:div w:id="1583677825">
          <w:marLeft w:val="0"/>
          <w:marRight w:val="0"/>
          <w:marTop w:val="0"/>
          <w:marBottom w:val="0"/>
          <w:divBdr>
            <w:top w:val="none" w:sz="0" w:space="0" w:color="auto"/>
            <w:left w:val="none" w:sz="0" w:space="0" w:color="auto"/>
            <w:bottom w:val="none" w:sz="0" w:space="0" w:color="auto"/>
            <w:right w:val="none" w:sz="0" w:space="0" w:color="auto"/>
          </w:divBdr>
        </w:div>
        <w:div w:id="905609068">
          <w:marLeft w:val="0"/>
          <w:marRight w:val="0"/>
          <w:marTop w:val="0"/>
          <w:marBottom w:val="0"/>
          <w:divBdr>
            <w:top w:val="none" w:sz="0" w:space="0" w:color="auto"/>
            <w:left w:val="none" w:sz="0" w:space="0" w:color="auto"/>
            <w:bottom w:val="none" w:sz="0" w:space="0" w:color="auto"/>
            <w:right w:val="none" w:sz="0" w:space="0" w:color="auto"/>
          </w:divBdr>
        </w:div>
        <w:div w:id="106237134">
          <w:marLeft w:val="0"/>
          <w:marRight w:val="0"/>
          <w:marTop w:val="0"/>
          <w:marBottom w:val="0"/>
          <w:divBdr>
            <w:top w:val="none" w:sz="0" w:space="0" w:color="auto"/>
            <w:left w:val="none" w:sz="0" w:space="0" w:color="auto"/>
            <w:bottom w:val="none" w:sz="0" w:space="0" w:color="auto"/>
            <w:right w:val="none" w:sz="0" w:space="0" w:color="auto"/>
          </w:divBdr>
        </w:div>
        <w:div w:id="1342515508">
          <w:marLeft w:val="0"/>
          <w:marRight w:val="0"/>
          <w:marTop w:val="0"/>
          <w:marBottom w:val="0"/>
          <w:divBdr>
            <w:top w:val="none" w:sz="0" w:space="0" w:color="auto"/>
            <w:left w:val="none" w:sz="0" w:space="0" w:color="auto"/>
            <w:bottom w:val="none" w:sz="0" w:space="0" w:color="auto"/>
            <w:right w:val="none" w:sz="0" w:space="0" w:color="auto"/>
          </w:divBdr>
        </w:div>
        <w:div w:id="857230860">
          <w:marLeft w:val="0"/>
          <w:marRight w:val="0"/>
          <w:marTop w:val="0"/>
          <w:marBottom w:val="0"/>
          <w:divBdr>
            <w:top w:val="none" w:sz="0" w:space="0" w:color="auto"/>
            <w:left w:val="none" w:sz="0" w:space="0" w:color="auto"/>
            <w:bottom w:val="none" w:sz="0" w:space="0" w:color="auto"/>
            <w:right w:val="none" w:sz="0" w:space="0" w:color="auto"/>
          </w:divBdr>
        </w:div>
        <w:div w:id="915673674">
          <w:marLeft w:val="0"/>
          <w:marRight w:val="0"/>
          <w:marTop w:val="0"/>
          <w:marBottom w:val="0"/>
          <w:divBdr>
            <w:top w:val="none" w:sz="0" w:space="0" w:color="auto"/>
            <w:left w:val="none" w:sz="0" w:space="0" w:color="auto"/>
            <w:bottom w:val="none" w:sz="0" w:space="0" w:color="auto"/>
            <w:right w:val="none" w:sz="0" w:space="0" w:color="auto"/>
          </w:divBdr>
        </w:div>
        <w:div w:id="1036270920">
          <w:marLeft w:val="0"/>
          <w:marRight w:val="0"/>
          <w:marTop w:val="0"/>
          <w:marBottom w:val="0"/>
          <w:divBdr>
            <w:top w:val="none" w:sz="0" w:space="0" w:color="auto"/>
            <w:left w:val="none" w:sz="0" w:space="0" w:color="auto"/>
            <w:bottom w:val="none" w:sz="0" w:space="0" w:color="auto"/>
            <w:right w:val="none" w:sz="0" w:space="0" w:color="auto"/>
          </w:divBdr>
        </w:div>
        <w:div w:id="447546189">
          <w:marLeft w:val="0"/>
          <w:marRight w:val="0"/>
          <w:marTop w:val="0"/>
          <w:marBottom w:val="0"/>
          <w:divBdr>
            <w:top w:val="none" w:sz="0" w:space="0" w:color="auto"/>
            <w:left w:val="none" w:sz="0" w:space="0" w:color="auto"/>
            <w:bottom w:val="none" w:sz="0" w:space="0" w:color="auto"/>
            <w:right w:val="none" w:sz="0" w:space="0" w:color="auto"/>
          </w:divBdr>
        </w:div>
      </w:divsChild>
    </w:div>
    <w:div w:id="1016350839">
      <w:bodyDiv w:val="1"/>
      <w:marLeft w:val="0"/>
      <w:marRight w:val="0"/>
      <w:marTop w:val="0"/>
      <w:marBottom w:val="0"/>
      <w:divBdr>
        <w:top w:val="none" w:sz="0" w:space="0" w:color="auto"/>
        <w:left w:val="none" w:sz="0" w:space="0" w:color="auto"/>
        <w:bottom w:val="none" w:sz="0" w:space="0" w:color="auto"/>
        <w:right w:val="none" w:sz="0" w:space="0" w:color="auto"/>
      </w:divBdr>
      <w:divsChild>
        <w:div w:id="628165416">
          <w:marLeft w:val="0"/>
          <w:marRight w:val="0"/>
          <w:marTop w:val="0"/>
          <w:marBottom w:val="0"/>
          <w:divBdr>
            <w:top w:val="none" w:sz="0" w:space="0" w:color="auto"/>
            <w:left w:val="none" w:sz="0" w:space="0" w:color="auto"/>
            <w:bottom w:val="none" w:sz="0" w:space="0" w:color="auto"/>
            <w:right w:val="none" w:sz="0" w:space="0" w:color="auto"/>
          </w:divBdr>
          <w:divsChild>
            <w:div w:id="435834634">
              <w:marLeft w:val="0"/>
              <w:marRight w:val="0"/>
              <w:marTop w:val="0"/>
              <w:marBottom w:val="0"/>
              <w:divBdr>
                <w:top w:val="none" w:sz="0" w:space="0" w:color="auto"/>
                <w:left w:val="none" w:sz="0" w:space="0" w:color="auto"/>
                <w:bottom w:val="none" w:sz="0" w:space="0" w:color="auto"/>
                <w:right w:val="none" w:sz="0" w:space="0" w:color="auto"/>
              </w:divBdr>
            </w:div>
            <w:div w:id="483283224">
              <w:marLeft w:val="0"/>
              <w:marRight w:val="0"/>
              <w:marTop w:val="0"/>
              <w:marBottom w:val="0"/>
              <w:divBdr>
                <w:top w:val="none" w:sz="0" w:space="0" w:color="auto"/>
                <w:left w:val="none" w:sz="0" w:space="0" w:color="auto"/>
                <w:bottom w:val="none" w:sz="0" w:space="0" w:color="auto"/>
                <w:right w:val="none" w:sz="0" w:space="0" w:color="auto"/>
              </w:divBdr>
              <w:divsChild>
                <w:div w:id="139958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19742">
      <w:bodyDiv w:val="1"/>
      <w:marLeft w:val="0"/>
      <w:marRight w:val="0"/>
      <w:marTop w:val="0"/>
      <w:marBottom w:val="0"/>
      <w:divBdr>
        <w:top w:val="none" w:sz="0" w:space="0" w:color="auto"/>
        <w:left w:val="none" w:sz="0" w:space="0" w:color="auto"/>
        <w:bottom w:val="none" w:sz="0" w:space="0" w:color="auto"/>
        <w:right w:val="none" w:sz="0" w:space="0" w:color="auto"/>
      </w:divBdr>
      <w:divsChild>
        <w:div w:id="699548222">
          <w:marLeft w:val="0"/>
          <w:marRight w:val="0"/>
          <w:marTop w:val="720"/>
          <w:marBottom w:val="720"/>
          <w:divBdr>
            <w:top w:val="none" w:sz="0" w:space="0" w:color="auto"/>
            <w:left w:val="none" w:sz="0" w:space="0" w:color="auto"/>
            <w:bottom w:val="none" w:sz="0" w:space="0" w:color="auto"/>
            <w:right w:val="none" w:sz="0" w:space="0" w:color="auto"/>
          </w:divBdr>
          <w:divsChild>
            <w:div w:id="1528369071">
              <w:marLeft w:val="0"/>
              <w:marRight w:val="0"/>
              <w:marTop w:val="0"/>
              <w:marBottom w:val="0"/>
              <w:divBdr>
                <w:top w:val="none" w:sz="0" w:space="0" w:color="auto"/>
                <w:left w:val="none" w:sz="0" w:space="0" w:color="auto"/>
                <w:bottom w:val="none" w:sz="0" w:space="0" w:color="auto"/>
                <w:right w:val="none" w:sz="0" w:space="0" w:color="auto"/>
              </w:divBdr>
              <w:divsChild>
                <w:div w:id="2005205709">
                  <w:marLeft w:val="0"/>
                  <w:marRight w:val="0"/>
                  <w:marTop w:val="0"/>
                  <w:marBottom w:val="0"/>
                  <w:divBdr>
                    <w:top w:val="none" w:sz="0" w:space="0" w:color="auto"/>
                    <w:left w:val="none" w:sz="0" w:space="0" w:color="auto"/>
                    <w:bottom w:val="none" w:sz="0" w:space="0" w:color="auto"/>
                    <w:right w:val="none" w:sz="0" w:space="0" w:color="auto"/>
                  </w:divBdr>
                </w:div>
                <w:div w:id="222520284">
                  <w:marLeft w:val="0"/>
                  <w:marRight w:val="0"/>
                  <w:marTop w:val="0"/>
                  <w:marBottom w:val="0"/>
                  <w:divBdr>
                    <w:top w:val="none" w:sz="0" w:space="0" w:color="auto"/>
                    <w:left w:val="none" w:sz="0" w:space="0" w:color="auto"/>
                    <w:bottom w:val="none" w:sz="0" w:space="0" w:color="auto"/>
                    <w:right w:val="none" w:sz="0" w:space="0" w:color="auto"/>
                  </w:divBdr>
                  <w:divsChild>
                    <w:div w:id="916130256">
                      <w:marLeft w:val="0"/>
                      <w:marRight w:val="0"/>
                      <w:marTop w:val="0"/>
                      <w:marBottom w:val="0"/>
                      <w:divBdr>
                        <w:top w:val="none" w:sz="0" w:space="0" w:color="auto"/>
                        <w:left w:val="none" w:sz="0" w:space="0" w:color="auto"/>
                        <w:bottom w:val="none" w:sz="0" w:space="0" w:color="auto"/>
                        <w:right w:val="none" w:sz="0" w:space="0" w:color="auto"/>
                      </w:divBdr>
                      <w:divsChild>
                        <w:div w:id="560797295">
                          <w:marLeft w:val="0"/>
                          <w:marRight w:val="0"/>
                          <w:marTop w:val="0"/>
                          <w:marBottom w:val="0"/>
                          <w:divBdr>
                            <w:top w:val="none" w:sz="0" w:space="0" w:color="auto"/>
                            <w:left w:val="none" w:sz="0" w:space="0" w:color="auto"/>
                            <w:bottom w:val="none" w:sz="0" w:space="0" w:color="auto"/>
                            <w:right w:val="none" w:sz="0" w:space="0" w:color="auto"/>
                          </w:divBdr>
                          <w:divsChild>
                            <w:div w:id="21041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81810">
                  <w:marLeft w:val="0"/>
                  <w:marRight w:val="0"/>
                  <w:marTop w:val="0"/>
                  <w:marBottom w:val="0"/>
                  <w:divBdr>
                    <w:top w:val="none" w:sz="0" w:space="0" w:color="auto"/>
                    <w:left w:val="none" w:sz="0" w:space="0" w:color="auto"/>
                    <w:bottom w:val="none" w:sz="0" w:space="0" w:color="auto"/>
                    <w:right w:val="none" w:sz="0" w:space="0" w:color="auto"/>
                  </w:divBdr>
                  <w:divsChild>
                    <w:div w:id="6478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4748">
              <w:marLeft w:val="0"/>
              <w:marRight w:val="0"/>
              <w:marTop w:val="195"/>
              <w:marBottom w:val="0"/>
              <w:divBdr>
                <w:top w:val="none" w:sz="0" w:space="0" w:color="auto"/>
                <w:left w:val="none" w:sz="0" w:space="0" w:color="auto"/>
                <w:bottom w:val="none" w:sz="0" w:space="0" w:color="auto"/>
                <w:right w:val="none" w:sz="0" w:space="0" w:color="auto"/>
              </w:divBdr>
              <w:divsChild>
                <w:div w:id="1164317108">
                  <w:marLeft w:val="0"/>
                  <w:marRight w:val="0"/>
                  <w:marTop w:val="0"/>
                  <w:marBottom w:val="0"/>
                  <w:divBdr>
                    <w:top w:val="none" w:sz="0" w:space="0" w:color="auto"/>
                    <w:left w:val="none" w:sz="0" w:space="0" w:color="auto"/>
                    <w:bottom w:val="none" w:sz="0" w:space="0" w:color="auto"/>
                    <w:right w:val="none" w:sz="0" w:space="0" w:color="auto"/>
                  </w:divBdr>
                  <w:divsChild>
                    <w:div w:id="136994577">
                      <w:marLeft w:val="0"/>
                      <w:marRight w:val="0"/>
                      <w:marTop w:val="0"/>
                      <w:marBottom w:val="0"/>
                      <w:divBdr>
                        <w:top w:val="none" w:sz="0" w:space="0" w:color="auto"/>
                        <w:left w:val="none" w:sz="0" w:space="0" w:color="auto"/>
                        <w:bottom w:val="none" w:sz="0" w:space="0" w:color="auto"/>
                        <w:right w:val="none" w:sz="0" w:space="0" w:color="auto"/>
                      </w:divBdr>
                      <w:divsChild>
                        <w:div w:id="1411001084">
                          <w:marLeft w:val="0"/>
                          <w:marRight w:val="0"/>
                          <w:marTop w:val="0"/>
                          <w:marBottom w:val="0"/>
                          <w:divBdr>
                            <w:top w:val="none" w:sz="0" w:space="0" w:color="auto"/>
                            <w:left w:val="none" w:sz="0" w:space="0" w:color="auto"/>
                            <w:bottom w:val="none" w:sz="0" w:space="0" w:color="auto"/>
                            <w:right w:val="none" w:sz="0" w:space="0" w:color="auto"/>
                          </w:divBdr>
                          <w:divsChild>
                            <w:div w:id="715932062">
                              <w:marLeft w:val="0"/>
                              <w:marRight w:val="0"/>
                              <w:marTop w:val="0"/>
                              <w:marBottom w:val="0"/>
                              <w:divBdr>
                                <w:top w:val="none" w:sz="0" w:space="0" w:color="auto"/>
                                <w:left w:val="none" w:sz="0" w:space="0" w:color="auto"/>
                                <w:bottom w:val="none" w:sz="0" w:space="0" w:color="auto"/>
                                <w:right w:val="none" w:sz="0" w:space="0" w:color="auto"/>
                              </w:divBdr>
                              <w:divsChild>
                                <w:div w:id="634944308">
                                  <w:marLeft w:val="0"/>
                                  <w:marRight w:val="0"/>
                                  <w:marTop w:val="0"/>
                                  <w:marBottom w:val="0"/>
                                  <w:divBdr>
                                    <w:top w:val="none" w:sz="0" w:space="0" w:color="auto"/>
                                    <w:left w:val="none" w:sz="0" w:space="0" w:color="auto"/>
                                    <w:bottom w:val="none" w:sz="0" w:space="0" w:color="auto"/>
                                    <w:right w:val="none" w:sz="0" w:space="0" w:color="auto"/>
                                  </w:divBdr>
                                  <w:divsChild>
                                    <w:div w:id="1511916628">
                                      <w:marLeft w:val="0"/>
                                      <w:marRight w:val="0"/>
                                      <w:marTop w:val="0"/>
                                      <w:marBottom w:val="0"/>
                                      <w:divBdr>
                                        <w:top w:val="none" w:sz="0" w:space="0" w:color="auto"/>
                                        <w:left w:val="none" w:sz="0" w:space="0" w:color="auto"/>
                                        <w:bottom w:val="none" w:sz="0" w:space="0" w:color="auto"/>
                                        <w:right w:val="none" w:sz="0" w:space="0" w:color="auto"/>
                                      </w:divBdr>
                                      <w:divsChild>
                                        <w:div w:id="9108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316329">
                          <w:marLeft w:val="0"/>
                          <w:marRight w:val="0"/>
                          <w:marTop w:val="0"/>
                          <w:marBottom w:val="0"/>
                          <w:divBdr>
                            <w:top w:val="none" w:sz="0" w:space="0" w:color="auto"/>
                            <w:left w:val="none" w:sz="0" w:space="0" w:color="auto"/>
                            <w:bottom w:val="none" w:sz="0" w:space="0" w:color="auto"/>
                            <w:right w:val="none" w:sz="0" w:space="0" w:color="auto"/>
                          </w:divBdr>
                          <w:divsChild>
                            <w:div w:id="1747723706">
                              <w:marLeft w:val="0"/>
                              <w:marRight w:val="0"/>
                              <w:marTop w:val="0"/>
                              <w:marBottom w:val="0"/>
                              <w:divBdr>
                                <w:top w:val="none" w:sz="0" w:space="0" w:color="auto"/>
                                <w:left w:val="none" w:sz="0" w:space="0" w:color="auto"/>
                                <w:bottom w:val="none" w:sz="0" w:space="0" w:color="auto"/>
                                <w:right w:val="none" w:sz="0" w:space="0" w:color="auto"/>
                              </w:divBdr>
                              <w:divsChild>
                                <w:div w:id="158203977">
                                  <w:marLeft w:val="0"/>
                                  <w:marRight w:val="0"/>
                                  <w:marTop w:val="0"/>
                                  <w:marBottom w:val="0"/>
                                  <w:divBdr>
                                    <w:top w:val="none" w:sz="0" w:space="0" w:color="auto"/>
                                    <w:left w:val="none" w:sz="0" w:space="0" w:color="auto"/>
                                    <w:bottom w:val="none" w:sz="0" w:space="0" w:color="auto"/>
                                    <w:right w:val="none" w:sz="0" w:space="0" w:color="auto"/>
                                  </w:divBdr>
                                  <w:divsChild>
                                    <w:div w:id="1383284033">
                                      <w:marLeft w:val="0"/>
                                      <w:marRight w:val="0"/>
                                      <w:marTop w:val="0"/>
                                      <w:marBottom w:val="0"/>
                                      <w:divBdr>
                                        <w:top w:val="none" w:sz="0" w:space="0" w:color="auto"/>
                                        <w:left w:val="none" w:sz="0" w:space="0" w:color="auto"/>
                                        <w:bottom w:val="none" w:sz="0" w:space="0" w:color="auto"/>
                                        <w:right w:val="none" w:sz="0" w:space="0" w:color="auto"/>
                                      </w:divBdr>
                                      <w:divsChild>
                                        <w:div w:id="64435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544034">
                          <w:marLeft w:val="0"/>
                          <w:marRight w:val="0"/>
                          <w:marTop w:val="0"/>
                          <w:marBottom w:val="0"/>
                          <w:divBdr>
                            <w:top w:val="none" w:sz="0" w:space="0" w:color="auto"/>
                            <w:left w:val="none" w:sz="0" w:space="0" w:color="auto"/>
                            <w:bottom w:val="none" w:sz="0" w:space="0" w:color="auto"/>
                            <w:right w:val="none" w:sz="0" w:space="0" w:color="auto"/>
                          </w:divBdr>
                          <w:divsChild>
                            <w:div w:id="584846685">
                              <w:marLeft w:val="0"/>
                              <w:marRight w:val="0"/>
                              <w:marTop w:val="0"/>
                              <w:marBottom w:val="0"/>
                              <w:divBdr>
                                <w:top w:val="none" w:sz="0" w:space="0" w:color="auto"/>
                                <w:left w:val="none" w:sz="0" w:space="0" w:color="auto"/>
                                <w:bottom w:val="none" w:sz="0" w:space="0" w:color="auto"/>
                                <w:right w:val="none" w:sz="0" w:space="0" w:color="auto"/>
                              </w:divBdr>
                              <w:divsChild>
                                <w:div w:id="1803687581">
                                  <w:marLeft w:val="0"/>
                                  <w:marRight w:val="0"/>
                                  <w:marTop w:val="0"/>
                                  <w:marBottom w:val="0"/>
                                  <w:divBdr>
                                    <w:top w:val="none" w:sz="0" w:space="0" w:color="auto"/>
                                    <w:left w:val="none" w:sz="0" w:space="0" w:color="auto"/>
                                    <w:bottom w:val="none" w:sz="0" w:space="0" w:color="auto"/>
                                    <w:right w:val="none" w:sz="0" w:space="0" w:color="auto"/>
                                  </w:divBdr>
                                  <w:divsChild>
                                    <w:div w:id="1206211312">
                                      <w:marLeft w:val="0"/>
                                      <w:marRight w:val="0"/>
                                      <w:marTop w:val="0"/>
                                      <w:marBottom w:val="0"/>
                                      <w:divBdr>
                                        <w:top w:val="none" w:sz="0" w:space="0" w:color="auto"/>
                                        <w:left w:val="none" w:sz="0" w:space="0" w:color="auto"/>
                                        <w:bottom w:val="none" w:sz="0" w:space="0" w:color="auto"/>
                                        <w:right w:val="none" w:sz="0" w:space="0" w:color="auto"/>
                                      </w:divBdr>
                                      <w:divsChild>
                                        <w:div w:id="5000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61135">
                          <w:marLeft w:val="0"/>
                          <w:marRight w:val="0"/>
                          <w:marTop w:val="0"/>
                          <w:marBottom w:val="0"/>
                          <w:divBdr>
                            <w:top w:val="none" w:sz="0" w:space="0" w:color="auto"/>
                            <w:left w:val="none" w:sz="0" w:space="0" w:color="auto"/>
                            <w:bottom w:val="none" w:sz="0" w:space="0" w:color="auto"/>
                            <w:right w:val="none" w:sz="0" w:space="0" w:color="auto"/>
                          </w:divBdr>
                          <w:divsChild>
                            <w:div w:id="1969240035">
                              <w:marLeft w:val="0"/>
                              <w:marRight w:val="0"/>
                              <w:marTop w:val="0"/>
                              <w:marBottom w:val="0"/>
                              <w:divBdr>
                                <w:top w:val="none" w:sz="0" w:space="0" w:color="auto"/>
                                <w:left w:val="none" w:sz="0" w:space="0" w:color="auto"/>
                                <w:bottom w:val="none" w:sz="0" w:space="0" w:color="auto"/>
                                <w:right w:val="none" w:sz="0" w:space="0" w:color="auto"/>
                              </w:divBdr>
                              <w:divsChild>
                                <w:div w:id="1353188699">
                                  <w:marLeft w:val="0"/>
                                  <w:marRight w:val="0"/>
                                  <w:marTop w:val="0"/>
                                  <w:marBottom w:val="0"/>
                                  <w:divBdr>
                                    <w:top w:val="none" w:sz="0" w:space="0" w:color="auto"/>
                                    <w:left w:val="none" w:sz="0" w:space="0" w:color="auto"/>
                                    <w:bottom w:val="none" w:sz="0" w:space="0" w:color="auto"/>
                                    <w:right w:val="none" w:sz="0" w:space="0" w:color="auto"/>
                                  </w:divBdr>
                                  <w:divsChild>
                                    <w:div w:id="1238200537">
                                      <w:marLeft w:val="0"/>
                                      <w:marRight w:val="0"/>
                                      <w:marTop w:val="0"/>
                                      <w:marBottom w:val="0"/>
                                      <w:divBdr>
                                        <w:top w:val="none" w:sz="0" w:space="0" w:color="auto"/>
                                        <w:left w:val="none" w:sz="0" w:space="0" w:color="auto"/>
                                        <w:bottom w:val="none" w:sz="0" w:space="0" w:color="auto"/>
                                        <w:right w:val="none" w:sz="0" w:space="0" w:color="auto"/>
                                      </w:divBdr>
                                      <w:divsChild>
                                        <w:div w:id="5306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44437">
                          <w:marLeft w:val="0"/>
                          <w:marRight w:val="0"/>
                          <w:marTop w:val="240"/>
                          <w:marBottom w:val="0"/>
                          <w:divBdr>
                            <w:top w:val="none" w:sz="0" w:space="0" w:color="auto"/>
                            <w:left w:val="none" w:sz="0" w:space="0" w:color="auto"/>
                            <w:bottom w:val="none" w:sz="0" w:space="0" w:color="auto"/>
                            <w:right w:val="none" w:sz="0" w:space="0" w:color="auto"/>
                          </w:divBdr>
                          <w:divsChild>
                            <w:div w:id="1465999670">
                              <w:marLeft w:val="0"/>
                              <w:marRight w:val="0"/>
                              <w:marTop w:val="0"/>
                              <w:marBottom w:val="0"/>
                              <w:divBdr>
                                <w:top w:val="none" w:sz="0" w:space="0" w:color="auto"/>
                                <w:left w:val="none" w:sz="0" w:space="0" w:color="auto"/>
                                <w:bottom w:val="none" w:sz="0" w:space="0" w:color="auto"/>
                                <w:right w:val="none" w:sz="0" w:space="0" w:color="auto"/>
                              </w:divBdr>
                              <w:divsChild>
                                <w:div w:id="2046829603">
                                  <w:marLeft w:val="0"/>
                                  <w:marRight w:val="0"/>
                                  <w:marTop w:val="0"/>
                                  <w:marBottom w:val="0"/>
                                  <w:divBdr>
                                    <w:top w:val="none" w:sz="0" w:space="0" w:color="auto"/>
                                    <w:left w:val="none" w:sz="0" w:space="0" w:color="auto"/>
                                    <w:bottom w:val="none" w:sz="0" w:space="0" w:color="auto"/>
                                    <w:right w:val="none" w:sz="0" w:space="0" w:color="auto"/>
                                  </w:divBdr>
                                  <w:divsChild>
                                    <w:div w:id="2136753027">
                                      <w:marLeft w:val="0"/>
                                      <w:marRight w:val="0"/>
                                      <w:marTop w:val="0"/>
                                      <w:marBottom w:val="0"/>
                                      <w:divBdr>
                                        <w:top w:val="none" w:sz="0" w:space="0" w:color="auto"/>
                                        <w:left w:val="none" w:sz="0" w:space="0" w:color="auto"/>
                                        <w:bottom w:val="none" w:sz="0" w:space="0" w:color="auto"/>
                                        <w:right w:val="none" w:sz="0" w:space="0" w:color="auto"/>
                                      </w:divBdr>
                                    </w:div>
                                    <w:div w:id="8143182">
                                      <w:marLeft w:val="0"/>
                                      <w:marRight w:val="0"/>
                                      <w:marTop w:val="0"/>
                                      <w:marBottom w:val="0"/>
                                      <w:divBdr>
                                        <w:top w:val="none" w:sz="0" w:space="0" w:color="auto"/>
                                        <w:left w:val="none" w:sz="0" w:space="0" w:color="auto"/>
                                        <w:bottom w:val="none" w:sz="0" w:space="0" w:color="auto"/>
                                        <w:right w:val="none" w:sz="0" w:space="0" w:color="auto"/>
                                      </w:divBdr>
                                      <w:divsChild>
                                        <w:div w:id="2024353745">
                                          <w:marLeft w:val="0"/>
                                          <w:marRight w:val="0"/>
                                          <w:marTop w:val="0"/>
                                          <w:marBottom w:val="0"/>
                                          <w:divBdr>
                                            <w:top w:val="none" w:sz="0" w:space="0" w:color="auto"/>
                                            <w:left w:val="none" w:sz="0" w:space="0" w:color="auto"/>
                                            <w:bottom w:val="none" w:sz="0" w:space="0" w:color="auto"/>
                                            <w:right w:val="none" w:sz="0" w:space="0" w:color="auto"/>
                                          </w:divBdr>
                                          <w:divsChild>
                                            <w:div w:id="230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0835896">
          <w:marLeft w:val="0"/>
          <w:marRight w:val="0"/>
          <w:marTop w:val="990"/>
          <w:marBottom w:val="720"/>
          <w:divBdr>
            <w:top w:val="none" w:sz="0" w:space="0" w:color="auto"/>
            <w:left w:val="none" w:sz="0" w:space="0" w:color="auto"/>
            <w:bottom w:val="none" w:sz="0" w:space="0" w:color="auto"/>
            <w:right w:val="none" w:sz="0" w:space="0" w:color="auto"/>
          </w:divBdr>
          <w:divsChild>
            <w:div w:id="1202354327">
              <w:marLeft w:val="0"/>
              <w:marRight w:val="0"/>
              <w:marTop w:val="0"/>
              <w:marBottom w:val="0"/>
              <w:divBdr>
                <w:top w:val="none" w:sz="0" w:space="0" w:color="auto"/>
                <w:left w:val="none" w:sz="0" w:space="0" w:color="auto"/>
                <w:bottom w:val="none" w:sz="0" w:space="0" w:color="auto"/>
                <w:right w:val="none" w:sz="0" w:space="0" w:color="auto"/>
              </w:divBdr>
              <w:divsChild>
                <w:div w:id="1547135144">
                  <w:marLeft w:val="0"/>
                  <w:marRight w:val="0"/>
                  <w:marTop w:val="0"/>
                  <w:marBottom w:val="0"/>
                  <w:divBdr>
                    <w:top w:val="none" w:sz="0" w:space="0" w:color="auto"/>
                    <w:left w:val="none" w:sz="0" w:space="0" w:color="auto"/>
                    <w:bottom w:val="none" w:sz="0" w:space="0" w:color="auto"/>
                    <w:right w:val="none" w:sz="0" w:space="0" w:color="auto"/>
                  </w:divBdr>
                </w:div>
                <w:div w:id="943810340">
                  <w:marLeft w:val="0"/>
                  <w:marRight w:val="0"/>
                  <w:marTop w:val="0"/>
                  <w:marBottom w:val="0"/>
                  <w:divBdr>
                    <w:top w:val="none" w:sz="0" w:space="0" w:color="auto"/>
                    <w:left w:val="none" w:sz="0" w:space="0" w:color="auto"/>
                    <w:bottom w:val="none" w:sz="0" w:space="0" w:color="auto"/>
                    <w:right w:val="none" w:sz="0" w:space="0" w:color="auto"/>
                  </w:divBdr>
                  <w:divsChild>
                    <w:div w:id="1867979426">
                      <w:marLeft w:val="0"/>
                      <w:marRight w:val="0"/>
                      <w:marTop w:val="0"/>
                      <w:marBottom w:val="0"/>
                      <w:divBdr>
                        <w:top w:val="none" w:sz="0" w:space="0" w:color="auto"/>
                        <w:left w:val="none" w:sz="0" w:space="0" w:color="auto"/>
                        <w:bottom w:val="none" w:sz="0" w:space="0" w:color="auto"/>
                        <w:right w:val="none" w:sz="0" w:space="0" w:color="auto"/>
                      </w:divBdr>
                      <w:divsChild>
                        <w:div w:id="1243492138">
                          <w:marLeft w:val="0"/>
                          <w:marRight w:val="0"/>
                          <w:marTop w:val="0"/>
                          <w:marBottom w:val="0"/>
                          <w:divBdr>
                            <w:top w:val="none" w:sz="0" w:space="0" w:color="auto"/>
                            <w:left w:val="none" w:sz="0" w:space="0" w:color="auto"/>
                            <w:bottom w:val="none" w:sz="0" w:space="0" w:color="auto"/>
                            <w:right w:val="none" w:sz="0" w:space="0" w:color="auto"/>
                          </w:divBdr>
                          <w:divsChild>
                            <w:div w:id="66624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44918">
                  <w:marLeft w:val="0"/>
                  <w:marRight w:val="0"/>
                  <w:marTop w:val="0"/>
                  <w:marBottom w:val="0"/>
                  <w:divBdr>
                    <w:top w:val="none" w:sz="0" w:space="0" w:color="auto"/>
                    <w:left w:val="none" w:sz="0" w:space="0" w:color="auto"/>
                    <w:bottom w:val="none" w:sz="0" w:space="0" w:color="auto"/>
                    <w:right w:val="none" w:sz="0" w:space="0" w:color="auto"/>
                  </w:divBdr>
                  <w:divsChild>
                    <w:div w:id="1368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106">
              <w:marLeft w:val="0"/>
              <w:marRight w:val="0"/>
              <w:marTop w:val="195"/>
              <w:marBottom w:val="0"/>
              <w:divBdr>
                <w:top w:val="none" w:sz="0" w:space="0" w:color="auto"/>
                <w:left w:val="none" w:sz="0" w:space="0" w:color="auto"/>
                <w:bottom w:val="none" w:sz="0" w:space="0" w:color="auto"/>
                <w:right w:val="none" w:sz="0" w:space="0" w:color="auto"/>
              </w:divBdr>
              <w:divsChild>
                <w:div w:id="1674454203">
                  <w:marLeft w:val="0"/>
                  <w:marRight w:val="0"/>
                  <w:marTop w:val="0"/>
                  <w:marBottom w:val="0"/>
                  <w:divBdr>
                    <w:top w:val="none" w:sz="0" w:space="0" w:color="auto"/>
                    <w:left w:val="none" w:sz="0" w:space="0" w:color="auto"/>
                    <w:bottom w:val="none" w:sz="0" w:space="0" w:color="auto"/>
                    <w:right w:val="none" w:sz="0" w:space="0" w:color="auto"/>
                  </w:divBdr>
                  <w:divsChild>
                    <w:div w:id="333648012">
                      <w:marLeft w:val="0"/>
                      <w:marRight w:val="0"/>
                      <w:marTop w:val="0"/>
                      <w:marBottom w:val="0"/>
                      <w:divBdr>
                        <w:top w:val="none" w:sz="0" w:space="0" w:color="auto"/>
                        <w:left w:val="none" w:sz="0" w:space="0" w:color="auto"/>
                        <w:bottom w:val="none" w:sz="0" w:space="0" w:color="auto"/>
                        <w:right w:val="none" w:sz="0" w:space="0" w:color="auto"/>
                      </w:divBdr>
                      <w:divsChild>
                        <w:div w:id="121005404">
                          <w:marLeft w:val="0"/>
                          <w:marRight w:val="0"/>
                          <w:marTop w:val="0"/>
                          <w:marBottom w:val="0"/>
                          <w:divBdr>
                            <w:top w:val="none" w:sz="0" w:space="0" w:color="auto"/>
                            <w:left w:val="none" w:sz="0" w:space="0" w:color="auto"/>
                            <w:bottom w:val="none" w:sz="0" w:space="0" w:color="auto"/>
                            <w:right w:val="none" w:sz="0" w:space="0" w:color="auto"/>
                          </w:divBdr>
                          <w:divsChild>
                            <w:div w:id="1703095249">
                              <w:marLeft w:val="0"/>
                              <w:marRight w:val="0"/>
                              <w:marTop w:val="0"/>
                              <w:marBottom w:val="0"/>
                              <w:divBdr>
                                <w:top w:val="none" w:sz="0" w:space="0" w:color="auto"/>
                                <w:left w:val="none" w:sz="0" w:space="0" w:color="auto"/>
                                <w:bottom w:val="none" w:sz="0" w:space="0" w:color="auto"/>
                                <w:right w:val="none" w:sz="0" w:space="0" w:color="auto"/>
                              </w:divBdr>
                              <w:divsChild>
                                <w:div w:id="1772621330">
                                  <w:marLeft w:val="0"/>
                                  <w:marRight w:val="0"/>
                                  <w:marTop w:val="0"/>
                                  <w:marBottom w:val="0"/>
                                  <w:divBdr>
                                    <w:top w:val="none" w:sz="0" w:space="0" w:color="auto"/>
                                    <w:left w:val="none" w:sz="0" w:space="0" w:color="auto"/>
                                    <w:bottom w:val="none" w:sz="0" w:space="0" w:color="auto"/>
                                    <w:right w:val="none" w:sz="0" w:space="0" w:color="auto"/>
                                  </w:divBdr>
                                  <w:divsChild>
                                    <w:div w:id="1853835809">
                                      <w:marLeft w:val="0"/>
                                      <w:marRight w:val="0"/>
                                      <w:marTop w:val="0"/>
                                      <w:marBottom w:val="0"/>
                                      <w:divBdr>
                                        <w:top w:val="none" w:sz="0" w:space="0" w:color="auto"/>
                                        <w:left w:val="none" w:sz="0" w:space="0" w:color="auto"/>
                                        <w:bottom w:val="none" w:sz="0" w:space="0" w:color="auto"/>
                                        <w:right w:val="none" w:sz="0" w:space="0" w:color="auto"/>
                                      </w:divBdr>
                                      <w:divsChild>
                                        <w:div w:id="14914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848167">
                          <w:marLeft w:val="0"/>
                          <w:marRight w:val="0"/>
                          <w:marTop w:val="0"/>
                          <w:marBottom w:val="0"/>
                          <w:divBdr>
                            <w:top w:val="none" w:sz="0" w:space="0" w:color="auto"/>
                            <w:left w:val="none" w:sz="0" w:space="0" w:color="auto"/>
                            <w:bottom w:val="none" w:sz="0" w:space="0" w:color="auto"/>
                            <w:right w:val="none" w:sz="0" w:space="0" w:color="auto"/>
                          </w:divBdr>
                          <w:divsChild>
                            <w:div w:id="1089502875">
                              <w:marLeft w:val="0"/>
                              <w:marRight w:val="0"/>
                              <w:marTop w:val="0"/>
                              <w:marBottom w:val="0"/>
                              <w:divBdr>
                                <w:top w:val="none" w:sz="0" w:space="0" w:color="auto"/>
                                <w:left w:val="none" w:sz="0" w:space="0" w:color="auto"/>
                                <w:bottom w:val="none" w:sz="0" w:space="0" w:color="auto"/>
                                <w:right w:val="none" w:sz="0" w:space="0" w:color="auto"/>
                              </w:divBdr>
                              <w:divsChild>
                                <w:div w:id="109474285">
                                  <w:marLeft w:val="0"/>
                                  <w:marRight w:val="0"/>
                                  <w:marTop w:val="0"/>
                                  <w:marBottom w:val="0"/>
                                  <w:divBdr>
                                    <w:top w:val="none" w:sz="0" w:space="0" w:color="auto"/>
                                    <w:left w:val="none" w:sz="0" w:space="0" w:color="auto"/>
                                    <w:bottom w:val="none" w:sz="0" w:space="0" w:color="auto"/>
                                    <w:right w:val="none" w:sz="0" w:space="0" w:color="auto"/>
                                  </w:divBdr>
                                  <w:divsChild>
                                    <w:div w:id="564024029">
                                      <w:marLeft w:val="0"/>
                                      <w:marRight w:val="0"/>
                                      <w:marTop w:val="0"/>
                                      <w:marBottom w:val="0"/>
                                      <w:divBdr>
                                        <w:top w:val="none" w:sz="0" w:space="0" w:color="auto"/>
                                        <w:left w:val="none" w:sz="0" w:space="0" w:color="auto"/>
                                        <w:bottom w:val="none" w:sz="0" w:space="0" w:color="auto"/>
                                        <w:right w:val="none" w:sz="0" w:space="0" w:color="auto"/>
                                      </w:divBdr>
                                      <w:divsChild>
                                        <w:div w:id="70864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617681">
                          <w:marLeft w:val="0"/>
                          <w:marRight w:val="0"/>
                          <w:marTop w:val="0"/>
                          <w:marBottom w:val="0"/>
                          <w:divBdr>
                            <w:top w:val="none" w:sz="0" w:space="0" w:color="auto"/>
                            <w:left w:val="none" w:sz="0" w:space="0" w:color="auto"/>
                            <w:bottom w:val="none" w:sz="0" w:space="0" w:color="auto"/>
                            <w:right w:val="none" w:sz="0" w:space="0" w:color="auto"/>
                          </w:divBdr>
                          <w:divsChild>
                            <w:div w:id="506139000">
                              <w:marLeft w:val="0"/>
                              <w:marRight w:val="0"/>
                              <w:marTop w:val="0"/>
                              <w:marBottom w:val="0"/>
                              <w:divBdr>
                                <w:top w:val="none" w:sz="0" w:space="0" w:color="auto"/>
                                <w:left w:val="none" w:sz="0" w:space="0" w:color="auto"/>
                                <w:bottom w:val="none" w:sz="0" w:space="0" w:color="auto"/>
                                <w:right w:val="none" w:sz="0" w:space="0" w:color="auto"/>
                              </w:divBdr>
                              <w:divsChild>
                                <w:div w:id="194192751">
                                  <w:marLeft w:val="0"/>
                                  <w:marRight w:val="0"/>
                                  <w:marTop w:val="0"/>
                                  <w:marBottom w:val="0"/>
                                  <w:divBdr>
                                    <w:top w:val="none" w:sz="0" w:space="0" w:color="auto"/>
                                    <w:left w:val="none" w:sz="0" w:space="0" w:color="auto"/>
                                    <w:bottom w:val="none" w:sz="0" w:space="0" w:color="auto"/>
                                    <w:right w:val="none" w:sz="0" w:space="0" w:color="auto"/>
                                  </w:divBdr>
                                  <w:divsChild>
                                    <w:div w:id="234166280">
                                      <w:marLeft w:val="0"/>
                                      <w:marRight w:val="0"/>
                                      <w:marTop w:val="0"/>
                                      <w:marBottom w:val="0"/>
                                      <w:divBdr>
                                        <w:top w:val="none" w:sz="0" w:space="0" w:color="auto"/>
                                        <w:left w:val="none" w:sz="0" w:space="0" w:color="auto"/>
                                        <w:bottom w:val="none" w:sz="0" w:space="0" w:color="auto"/>
                                        <w:right w:val="none" w:sz="0" w:space="0" w:color="auto"/>
                                      </w:divBdr>
                                      <w:divsChild>
                                        <w:div w:id="4020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684126">
                          <w:marLeft w:val="0"/>
                          <w:marRight w:val="0"/>
                          <w:marTop w:val="0"/>
                          <w:marBottom w:val="0"/>
                          <w:divBdr>
                            <w:top w:val="none" w:sz="0" w:space="0" w:color="auto"/>
                            <w:left w:val="none" w:sz="0" w:space="0" w:color="auto"/>
                            <w:bottom w:val="none" w:sz="0" w:space="0" w:color="auto"/>
                            <w:right w:val="none" w:sz="0" w:space="0" w:color="auto"/>
                          </w:divBdr>
                          <w:divsChild>
                            <w:div w:id="365762611">
                              <w:marLeft w:val="0"/>
                              <w:marRight w:val="0"/>
                              <w:marTop w:val="0"/>
                              <w:marBottom w:val="0"/>
                              <w:divBdr>
                                <w:top w:val="none" w:sz="0" w:space="0" w:color="auto"/>
                                <w:left w:val="none" w:sz="0" w:space="0" w:color="auto"/>
                                <w:bottom w:val="none" w:sz="0" w:space="0" w:color="auto"/>
                                <w:right w:val="none" w:sz="0" w:space="0" w:color="auto"/>
                              </w:divBdr>
                              <w:divsChild>
                                <w:div w:id="540675480">
                                  <w:marLeft w:val="0"/>
                                  <w:marRight w:val="0"/>
                                  <w:marTop w:val="0"/>
                                  <w:marBottom w:val="0"/>
                                  <w:divBdr>
                                    <w:top w:val="none" w:sz="0" w:space="0" w:color="auto"/>
                                    <w:left w:val="none" w:sz="0" w:space="0" w:color="auto"/>
                                    <w:bottom w:val="none" w:sz="0" w:space="0" w:color="auto"/>
                                    <w:right w:val="none" w:sz="0" w:space="0" w:color="auto"/>
                                  </w:divBdr>
                                  <w:divsChild>
                                    <w:div w:id="2036222732">
                                      <w:marLeft w:val="0"/>
                                      <w:marRight w:val="0"/>
                                      <w:marTop w:val="0"/>
                                      <w:marBottom w:val="0"/>
                                      <w:divBdr>
                                        <w:top w:val="none" w:sz="0" w:space="0" w:color="auto"/>
                                        <w:left w:val="none" w:sz="0" w:space="0" w:color="auto"/>
                                        <w:bottom w:val="none" w:sz="0" w:space="0" w:color="auto"/>
                                        <w:right w:val="none" w:sz="0" w:space="0" w:color="auto"/>
                                      </w:divBdr>
                                      <w:divsChild>
                                        <w:div w:id="128299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5449">
                          <w:marLeft w:val="0"/>
                          <w:marRight w:val="0"/>
                          <w:marTop w:val="240"/>
                          <w:marBottom w:val="0"/>
                          <w:divBdr>
                            <w:top w:val="none" w:sz="0" w:space="0" w:color="auto"/>
                            <w:left w:val="none" w:sz="0" w:space="0" w:color="auto"/>
                            <w:bottom w:val="none" w:sz="0" w:space="0" w:color="auto"/>
                            <w:right w:val="none" w:sz="0" w:space="0" w:color="auto"/>
                          </w:divBdr>
                          <w:divsChild>
                            <w:div w:id="1421759964">
                              <w:marLeft w:val="0"/>
                              <w:marRight w:val="0"/>
                              <w:marTop w:val="0"/>
                              <w:marBottom w:val="0"/>
                              <w:divBdr>
                                <w:top w:val="none" w:sz="0" w:space="0" w:color="auto"/>
                                <w:left w:val="none" w:sz="0" w:space="0" w:color="auto"/>
                                <w:bottom w:val="none" w:sz="0" w:space="0" w:color="auto"/>
                                <w:right w:val="none" w:sz="0" w:space="0" w:color="auto"/>
                              </w:divBdr>
                              <w:divsChild>
                                <w:div w:id="2101481669">
                                  <w:marLeft w:val="0"/>
                                  <w:marRight w:val="0"/>
                                  <w:marTop w:val="0"/>
                                  <w:marBottom w:val="0"/>
                                  <w:divBdr>
                                    <w:top w:val="none" w:sz="0" w:space="0" w:color="auto"/>
                                    <w:left w:val="none" w:sz="0" w:space="0" w:color="auto"/>
                                    <w:bottom w:val="none" w:sz="0" w:space="0" w:color="auto"/>
                                    <w:right w:val="none" w:sz="0" w:space="0" w:color="auto"/>
                                  </w:divBdr>
                                  <w:divsChild>
                                    <w:div w:id="1768378921">
                                      <w:marLeft w:val="0"/>
                                      <w:marRight w:val="0"/>
                                      <w:marTop w:val="0"/>
                                      <w:marBottom w:val="0"/>
                                      <w:divBdr>
                                        <w:top w:val="none" w:sz="0" w:space="0" w:color="auto"/>
                                        <w:left w:val="none" w:sz="0" w:space="0" w:color="auto"/>
                                        <w:bottom w:val="none" w:sz="0" w:space="0" w:color="auto"/>
                                        <w:right w:val="none" w:sz="0" w:space="0" w:color="auto"/>
                                      </w:divBdr>
                                    </w:div>
                                    <w:div w:id="1967927950">
                                      <w:marLeft w:val="0"/>
                                      <w:marRight w:val="0"/>
                                      <w:marTop w:val="0"/>
                                      <w:marBottom w:val="0"/>
                                      <w:divBdr>
                                        <w:top w:val="none" w:sz="0" w:space="0" w:color="auto"/>
                                        <w:left w:val="none" w:sz="0" w:space="0" w:color="auto"/>
                                        <w:bottom w:val="none" w:sz="0" w:space="0" w:color="auto"/>
                                        <w:right w:val="none" w:sz="0" w:space="0" w:color="auto"/>
                                      </w:divBdr>
                                      <w:divsChild>
                                        <w:div w:id="897015564">
                                          <w:marLeft w:val="0"/>
                                          <w:marRight w:val="0"/>
                                          <w:marTop w:val="0"/>
                                          <w:marBottom w:val="0"/>
                                          <w:divBdr>
                                            <w:top w:val="none" w:sz="0" w:space="0" w:color="auto"/>
                                            <w:left w:val="none" w:sz="0" w:space="0" w:color="auto"/>
                                            <w:bottom w:val="none" w:sz="0" w:space="0" w:color="auto"/>
                                            <w:right w:val="none" w:sz="0" w:space="0" w:color="auto"/>
                                          </w:divBdr>
                                          <w:divsChild>
                                            <w:div w:id="4147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832545">
          <w:marLeft w:val="0"/>
          <w:marRight w:val="0"/>
          <w:marTop w:val="990"/>
          <w:marBottom w:val="720"/>
          <w:divBdr>
            <w:top w:val="none" w:sz="0" w:space="0" w:color="auto"/>
            <w:left w:val="none" w:sz="0" w:space="0" w:color="auto"/>
            <w:bottom w:val="none" w:sz="0" w:space="0" w:color="auto"/>
            <w:right w:val="none" w:sz="0" w:space="0" w:color="auto"/>
          </w:divBdr>
          <w:divsChild>
            <w:div w:id="1462265072">
              <w:marLeft w:val="0"/>
              <w:marRight w:val="0"/>
              <w:marTop w:val="0"/>
              <w:marBottom w:val="0"/>
              <w:divBdr>
                <w:top w:val="none" w:sz="0" w:space="0" w:color="auto"/>
                <w:left w:val="none" w:sz="0" w:space="0" w:color="auto"/>
                <w:bottom w:val="none" w:sz="0" w:space="0" w:color="auto"/>
                <w:right w:val="none" w:sz="0" w:space="0" w:color="auto"/>
              </w:divBdr>
              <w:divsChild>
                <w:div w:id="1936012389">
                  <w:marLeft w:val="0"/>
                  <w:marRight w:val="0"/>
                  <w:marTop w:val="0"/>
                  <w:marBottom w:val="0"/>
                  <w:divBdr>
                    <w:top w:val="none" w:sz="0" w:space="0" w:color="auto"/>
                    <w:left w:val="none" w:sz="0" w:space="0" w:color="auto"/>
                    <w:bottom w:val="none" w:sz="0" w:space="0" w:color="auto"/>
                    <w:right w:val="none" w:sz="0" w:space="0" w:color="auto"/>
                  </w:divBdr>
                </w:div>
                <w:div w:id="40986715">
                  <w:marLeft w:val="0"/>
                  <w:marRight w:val="0"/>
                  <w:marTop w:val="0"/>
                  <w:marBottom w:val="0"/>
                  <w:divBdr>
                    <w:top w:val="none" w:sz="0" w:space="0" w:color="auto"/>
                    <w:left w:val="none" w:sz="0" w:space="0" w:color="auto"/>
                    <w:bottom w:val="none" w:sz="0" w:space="0" w:color="auto"/>
                    <w:right w:val="none" w:sz="0" w:space="0" w:color="auto"/>
                  </w:divBdr>
                  <w:divsChild>
                    <w:div w:id="1298414733">
                      <w:marLeft w:val="0"/>
                      <w:marRight w:val="0"/>
                      <w:marTop w:val="0"/>
                      <w:marBottom w:val="0"/>
                      <w:divBdr>
                        <w:top w:val="none" w:sz="0" w:space="0" w:color="auto"/>
                        <w:left w:val="none" w:sz="0" w:space="0" w:color="auto"/>
                        <w:bottom w:val="none" w:sz="0" w:space="0" w:color="auto"/>
                        <w:right w:val="none" w:sz="0" w:space="0" w:color="auto"/>
                      </w:divBdr>
                      <w:divsChild>
                        <w:div w:id="205726117">
                          <w:marLeft w:val="0"/>
                          <w:marRight w:val="0"/>
                          <w:marTop w:val="0"/>
                          <w:marBottom w:val="0"/>
                          <w:divBdr>
                            <w:top w:val="none" w:sz="0" w:space="0" w:color="auto"/>
                            <w:left w:val="none" w:sz="0" w:space="0" w:color="auto"/>
                            <w:bottom w:val="none" w:sz="0" w:space="0" w:color="auto"/>
                            <w:right w:val="none" w:sz="0" w:space="0" w:color="auto"/>
                          </w:divBdr>
                          <w:divsChild>
                            <w:div w:id="6532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956554">
                  <w:marLeft w:val="0"/>
                  <w:marRight w:val="0"/>
                  <w:marTop w:val="0"/>
                  <w:marBottom w:val="0"/>
                  <w:divBdr>
                    <w:top w:val="none" w:sz="0" w:space="0" w:color="auto"/>
                    <w:left w:val="none" w:sz="0" w:space="0" w:color="auto"/>
                    <w:bottom w:val="none" w:sz="0" w:space="0" w:color="auto"/>
                    <w:right w:val="none" w:sz="0" w:space="0" w:color="auto"/>
                  </w:divBdr>
                  <w:divsChild>
                    <w:div w:id="51611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87700">
              <w:marLeft w:val="0"/>
              <w:marRight w:val="0"/>
              <w:marTop w:val="195"/>
              <w:marBottom w:val="0"/>
              <w:divBdr>
                <w:top w:val="none" w:sz="0" w:space="0" w:color="auto"/>
                <w:left w:val="none" w:sz="0" w:space="0" w:color="auto"/>
                <w:bottom w:val="none" w:sz="0" w:space="0" w:color="auto"/>
                <w:right w:val="none" w:sz="0" w:space="0" w:color="auto"/>
              </w:divBdr>
              <w:divsChild>
                <w:div w:id="1487699090">
                  <w:marLeft w:val="0"/>
                  <w:marRight w:val="0"/>
                  <w:marTop w:val="0"/>
                  <w:marBottom w:val="0"/>
                  <w:divBdr>
                    <w:top w:val="none" w:sz="0" w:space="0" w:color="auto"/>
                    <w:left w:val="none" w:sz="0" w:space="0" w:color="auto"/>
                    <w:bottom w:val="none" w:sz="0" w:space="0" w:color="auto"/>
                    <w:right w:val="none" w:sz="0" w:space="0" w:color="auto"/>
                  </w:divBdr>
                  <w:divsChild>
                    <w:div w:id="123742680">
                      <w:marLeft w:val="0"/>
                      <w:marRight w:val="0"/>
                      <w:marTop w:val="0"/>
                      <w:marBottom w:val="0"/>
                      <w:divBdr>
                        <w:top w:val="none" w:sz="0" w:space="0" w:color="auto"/>
                        <w:left w:val="none" w:sz="0" w:space="0" w:color="auto"/>
                        <w:bottom w:val="none" w:sz="0" w:space="0" w:color="auto"/>
                        <w:right w:val="none" w:sz="0" w:space="0" w:color="auto"/>
                      </w:divBdr>
                      <w:divsChild>
                        <w:div w:id="971400229">
                          <w:marLeft w:val="0"/>
                          <w:marRight w:val="0"/>
                          <w:marTop w:val="0"/>
                          <w:marBottom w:val="0"/>
                          <w:divBdr>
                            <w:top w:val="none" w:sz="0" w:space="0" w:color="auto"/>
                            <w:left w:val="none" w:sz="0" w:space="0" w:color="auto"/>
                            <w:bottom w:val="none" w:sz="0" w:space="0" w:color="auto"/>
                            <w:right w:val="none" w:sz="0" w:space="0" w:color="auto"/>
                          </w:divBdr>
                          <w:divsChild>
                            <w:div w:id="702247048">
                              <w:marLeft w:val="0"/>
                              <w:marRight w:val="0"/>
                              <w:marTop w:val="0"/>
                              <w:marBottom w:val="0"/>
                              <w:divBdr>
                                <w:top w:val="none" w:sz="0" w:space="0" w:color="auto"/>
                                <w:left w:val="none" w:sz="0" w:space="0" w:color="auto"/>
                                <w:bottom w:val="none" w:sz="0" w:space="0" w:color="auto"/>
                                <w:right w:val="none" w:sz="0" w:space="0" w:color="auto"/>
                              </w:divBdr>
                              <w:divsChild>
                                <w:div w:id="452133359">
                                  <w:marLeft w:val="0"/>
                                  <w:marRight w:val="0"/>
                                  <w:marTop w:val="0"/>
                                  <w:marBottom w:val="0"/>
                                  <w:divBdr>
                                    <w:top w:val="none" w:sz="0" w:space="0" w:color="auto"/>
                                    <w:left w:val="none" w:sz="0" w:space="0" w:color="auto"/>
                                    <w:bottom w:val="none" w:sz="0" w:space="0" w:color="auto"/>
                                    <w:right w:val="none" w:sz="0" w:space="0" w:color="auto"/>
                                  </w:divBdr>
                                  <w:divsChild>
                                    <w:div w:id="1406535855">
                                      <w:marLeft w:val="0"/>
                                      <w:marRight w:val="0"/>
                                      <w:marTop w:val="0"/>
                                      <w:marBottom w:val="0"/>
                                      <w:divBdr>
                                        <w:top w:val="none" w:sz="0" w:space="0" w:color="auto"/>
                                        <w:left w:val="none" w:sz="0" w:space="0" w:color="auto"/>
                                        <w:bottom w:val="none" w:sz="0" w:space="0" w:color="auto"/>
                                        <w:right w:val="none" w:sz="0" w:space="0" w:color="auto"/>
                                      </w:divBdr>
                                      <w:divsChild>
                                        <w:div w:id="20333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71347">
                          <w:marLeft w:val="0"/>
                          <w:marRight w:val="0"/>
                          <w:marTop w:val="0"/>
                          <w:marBottom w:val="0"/>
                          <w:divBdr>
                            <w:top w:val="none" w:sz="0" w:space="0" w:color="auto"/>
                            <w:left w:val="none" w:sz="0" w:space="0" w:color="auto"/>
                            <w:bottom w:val="none" w:sz="0" w:space="0" w:color="auto"/>
                            <w:right w:val="none" w:sz="0" w:space="0" w:color="auto"/>
                          </w:divBdr>
                          <w:divsChild>
                            <w:div w:id="2060549540">
                              <w:marLeft w:val="0"/>
                              <w:marRight w:val="0"/>
                              <w:marTop w:val="0"/>
                              <w:marBottom w:val="0"/>
                              <w:divBdr>
                                <w:top w:val="none" w:sz="0" w:space="0" w:color="auto"/>
                                <w:left w:val="none" w:sz="0" w:space="0" w:color="auto"/>
                                <w:bottom w:val="none" w:sz="0" w:space="0" w:color="auto"/>
                                <w:right w:val="none" w:sz="0" w:space="0" w:color="auto"/>
                              </w:divBdr>
                              <w:divsChild>
                                <w:div w:id="942150273">
                                  <w:marLeft w:val="0"/>
                                  <w:marRight w:val="0"/>
                                  <w:marTop w:val="0"/>
                                  <w:marBottom w:val="0"/>
                                  <w:divBdr>
                                    <w:top w:val="none" w:sz="0" w:space="0" w:color="auto"/>
                                    <w:left w:val="none" w:sz="0" w:space="0" w:color="auto"/>
                                    <w:bottom w:val="none" w:sz="0" w:space="0" w:color="auto"/>
                                    <w:right w:val="none" w:sz="0" w:space="0" w:color="auto"/>
                                  </w:divBdr>
                                  <w:divsChild>
                                    <w:div w:id="369187070">
                                      <w:marLeft w:val="0"/>
                                      <w:marRight w:val="0"/>
                                      <w:marTop w:val="0"/>
                                      <w:marBottom w:val="0"/>
                                      <w:divBdr>
                                        <w:top w:val="none" w:sz="0" w:space="0" w:color="auto"/>
                                        <w:left w:val="none" w:sz="0" w:space="0" w:color="auto"/>
                                        <w:bottom w:val="none" w:sz="0" w:space="0" w:color="auto"/>
                                        <w:right w:val="none" w:sz="0" w:space="0" w:color="auto"/>
                                      </w:divBdr>
                                      <w:divsChild>
                                        <w:div w:id="2640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53739">
                          <w:marLeft w:val="0"/>
                          <w:marRight w:val="0"/>
                          <w:marTop w:val="0"/>
                          <w:marBottom w:val="0"/>
                          <w:divBdr>
                            <w:top w:val="none" w:sz="0" w:space="0" w:color="auto"/>
                            <w:left w:val="none" w:sz="0" w:space="0" w:color="auto"/>
                            <w:bottom w:val="none" w:sz="0" w:space="0" w:color="auto"/>
                            <w:right w:val="none" w:sz="0" w:space="0" w:color="auto"/>
                          </w:divBdr>
                          <w:divsChild>
                            <w:div w:id="842401340">
                              <w:marLeft w:val="0"/>
                              <w:marRight w:val="0"/>
                              <w:marTop w:val="0"/>
                              <w:marBottom w:val="0"/>
                              <w:divBdr>
                                <w:top w:val="none" w:sz="0" w:space="0" w:color="auto"/>
                                <w:left w:val="none" w:sz="0" w:space="0" w:color="auto"/>
                                <w:bottom w:val="none" w:sz="0" w:space="0" w:color="auto"/>
                                <w:right w:val="none" w:sz="0" w:space="0" w:color="auto"/>
                              </w:divBdr>
                              <w:divsChild>
                                <w:div w:id="181481833">
                                  <w:marLeft w:val="0"/>
                                  <w:marRight w:val="0"/>
                                  <w:marTop w:val="0"/>
                                  <w:marBottom w:val="0"/>
                                  <w:divBdr>
                                    <w:top w:val="none" w:sz="0" w:space="0" w:color="auto"/>
                                    <w:left w:val="none" w:sz="0" w:space="0" w:color="auto"/>
                                    <w:bottom w:val="none" w:sz="0" w:space="0" w:color="auto"/>
                                    <w:right w:val="none" w:sz="0" w:space="0" w:color="auto"/>
                                  </w:divBdr>
                                  <w:divsChild>
                                    <w:div w:id="1090078845">
                                      <w:marLeft w:val="0"/>
                                      <w:marRight w:val="0"/>
                                      <w:marTop w:val="0"/>
                                      <w:marBottom w:val="0"/>
                                      <w:divBdr>
                                        <w:top w:val="none" w:sz="0" w:space="0" w:color="auto"/>
                                        <w:left w:val="none" w:sz="0" w:space="0" w:color="auto"/>
                                        <w:bottom w:val="none" w:sz="0" w:space="0" w:color="auto"/>
                                        <w:right w:val="none" w:sz="0" w:space="0" w:color="auto"/>
                                      </w:divBdr>
                                      <w:divsChild>
                                        <w:div w:id="143158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81209">
                          <w:marLeft w:val="0"/>
                          <w:marRight w:val="0"/>
                          <w:marTop w:val="0"/>
                          <w:marBottom w:val="0"/>
                          <w:divBdr>
                            <w:top w:val="none" w:sz="0" w:space="0" w:color="auto"/>
                            <w:left w:val="none" w:sz="0" w:space="0" w:color="auto"/>
                            <w:bottom w:val="none" w:sz="0" w:space="0" w:color="auto"/>
                            <w:right w:val="none" w:sz="0" w:space="0" w:color="auto"/>
                          </w:divBdr>
                          <w:divsChild>
                            <w:div w:id="1867788258">
                              <w:marLeft w:val="0"/>
                              <w:marRight w:val="0"/>
                              <w:marTop w:val="0"/>
                              <w:marBottom w:val="0"/>
                              <w:divBdr>
                                <w:top w:val="none" w:sz="0" w:space="0" w:color="auto"/>
                                <w:left w:val="none" w:sz="0" w:space="0" w:color="auto"/>
                                <w:bottom w:val="none" w:sz="0" w:space="0" w:color="auto"/>
                                <w:right w:val="none" w:sz="0" w:space="0" w:color="auto"/>
                              </w:divBdr>
                              <w:divsChild>
                                <w:div w:id="322124423">
                                  <w:marLeft w:val="0"/>
                                  <w:marRight w:val="0"/>
                                  <w:marTop w:val="0"/>
                                  <w:marBottom w:val="0"/>
                                  <w:divBdr>
                                    <w:top w:val="none" w:sz="0" w:space="0" w:color="auto"/>
                                    <w:left w:val="none" w:sz="0" w:space="0" w:color="auto"/>
                                    <w:bottom w:val="none" w:sz="0" w:space="0" w:color="auto"/>
                                    <w:right w:val="none" w:sz="0" w:space="0" w:color="auto"/>
                                  </w:divBdr>
                                  <w:divsChild>
                                    <w:div w:id="1438259295">
                                      <w:marLeft w:val="0"/>
                                      <w:marRight w:val="0"/>
                                      <w:marTop w:val="0"/>
                                      <w:marBottom w:val="0"/>
                                      <w:divBdr>
                                        <w:top w:val="none" w:sz="0" w:space="0" w:color="auto"/>
                                        <w:left w:val="none" w:sz="0" w:space="0" w:color="auto"/>
                                        <w:bottom w:val="none" w:sz="0" w:space="0" w:color="auto"/>
                                        <w:right w:val="none" w:sz="0" w:space="0" w:color="auto"/>
                                      </w:divBdr>
                                      <w:divsChild>
                                        <w:div w:id="123504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22693">
                          <w:marLeft w:val="0"/>
                          <w:marRight w:val="0"/>
                          <w:marTop w:val="240"/>
                          <w:marBottom w:val="0"/>
                          <w:divBdr>
                            <w:top w:val="none" w:sz="0" w:space="0" w:color="auto"/>
                            <w:left w:val="none" w:sz="0" w:space="0" w:color="auto"/>
                            <w:bottom w:val="none" w:sz="0" w:space="0" w:color="auto"/>
                            <w:right w:val="none" w:sz="0" w:space="0" w:color="auto"/>
                          </w:divBdr>
                          <w:divsChild>
                            <w:div w:id="270935566">
                              <w:marLeft w:val="0"/>
                              <w:marRight w:val="0"/>
                              <w:marTop w:val="0"/>
                              <w:marBottom w:val="0"/>
                              <w:divBdr>
                                <w:top w:val="none" w:sz="0" w:space="0" w:color="auto"/>
                                <w:left w:val="none" w:sz="0" w:space="0" w:color="auto"/>
                                <w:bottom w:val="none" w:sz="0" w:space="0" w:color="auto"/>
                                <w:right w:val="none" w:sz="0" w:space="0" w:color="auto"/>
                              </w:divBdr>
                              <w:divsChild>
                                <w:div w:id="1119758115">
                                  <w:marLeft w:val="0"/>
                                  <w:marRight w:val="0"/>
                                  <w:marTop w:val="0"/>
                                  <w:marBottom w:val="0"/>
                                  <w:divBdr>
                                    <w:top w:val="none" w:sz="0" w:space="0" w:color="auto"/>
                                    <w:left w:val="none" w:sz="0" w:space="0" w:color="auto"/>
                                    <w:bottom w:val="none" w:sz="0" w:space="0" w:color="auto"/>
                                    <w:right w:val="none" w:sz="0" w:space="0" w:color="auto"/>
                                  </w:divBdr>
                                  <w:divsChild>
                                    <w:div w:id="668408053">
                                      <w:marLeft w:val="0"/>
                                      <w:marRight w:val="0"/>
                                      <w:marTop w:val="0"/>
                                      <w:marBottom w:val="0"/>
                                      <w:divBdr>
                                        <w:top w:val="none" w:sz="0" w:space="0" w:color="auto"/>
                                        <w:left w:val="none" w:sz="0" w:space="0" w:color="auto"/>
                                        <w:bottom w:val="none" w:sz="0" w:space="0" w:color="auto"/>
                                        <w:right w:val="none" w:sz="0" w:space="0" w:color="auto"/>
                                      </w:divBdr>
                                    </w:div>
                                    <w:div w:id="1998999122">
                                      <w:marLeft w:val="0"/>
                                      <w:marRight w:val="0"/>
                                      <w:marTop w:val="0"/>
                                      <w:marBottom w:val="0"/>
                                      <w:divBdr>
                                        <w:top w:val="none" w:sz="0" w:space="0" w:color="auto"/>
                                        <w:left w:val="none" w:sz="0" w:space="0" w:color="auto"/>
                                        <w:bottom w:val="none" w:sz="0" w:space="0" w:color="auto"/>
                                        <w:right w:val="none" w:sz="0" w:space="0" w:color="auto"/>
                                      </w:divBdr>
                                      <w:divsChild>
                                        <w:div w:id="1906336641">
                                          <w:marLeft w:val="0"/>
                                          <w:marRight w:val="0"/>
                                          <w:marTop w:val="0"/>
                                          <w:marBottom w:val="0"/>
                                          <w:divBdr>
                                            <w:top w:val="none" w:sz="0" w:space="0" w:color="auto"/>
                                            <w:left w:val="none" w:sz="0" w:space="0" w:color="auto"/>
                                            <w:bottom w:val="none" w:sz="0" w:space="0" w:color="auto"/>
                                            <w:right w:val="none" w:sz="0" w:space="0" w:color="auto"/>
                                          </w:divBdr>
                                          <w:divsChild>
                                            <w:div w:id="203780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9799591">
          <w:marLeft w:val="0"/>
          <w:marRight w:val="0"/>
          <w:marTop w:val="990"/>
          <w:marBottom w:val="720"/>
          <w:divBdr>
            <w:top w:val="none" w:sz="0" w:space="0" w:color="auto"/>
            <w:left w:val="none" w:sz="0" w:space="0" w:color="auto"/>
            <w:bottom w:val="none" w:sz="0" w:space="0" w:color="auto"/>
            <w:right w:val="none" w:sz="0" w:space="0" w:color="auto"/>
          </w:divBdr>
          <w:divsChild>
            <w:div w:id="1431505370">
              <w:marLeft w:val="0"/>
              <w:marRight w:val="0"/>
              <w:marTop w:val="0"/>
              <w:marBottom w:val="0"/>
              <w:divBdr>
                <w:top w:val="none" w:sz="0" w:space="0" w:color="auto"/>
                <w:left w:val="none" w:sz="0" w:space="0" w:color="auto"/>
                <w:bottom w:val="none" w:sz="0" w:space="0" w:color="auto"/>
                <w:right w:val="none" w:sz="0" w:space="0" w:color="auto"/>
              </w:divBdr>
              <w:divsChild>
                <w:div w:id="758908352">
                  <w:marLeft w:val="0"/>
                  <w:marRight w:val="0"/>
                  <w:marTop w:val="0"/>
                  <w:marBottom w:val="0"/>
                  <w:divBdr>
                    <w:top w:val="none" w:sz="0" w:space="0" w:color="auto"/>
                    <w:left w:val="none" w:sz="0" w:space="0" w:color="auto"/>
                    <w:bottom w:val="none" w:sz="0" w:space="0" w:color="auto"/>
                    <w:right w:val="none" w:sz="0" w:space="0" w:color="auto"/>
                  </w:divBdr>
                </w:div>
                <w:div w:id="1909654493">
                  <w:marLeft w:val="0"/>
                  <w:marRight w:val="0"/>
                  <w:marTop w:val="0"/>
                  <w:marBottom w:val="0"/>
                  <w:divBdr>
                    <w:top w:val="none" w:sz="0" w:space="0" w:color="auto"/>
                    <w:left w:val="none" w:sz="0" w:space="0" w:color="auto"/>
                    <w:bottom w:val="none" w:sz="0" w:space="0" w:color="auto"/>
                    <w:right w:val="none" w:sz="0" w:space="0" w:color="auto"/>
                  </w:divBdr>
                  <w:divsChild>
                    <w:div w:id="1731029326">
                      <w:marLeft w:val="0"/>
                      <w:marRight w:val="0"/>
                      <w:marTop w:val="0"/>
                      <w:marBottom w:val="0"/>
                      <w:divBdr>
                        <w:top w:val="none" w:sz="0" w:space="0" w:color="auto"/>
                        <w:left w:val="none" w:sz="0" w:space="0" w:color="auto"/>
                        <w:bottom w:val="none" w:sz="0" w:space="0" w:color="auto"/>
                        <w:right w:val="none" w:sz="0" w:space="0" w:color="auto"/>
                      </w:divBdr>
                      <w:divsChild>
                        <w:div w:id="686755617">
                          <w:marLeft w:val="0"/>
                          <w:marRight w:val="0"/>
                          <w:marTop w:val="0"/>
                          <w:marBottom w:val="0"/>
                          <w:divBdr>
                            <w:top w:val="none" w:sz="0" w:space="0" w:color="auto"/>
                            <w:left w:val="none" w:sz="0" w:space="0" w:color="auto"/>
                            <w:bottom w:val="none" w:sz="0" w:space="0" w:color="auto"/>
                            <w:right w:val="none" w:sz="0" w:space="0" w:color="auto"/>
                          </w:divBdr>
                          <w:divsChild>
                            <w:div w:id="49487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7085">
                  <w:marLeft w:val="0"/>
                  <w:marRight w:val="0"/>
                  <w:marTop w:val="0"/>
                  <w:marBottom w:val="0"/>
                  <w:divBdr>
                    <w:top w:val="none" w:sz="0" w:space="0" w:color="auto"/>
                    <w:left w:val="none" w:sz="0" w:space="0" w:color="auto"/>
                    <w:bottom w:val="none" w:sz="0" w:space="0" w:color="auto"/>
                    <w:right w:val="none" w:sz="0" w:space="0" w:color="auto"/>
                  </w:divBdr>
                  <w:divsChild>
                    <w:div w:id="10710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825057">
              <w:marLeft w:val="0"/>
              <w:marRight w:val="0"/>
              <w:marTop w:val="195"/>
              <w:marBottom w:val="0"/>
              <w:divBdr>
                <w:top w:val="none" w:sz="0" w:space="0" w:color="auto"/>
                <w:left w:val="none" w:sz="0" w:space="0" w:color="auto"/>
                <w:bottom w:val="none" w:sz="0" w:space="0" w:color="auto"/>
                <w:right w:val="none" w:sz="0" w:space="0" w:color="auto"/>
              </w:divBdr>
              <w:divsChild>
                <w:div w:id="352878423">
                  <w:marLeft w:val="0"/>
                  <w:marRight w:val="0"/>
                  <w:marTop w:val="0"/>
                  <w:marBottom w:val="0"/>
                  <w:divBdr>
                    <w:top w:val="none" w:sz="0" w:space="0" w:color="auto"/>
                    <w:left w:val="none" w:sz="0" w:space="0" w:color="auto"/>
                    <w:bottom w:val="none" w:sz="0" w:space="0" w:color="auto"/>
                    <w:right w:val="none" w:sz="0" w:space="0" w:color="auto"/>
                  </w:divBdr>
                  <w:divsChild>
                    <w:div w:id="854538661">
                      <w:marLeft w:val="0"/>
                      <w:marRight w:val="0"/>
                      <w:marTop w:val="0"/>
                      <w:marBottom w:val="0"/>
                      <w:divBdr>
                        <w:top w:val="none" w:sz="0" w:space="0" w:color="auto"/>
                        <w:left w:val="none" w:sz="0" w:space="0" w:color="auto"/>
                        <w:bottom w:val="none" w:sz="0" w:space="0" w:color="auto"/>
                        <w:right w:val="none" w:sz="0" w:space="0" w:color="auto"/>
                      </w:divBdr>
                      <w:divsChild>
                        <w:div w:id="960502877">
                          <w:marLeft w:val="0"/>
                          <w:marRight w:val="0"/>
                          <w:marTop w:val="0"/>
                          <w:marBottom w:val="0"/>
                          <w:divBdr>
                            <w:top w:val="none" w:sz="0" w:space="0" w:color="auto"/>
                            <w:left w:val="none" w:sz="0" w:space="0" w:color="auto"/>
                            <w:bottom w:val="none" w:sz="0" w:space="0" w:color="auto"/>
                            <w:right w:val="none" w:sz="0" w:space="0" w:color="auto"/>
                          </w:divBdr>
                          <w:divsChild>
                            <w:div w:id="92365766">
                              <w:marLeft w:val="0"/>
                              <w:marRight w:val="0"/>
                              <w:marTop w:val="0"/>
                              <w:marBottom w:val="0"/>
                              <w:divBdr>
                                <w:top w:val="none" w:sz="0" w:space="0" w:color="auto"/>
                                <w:left w:val="none" w:sz="0" w:space="0" w:color="auto"/>
                                <w:bottom w:val="none" w:sz="0" w:space="0" w:color="auto"/>
                                <w:right w:val="none" w:sz="0" w:space="0" w:color="auto"/>
                              </w:divBdr>
                              <w:divsChild>
                                <w:div w:id="176620090">
                                  <w:marLeft w:val="0"/>
                                  <w:marRight w:val="0"/>
                                  <w:marTop w:val="0"/>
                                  <w:marBottom w:val="0"/>
                                  <w:divBdr>
                                    <w:top w:val="none" w:sz="0" w:space="0" w:color="auto"/>
                                    <w:left w:val="none" w:sz="0" w:space="0" w:color="auto"/>
                                    <w:bottom w:val="none" w:sz="0" w:space="0" w:color="auto"/>
                                    <w:right w:val="none" w:sz="0" w:space="0" w:color="auto"/>
                                  </w:divBdr>
                                  <w:divsChild>
                                    <w:div w:id="934900167">
                                      <w:marLeft w:val="0"/>
                                      <w:marRight w:val="0"/>
                                      <w:marTop w:val="0"/>
                                      <w:marBottom w:val="0"/>
                                      <w:divBdr>
                                        <w:top w:val="none" w:sz="0" w:space="0" w:color="auto"/>
                                        <w:left w:val="none" w:sz="0" w:space="0" w:color="auto"/>
                                        <w:bottom w:val="none" w:sz="0" w:space="0" w:color="auto"/>
                                        <w:right w:val="none" w:sz="0" w:space="0" w:color="auto"/>
                                      </w:divBdr>
                                      <w:divsChild>
                                        <w:div w:id="1888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403824">
                          <w:marLeft w:val="0"/>
                          <w:marRight w:val="0"/>
                          <w:marTop w:val="0"/>
                          <w:marBottom w:val="0"/>
                          <w:divBdr>
                            <w:top w:val="none" w:sz="0" w:space="0" w:color="auto"/>
                            <w:left w:val="none" w:sz="0" w:space="0" w:color="auto"/>
                            <w:bottom w:val="none" w:sz="0" w:space="0" w:color="auto"/>
                            <w:right w:val="none" w:sz="0" w:space="0" w:color="auto"/>
                          </w:divBdr>
                          <w:divsChild>
                            <w:div w:id="583995086">
                              <w:marLeft w:val="0"/>
                              <w:marRight w:val="0"/>
                              <w:marTop w:val="0"/>
                              <w:marBottom w:val="0"/>
                              <w:divBdr>
                                <w:top w:val="none" w:sz="0" w:space="0" w:color="auto"/>
                                <w:left w:val="none" w:sz="0" w:space="0" w:color="auto"/>
                                <w:bottom w:val="none" w:sz="0" w:space="0" w:color="auto"/>
                                <w:right w:val="none" w:sz="0" w:space="0" w:color="auto"/>
                              </w:divBdr>
                              <w:divsChild>
                                <w:div w:id="923534140">
                                  <w:marLeft w:val="0"/>
                                  <w:marRight w:val="0"/>
                                  <w:marTop w:val="0"/>
                                  <w:marBottom w:val="0"/>
                                  <w:divBdr>
                                    <w:top w:val="none" w:sz="0" w:space="0" w:color="auto"/>
                                    <w:left w:val="none" w:sz="0" w:space="0" w:color="auto"/>
                                    <w:bottom w:val="none" w:sz="0" w:space="0" w:color="auto"/>
                                    <w:right w:val="none" w:sz="0" w:space="0" w:color="auto"/>
                                  </w:divBdr>
                                  <w:divsChild>
                                    <w:div w:id="81069301">
                                      <w:marLeft w:val="0"/>
                                      <w:marRight w:val="0"/>
                                      <w:marTop w:val="0"/>
                                      <w:marBottom w:val="0"/>
                                      <w:divBdr>
                                        <w:top w:val="none" w:sz="0" w:space="0" w:color="auto"/>
                                        <w:left w:val="none" w:sz="0" w:space="0" w:color="auto"/>
                                        <w:bottom w:val="none" w:sz="0" w:space="0" w:color="auto"/>
                                        <w:right w:val="none" w:sz="0" w:space="0" w:color="auto"/>
                                      </w:divBdr>
                                      <w:divsChild>
                                        <w:div w:id="62805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464257">
                          <w:marLeft w:val="0"/>
                          <w:marRight w:val="0"/>
                          <w:marTop w:val="0"/>
                          <w:marBottom w:val="0"/>
                          <w:divBdr>
                            <w:top w:val="none" w:sz="0" w:space="0" w:color="auto"/>
                            <w:left w:val="none" w:sz="0" w:space="0" w:color="auto"/>
                            <w:bottom w:val="none" w:sz="0" w:space="0" w:color="auto"/>
                            <w:right w:val="none" w:sz="0" w:space="0" w:color="auto"/>
                          </w:divBdr>
                          <w:divsChild>
                            <w:div w:id="2068917203">
                              <w:marLeft w:val="0"/>
                              <w:marRight w:val="0"/>
                              <w:marTop w:val="0"/>
                              <w:marBottom w:val="0"/>
                              <w:divBdr>
                                <w:top w:val="none" w:sz="0" w:space="0" w:color="auto"/>
                                <w:left w:val="none" w:sz="0" w:space="0" w:color="auto"/>
                                <w:bottom w:val="none" w:sz="0" w:space="0" w:color="auto"/>
                                <w:right w:val="none" w:sz="0" w:space="0" w:color="auto"/>
                              </w:divBdr>
                              <w:divsChild>
                                <w:div w:id="318924193">
                                  <w:marLeft w:val="0"/>
                                  <w:marRight w:val="0"/>
                                  <w:marTop w:val="0"/>
                                  <w:marBottom w:val="0"/>
                                  <w:divBdr>
                                    <w:top w:val="none" w:sz="0" w:space="0" w:color="auto"/>
                                    <w:left w:val="none" w:sz="0" w:space="0" w:color="auto"/>
                                    <w:bottom w:val="none" w:sz="0" w:space="0" w:color="auto"/>
                                    <w:right w:val="none" w:sz="0" w:space="0" w:color="auto"/>
                                  </w:divBdr>
                                  <w:divsChild>
                                    <w:div w:id="1377579829">
                                      <w:marLeft w:val="0"/>
                                      <w:marRight w:val="0"/>
                                      <w:marTop w:val="0"/>
                                      <w:marBottom w:val="0"/>
                                      <w:divBdr>
                                        <w:top w:val="none" w:sz="0" w:space="0" w:color="auto"/>
                                        <w:left w:val="none" w:sz="0" w:space="0" w:color="auto"/>
                                        <w:bottom w:val="none" w:sz="0" w:space="0" w:color="auto"/>
                                        <w:right w:val="none" w:sz="0" w:space="0" w:color="auto"/>
                                      </w:divBdr>
                                      <w:divsChild>
                                        <w:div w:id="123955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577979">
                          <w:marLeft w:val="0"/>
                          <w:marRight w:val="0"/>
                          <w:marTop w:val="0"/>
                          <w:marBottom w:val="0"/>
                          <w:divBdr>
                            <w:top w:val="none" w:sz="0" w:space="0" w:color="auto"/>
                            <w:left w:val="none" w:sz="0" w:space="0" w:color="auto"/>
                            <w:bottom w:val="none" w:sz="0" w:space="0" w:color="auto"/>
                            <w:right w:val="none" w:sz="0" w:space="0" w:color="auto"/>
                          </w:divBdr>
                          <w:divsChild>
                            <w:div w:id="919217587">
                              <w:marLeft w:val="0"/>
                              <w:marRight w:val="0"/>
                              <w:marTop w:val="0"/>
                              <w:marBottom w:val="0"/>
                              <w:divBdr>
                                <w:top w:val="none" w:sz="0" w:space="0" w:color="auto"/>
                                <w:left w:val="none" w:sz="0" w:space="0" w:color="auto"/>
                                <w:bottom w:val="none" w:sz="0" w:space="0" w:color="auto"/>
                                <w:right w:val="none" w:sz="0" w:space="0" w:color="auto"/>
                              </w:divBdr>
                              <w:divsChild>
                                <w:div w:id="307981678">
                                  <w:marLeft w:val="0"/>
                                  <w:marRight w:val="0"/>
                                  <w:marTop w:val="0"/>
                                  <w:marBottom w:val="0"/>
                                  <w:divBdr>
                                    <w:top w:val="none" w:sz="0" w:space="0" w:color="auto"/>
                                    <w:left w:val="none" w:sz="0" w:space="0" w:color="auto"/>
                                    <w:bottom w:val="none" w:sz="0" w:space="0" w:color="auto"/>
                                    <w:right w:val="none" w:sz="0" w:space="0" w:color="auto"/>
                                  </w:divBdr>
                                  <w:divsChild>
                                    <w:div w:id="1580215446">
                                      <w:marLeft w:val="0"/>
                                      <w:marRight w:val="0"/>
                                      <w:marTop w:val="0"/>
                                      <w:marBottom w:val="0"/>
                                      <w:divBdr>
                                        <w:top w:val="none" w:sz="0" w:space="0" w:color="auto"/>
                                        <w:left w:val="none" w:sz="0" w:space="0" w:color="auto"/>
                                        <w:bottom w:val="none" w:sz="0" w:space="0" w:color="auto"/>
                                        <w:right w:val="none" w:sz="0" w:space="0" w:color="auto"/>
                                      </w:divBdr>
                                      <w:divsChild>
                                        <w:div w:id="6417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200042">
                          <w:marLeft w:val="0"/>
                          <w:marRight w:val="0"/>
                          <w:marTop w:val="240"/>
                          <w:marBottom w:val="0"/>
                          <w:divBdr>
                            <w:top w:val="none" w:sz="0" w:space="0" w:color="auto"/>
                            <w:left w:val="none" w:sz="0" w:space="0" w:color="auto"/>
                            <w:bottom w:val="none" w:sz="0" w:space="0" w:color="auto"/>
                            <w:right w:val="none" w:sz="0" w:space="0" w:color="auto"/>
                          </w:divBdr>
                          <w:divsChild>
                            <w:div w:id="166360558">
                              <w:marLeft w:val="0"/>
                              <w:marRight w:val="0"/>
                              <w:marTop w:val="0"/>
                              <w:marBottom w:val="0"/>
                              <w:divBdr>
                                <w:top w:val="none" w:sz="0" w:space="0" w:color="auto"/>
                                <w:left w:val="none" w:sz="0" w:space="0" w:color="auto"/>
                                <w:bottom w:val="none" w:sz="0" w:space="0" w:color="auto"/>
                                <w:right w:val="none" w:sz="0" w:space="0" w:color="auto"/>
                              </w:divBdr>
                              <w:divsChild>
                                <w:div w:id="1525941345">
                                  <w:marLeft w:val="0"/>
                                  <w:marRight w:val="0"/>
                                  <w:marTop w:val="0"/>
                                  <w:marBottom w:val="0"/>
                                  <w:divBdr>
                                    <w:top w:val="none" w:sz="0" w:space="0" w:color="auto"/>
                                    <w:left w:val="none" w:sz="0" w:space="0" w:color="auto"/>
                                    <w:bottom w:val="none" w:sz="0" w:space="0" w:color="auto"/>
                                    <w:right w:val="none" w:sz="0" w:space="0" w:color="auto"/>
                                  </w:divBdr>
                                  <w:divsChild>
                                    <w:div w:id="595557461">
                                      <w:marLeft w:val="0"/>
                                      <w:marRight w:val="0"/>
                                      <w:marTop w:val="0"/>
                                      <w:marBottom w:val="0"/>
                                      <w:divBdr>
                                        <w:top w:val="none" w:sz="0" w:space="0" w:color="auto"/>
                                        <w:left w:val="none" w:sz="0" w:space="0" w:color="auto"/>
                                        <w:bottom w:val="none" w:sz="0" w:space="0" w:color="auto"/>
                                        <w:right w:val="none" w:sz="0" w:space="0" w:color="auto"/>
                                      </w:divBdr>
                                    </w:div>
                                    <w:div w:id="1832215044">
                                      <w:marLeft w:val="0"/>
                                      <w:marRight w:val="0"/>
                                      <w:marTop w:val="0"/>
                                      <w:marBottom w:val="0"/>
                                      <w:divBdr>
                                        <w:top w:val="none" w:sz="0" w:space="0" w:color="auto"/>
                                        <w:left w:val="none" w:sz="0" w:space="0" w:color="auto"/>
                                        <w:bottom w:val="none" w:sz="0" w:space="0" w:color="auto"/>
                                        <w:right w:val="none" w:sz="0" w:space="0" w:color="auto"/>
                                      </w:divBdr>
                                      <w:divsChild>
                                        <w:div w:id="1987590694">
                                          <w:marLeft w:val="0"/>
                                          <w:marRight w:val="0"/>
                                          <w:marTop w:val="0"/>
                                          <w:marBottom w:val="0"/>
                                          <w:divBdr>
                                            <w:top w:val="none" w:sz="0" w:space="0" w:color="auto"/>
                                            <w:left w:val="none" w:sz="0" w:space="0" w:color="auto"/>
                                            <w:bottom w:val="none" w:sz="0" w:space="0" w:color="auto"/>
                                            <w:right w:val="none" w:sz="0" w:space="0" w:color="auto"/>
                                          </w:divBdr>
                                          <w:divsChild>
                                            <w:div w:id="842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435462">
          <w:marLeft w:val="0"/>
          <w:marRight w:val="0"/>
          <w:marTop w:val="990"/>
          <w:marBottom w:val="720"/>
          <w:divBdr>
            <w:top w:val="none" w:sz="0" w:space="0" w:color="auto"/>
            <w:left w:val="none" w:sz="0" w:space="0" w:color="auto"/>
            <w:bottom w:val="none" w:sz="0" w:space="0" w:color="auto"/>
            <w:right w:val="none" w:sz="0" w:space="0" w:color="auto"/>
          </w:divBdr>
          <w:divsChild>
            <w:div w:id="393358188">
              <w:marLeft w:val="0"/>
              <w:marRight w:val="0"/>
              <w:marTop w:val="0"/>
              <w:marBottom w:val="0"/>
              <w:divBdr>
                <w:top w:val="none" w:sz="0" w:space="0" w:color="auto"/>
                <w:left w:val="none" w:sz="0" w:space="0" w:color="auto"/>
                <w:bottom w:val="none" w:sz="0" w:space="0" w:color="auto"/>
                <w:right w:val="none" w:sz="0" w:space="0" w:color="auto"/>
              </w:divBdr>
              <w:divsChild>
                <w:div w:id="1871601337">
                  <w:marLeft w:val="0"/>
                  <w:marRight w:val="0"/>
                  <w:marTop w:val="0"/>
                  <w:marBottom w:val="0"/>
                  <w:divBdr>
                    <w:top w:val="none" w:sz="0" w:space="0" w:color="auto"/>
                    <w:left w:val="none" w:sz="0" w:space="0" w:color="auto"/>
                    <w:bottom w:val="none" w:sz="0" w:space="0" w:color="auto"/>
                    <w:right w:val="none" w:sz="0" w:space="0" w:color="auto"/>
                  </w:divBdr>
                </w:div>
                <w:div w:id="129520998">
                  <w:marLeft w:val="0"/>
                  <w:marRight w:val="0"/>
                  <w:marTop w:val="0"/>
                  <w:marBottom w:val="0"/>
                  <w:divBdr>
                    <w:top w:val="none" w:sz="0" w:space="0" w:color="auto"/>
                    <w:left w:val="none" w:sz="0" w:space="0" w:color="auto"/>
                    <w:bottom w:val="none" w:sz="0" w:space="0" w:color="auto"/>
                    <w:right w:val="none" w:sz="0" w:space="0" w:color="auto"/>
                  </w:divBdr>
                  <w:divsChild>
                    <w:div w:id="1444886128">
                      <w:marLeft w:val="0"/>
                      <w:marRight w:val="0"/>
                      <w:marTop w:val="0"/>
                      <w:marBottom w:val="0"/>
                      <w:divBdr>
                        <w:top w:val="none" w:sz="0" w:space="0" w:color="auto"/>
                        <w:left w:val="none" w:sz="0" w:space="0" w:color="auto"/>
                        <w:bottom w:val="none" w:sz="0" w:space="0" w:color="auto"/>
                        <w:right w:val="none" w:sz="0" w:space="0" w:color="auto"/>
                      </w:divBdr>
                      <w:divsChild>
                        <w:div w:id="1658222482">
                          <w:marLeft w:val="0"/>
                          <w:marRight w:val="0"/>
                          <w:marTop w:val="0"/>
                          <w:marBottom w:val="0"/>
                          <w:divBdr>
                            <w:top w:val="none" w:sz="0" w:space="0" w:color="auto"/>
                            <w:left w:val="none" w:sz="0" w:space="0" w:color="auto"/>
                            <w:bottom w:val="none" w:sz="0" w:space="0" w:color="auto"/>
                            <w:right w:val="none" w:sz="0" w:space="0" w:color="auto"/>
                          </w:divBdr>
                          <w:divsChild>
                            <w:div w:id="33622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666471">
                  <w:marLeft w:val="0"/>
                  <w:marRight w:val="0"/>
                  <w:marTop w:val="0"/>
                  <w:marBottom w:val="0"/>
                  <w:divBdr>
                    <w:top w:val="none" w:sz="0" w:space="0" w:color="auto"/>
                    <w:left w:val="none" w:sz="0" w:space="0" w:color="auto"/>
                    <w:bottom w:val="none" w:sz="0" w:space="0" w:color="auto"/>
                    <w:right w:val="none" w:sz="0" w:space="0" w:color="auto"/>
                  </w:divBdr>
                  <w:divsChild>
                    <w:div w:id="11314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21089">
              <w:marLeft w:val="0"/>
              <w:marRight w:val="0"/>
              <w:marTop w:val="195"/>
              <w:marBottom w:val="0"/>
              <w:divBdr>
                <w:top w:val="none" w:sz="0" w:space="0" w:color="auto"/>
                <w:left w:val="none" w:sz="0" w:space="0" w:color="auto"/>
                <w:bottom w:val="none" w:sz="0" w:space="0" w:color="auto"/>
                <w:right w:val="none" w:sz="0" w:space="0" w:color="auto"/>
              </w:divBdr>
              <w:divsChild>
                <w:div w:id="1562400769">
                  <w:marLeft w:val="0"/>
                  <w:marRight w:val="0"/>
                  <w:marTop w:val="0"/>
                  <w:marBottom w:val="0"/>
                  <w:divBdr>
                    <w:top w:val="none" w:sz="0" w:space="0" w:color="auto"/>
                    <w:left w:val="none" w:sz="0" w:space="0" w:color="auto"/>
                    <w:bottom w:val="none" w:sz="0" w:space="0" w:color="auto"/>
                    <w:right w:val="none" w:sz="0" w:space="0" w:color="auto"/>
                  </w:divBdr>
                  <w:divsChild>
                    <w:div w:id="1433547752">
                      <w:marLeft w:val="0"/>
                      <w:marRight w:val="0"/>
                      <w:marTop w:val="0"/>
                      <w:marBottom w:val="0"/>
                      <w:divBdr>
                        <w:top w:val="none" w:sz="0" w:space="0" w:color="auto"/>
                        <w:left w:val="none" w:sz="0" w:space="0" w:color="auto"/>
                        <w:bottom w:val="none" w:sz="0" w:space="0" w:color="auto"/>
                        <w:right w:val="none" w:sz="0" w:space="0" w:color="auto"/>
                      </w:divBdr>
                      <w:divsChild>
                        <w:div w:id="934679339">
                          <w:marLeft w:val="0"/>
                          <w:marRight w:val="0"/>
                          <w:marTop w:val="0"/>
                          <w:marBottom w:val="0"/>
                          <w:divBdr>
                            <w:top w:val="none" w:sz="0" w:space="0" w:color="auto"/>
                            <w:left w:val="none" w:sz="0" w:space="0" w:color="auto"/>
                            <w:bottom w:val="none" w:sz="0" w:space="0" w:color="auto"/>
                            <w:right w:val="none" w:sz="0" w:space="0" w:color="auto"/>
                          </w:divBdr>
                          <w:divsChild>
                            <w:div w:id="20861869">
                              <w:marLeft w:val="0"/>
                              <w:marRight w:val="0"/>
                              <w:marTop w:val="0"/>
                              <w:marBottom w:val="0"/>
                              <w:divBdr>
                                <w:top w:val="none" w:sz="0" w:space="0" w:color="auto"/>
                                <w:left w:val="none" w:sz="0" w:space="0" w:color="auto"/>
                                <w:bottom w:val="none" w:sz="0" w:space="0" w:color="auto"/>
                                <w:right w:val="none" w:sz="0" w:space="0" w:color="auto"/>
                              </w:divBdr>
                              <w:divsChild>
                                <w:div w:id="1999184335">
                                  <w:marLeft w:val="0"/>
                                  <w:marRight w:val="0"/>
                                  <w:marTop w:val="0"/>
                                  <w:marBottom w:val="0"/>
                                  <w:divBdr>
                                    <w:top w:val="none" w:sz="0" w:space="0" w:color="auto"/>
                                    <w:left w:val="none" w:sz="0" w:space="0" w:color="auto"/>
                                    <w:bottom w:val="none" w:sz="0" w:space="0" w:color="auto"/>
                                    <w:right w:val="none" w:sz="0" w:space="0" w:color="auto"/>
                                  </w:divBdr>
                                  <w:divsChild>
                                    <w:div w:id="3637033">
                                      <w:marLeft w:val="0"/>
                                      <w:marRight w:val="0"/>
                                      <w:marTop w:val="0"/>
                                      <w:marBottom w:val="0"/>
                                      <w:divBdr>
                                        <w:top w:val="none" w:sz="0" w:space="0" w:color="auto"/>
                                        <w:left w:val="none" w:sz="0" w:space="0" w:color="auto"/>
                                        <w:bottom w:val="none" w:sz="0" w:space="0" w:color="auto"/>
                                        <w:right w:val="none" w:sz="0" w:space="0" w:color="auto"/>
                                      </w:divBdr>
                                      <w:divsChild>
                                        <w:div w:id="148774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325917">
                          <w:marLeft w:val="0"/>
                          <w:marRight w:val="0"/>
                          <w:marTop w:val="0"/>
                          <w:marBottom w:val="0"/>
                          <w:divBdr>
                            <w:top w:val="none" w:sz="0" w:space="0" w:color="auto"/>
                            <w:left w:val="none" w:sz="0" w:space="0" w:color="auto"/>
                            <w:bottom w:val="none" w:sz="0" w:space="0" w:color="auto"/>
                            <w:right w:val="none" w:sz="0" w:space="0" w:color="auto"/>
                          </w:divBdr>
                          <w:divsChild>
                            <w:div w:id="172569859">
                              <w:marLeft w:val="0"/>
                              <w:marRight w:val="0"/>
                              <w:marTop w:val="0"/>
                              <w:marBottom w:val="0"/>
                              <w:divBdr>
                                <w:top w:val="none" w:sz="0" w:space="0" w:color="auto"/>
                                <w:left w:val="none" w:sz="0" w:space="0" w:color="auto"/>
                                <w:bottom w:val="none" w:sz="0" w:space="0" w:color="auto"/>
                                <w:right w:val="none" w:sz="0" w:space="0" w:color="auto"/>
                              </w:divBdr>
                              <w:divsChild>
                                <w:div w:id="1631521052">
                                  <w:marLeft w:val="0"/>
                                  <w:marRight w:val="0"/>
                                  <w:marTop w:val="0"/>
                                  <w:marBottom w:val="0"/>
                                  <w:divBdr>
                                    <w:top w:val="none" w:sz="0" w:space="0" w:color="auto"/>
                                    <w:left w:val="none" w:sz="0" w:space="0" w:color="auto"/>
                                    <w:bottom w:val="none" w:sz="0" w:space="0" w:color="auto"/>
                                    <w:right w:val="none" w:sz="0" w:space="0" w:color="auto"/>
                                  </w:divBdr>
                                  <w:divsChild>
                                    <w:div w:id="1572153136">
                                      <w:marLeft w:val="0"/>
                                      <w:marRight w:val="0"/>
                                      <w:marTop w:val="0"/>
                                      <w:marBottom w:val="0"/>
                                      <w:divBdr>
                                        <w:top w:val="none" w:sz="0" w:space="0" w:color="auto"/>
                                        <w:left w:val="none" w:sz="0" w:space="0" w:color="auto"/>
                                        <w:bottom w:val="none" w:sz="0" w:space="0" w:color="auto"/>
                                        <w:right w:val="none" w:sz="0" w:space="0" w:color="auto"/>
                                      </w:divBdr>
                                      <w:divsChild>
                                        <w:div w:id="19970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999739">
                          <w:marLeft w:val="0"/>
                          <w:marRight w:val="0"/>
                          <w:marTop w:val="0"/>
                          <w:marBottom w:val="0"/>
                          <w:divBdr>
                            <w:top w:val="none" w:sz="0" w:space="0" w:color="auto"/>
                            <w:left w:val="none" w:sz="0" w:space="0" w:color="auto"/>
                            <w:bottom w:val="none" w:sz="0" w:space="0" w:color="auto"/>
                            <w:right w:val="none" w:sz="0" w:space="0" w:color="auto"/>
                          </w:divBdr>
                          <w:divsChild>
                            <w:div w:id="1952545510">
                              <w:marLeft w:val="0"/>
                              <w:marRight w:val="0"/>
                              <w:marTop w:val="0"/>
                              <w:marBottom w:val="0"/>
                              <w:divBdr>
                                <w:top w:val="none" w:sz="0" w:space="0" w:color="auto"/>
                                <w:left w:val="none" w:sz="0" w:space="0" w:color="auto"/>
                                <w:bottom w:val="none" w:sz="0" w:space="0" w:color="auto"/>
                                <w:right w:val="none" w:sz="0" w:space="0" w:color="auto"/>
                              </w:divBdr>
                              <w:divsChild>
                                <w:div w:id="900362765">
                                  <w:marLeft w:val="0"/>
                                  <w:marRight w:val="0"/>
                                  <w:marTop w:val="0"/>
                                  <w:marBottom w:val="0"/>
                                  <w:divBdr>
                                    <w:top w:val="none" w:sz="0" w:space="0" w:color="auto"/>
                                    <w:left w:val="none" w:sz="0" w:space="0" w:color="auto"/>
                                    <w:bottom w:val="none" w:sz="0" w:space="0" w:color="auto"/>
                                    <w:right w:val="none" w:sz="0" w:space="0" w:color="auto"/>
                                  </w:divBdr>
                                  <w:divsChild>
                                    <w:div w:id="1056006799">
                                      <w:marLeft w:val="0"/>
                                      <w:marRight w:val="0"/>
                                      <w:marTop w:val="0"/>
                                      <w:marBottom w:val="0"/>
                                      <w:divBdr>
                                        <w:top w:val="none" w:sz="0" w:space="0" w:color="auto"/>
                                        <w:left w:val="none" w:sz="0" w:space="0" w:color="auto"/>
                                        <w:bottom w:val="none" w:sz="0" w:space="0" w:color="auto"/>
                                        <w:right w:val="none" w:sz="0" w:space="0" w:color="auto"/>
                                      </w:divBdr>
                                      <w:divsChild>
                                        <w:div w:id="116735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38932">
                          <w:marLeft w:val="0"/>
                          <w:marRight w:val="0"/>
                          <w:marTop w:val="0"/>
                          <w:marBottom w:val="0"/>
                          <w:divBdr>
                            <w:top w:val="none" w:sz="0" w:space="0" w:color="auto"/>
                            <w:left w:val="none" w:sz="0" w:space="0" w:color="auto"/>
                            <w:bottom w:val="none" w:sz="0" w:space="0" w:color="auto"/>
                            <w:right w:val="none" w:sz="0" w:space="0" w:color="auto"/>
                          </w:divBdr>
                          <w:divsChild>
                            <w:div w:id="1791392292">
                              <w:marLeft w:val="0"/>
                              <w:marRight w:val="0"/>
                              <w:marTop w:val="0"/>
                              <w:marBottom w:val="0"/>
                              <w:divBdr>
                                <w:top w:val="none" w:sz="0" w:space="0" w:color="auto"/>
                                <w:left w:val="none" w:sz="0" w:space="0" w:color="auto"/>
                                <w:bottom w:val="none" w:sz="0" w:space="0" w:color="auto"/>
                                <w:right w:val="none" w:sz="0" w:space="0" w:color="auto"/>
                              </w:divBdr>
                              <w:divsChild>
                                <w:div w:id="2120680167">
                                  <w:marLeft w:val="0"/>
                                  <w:marRight w:val="0"/>
                                  <w:marTop w:val="0"/>
                                  <w:marBottom w:val="0"/>
                                  <w:divBdr>
                                    <w:top w:val="none" w:sz="0" w:space="0" w:color="auto"/>
                                    <w:left w:val="none" w:sz="0" w:space="0" w:color="auto"/>
                                    <w:bottom w:val="none" w:sz="0" w:space="0" w:color="auto"/>
                                    <w:right w:val="none" w:sz="0" w:space="0" w:color="auto"/>
                                  </w:divBdr>
                                  <w:divsChild>
                                    <w:div w:id="2013750823">
                                      <w:marLeft w:val="0"/>
                                      <w:marRight w:val="0"/>
                                      <w:marTop w:val="0"/>
                                      <w:marBottom w:val="0"/>
                                      <w:divBdr>
                                        <w:top w:val="none" w:sz="0" w:space="0" w:color="auto"/>
                                        <w:left w:val="none" w:sz="0" w:space="0" w:color="auto"/>
                                        <w:bottom w:val="none" w:sz="0" w:space="0" w:color="auto"/>
                                        <w:right w:val="none" w:sz="0" w:space="0" w:color="auto"/>
                                      </w:divBdr>
                                      <w:divsChild>
                                        <w:div w:id="178842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023740">
                          <w:marLeft w:val="0"/>
                          <w:marRight w:val="0"/>
                          <w:marTop w:val="240"/>
                          <w:marBottom w:val="0"/>
                          <w:divBdr>
                            <w:top w:val="none" w:sz="0" w:space="0" w:color="auto"/>
                            <w:left w:val="none" w:sz="0" w:space="0" w:color="auto"/>
                            <w:bottom w:val="none" w:sz="0" w:space="0" w:color="auto"/>
                            <w:right w:val="none" w:sz="0" w:space="0" w:color="auto"/>
                          </w:divBdr>
                          <w:divsChild>
                            <w:div w:id="588462867">
                              <w:marLeft w:val="0"/>
                              <w:marRight w:val="0"/>
                              <w:marTop w:val="0"/>
                              <w:marBottom w:val="0"/>
                              <w:divBdr>
                                <w:top w:val="none" w:sz="0" w:space="0" w:color="auto"/>
                                <w:left w:val="none" w:sz="0" w:space="0" w:color="auto"/>
                                <w:bottom w:val="none" w:sz="0" w:space="0" w:color="auto"/>
                                <w:right w:val="none" w:sz="0" w:space="0" w:color="auto"/>
                              </w:divBdr>
                              <w:divsChild>
                                <w:div w:id="62678097">
                                  <w:marLeft w:val="0"/>
                                  <w:marRight w:val="0"/>
                                  <w:marTop w:val="0"/>
                                  <w:marBottom w:val="0"/>
                                  <w:divBdr>
                                    <w:top w:val="none" w:sz="0" w:space="0" w:color="auto"/>
                                    <w:left w:val="none" w:sz="0" w:space="0" w:color="auto"/>
                                    <w:bottom w:val="none" w:sz="0" w:space="0" w:color="auto"/>
                                    <w:right w:val="none" w:sz="0" w:space="0" w:color="auto"/>
                                  </w:divBdr>
                                  <w:divsChild>
                                    <w:div w:id="32079229">
                                      <w:marLeft w:val="0"/>
                                      <w:marRight w:val="0"/>
                                      <w:marTop w:val="0"/>
                                      <w:marBottom w:val="0"/>
                                      <w:divBdr>
                                        <w:top w:val="none" w:sz="0" w:space="0" w:color="auto"/>
                                        <w:left w:val="none" w:sz="0" w:space="0" w:color="auto"/>
                                        <w:bottom w:val="none" w:sz="0" w:space="0" w:color="auto"/>
                                        <w:right w:val="none" w:sz="0" w:space="0" w:color="auto"/>
                                      </w:divBdr>
                                    </w:div>
                                    <w:div w:id="1864393962">
                                      <w:marLeft w:val="0"/>
                                      <w:marRight w:val="0"/>
                                      <w:marTop w:val="0"/>
                                      <w:marBottom w:val="0"/>
                                      <w:divBdr>
                                        <w:top w:val="none" w:sz="0" w:space="0" w:color="auto"/>
                                        <w:left w:val="none" w:sz="0" w:space="0" w:color="auto"/>
                                        <w:bottom w:val="none" w:sz="0" w:space="0" w:color="auto"/>
                                        <w:right w:val="none" w:sz="0" w:space="0" w:color="auto"/>
                                      </w:divBdr>
                                      <w:divsChild>
                                        <w:div w:id="1455444447">
                                          <w:marLeft w:val="0"/>
                                          <w:marRight w:val="0"/>
                                          <w:marTop w:val="0"/>
                                          <w:marBottom w:val="0"/>
                                          <w:divBdr>
                                            <w:top w:val="none" w:sz="0" w:space="0" w:color="auto"/>
                                            <w:left w:val="none" w:sz="0" w:space="0" w:color="auto"/>
                                            <w:bottom w:val="none" w:sz="0" w:space="0" w:color="auto"/>
                                            <w:right w:val="none" w:sz="0" w:space="0" w:color="auto"/>
                                          </w:divBdr>
                                          <w:divsChild>
                                            <w:div w:id="123432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9037957">
      <w:bodyDiv w:val="1"/>
      <w:marLeft w:val="0"/>
      <w:marRight w:val="0"/>
      <w:marTop w:val="0"/>
      <w:marBottom w:val="0"/>
      <w:divBdr>
        <w:top w:val="none" w:sz="0" w:space="0" w:color="auto"/>
        <w:left w:val="none" w:sz="0" w:space="0" w:color="auto"/>
        <w:bottom w:val="none" w:sz="0" w:space="0" w:color="auto"/>
        <w:right w:val="none" w:sz="0" w:space="0" w:color="auto"/>
      </w:divBdr>
    </w:div>
    <w:div w:id="1105416644">
      <w:bodyDiv w:val="1"/>
      <w:marLeft w:val="0"/>
      <w:marRight w:val="0"/>
      <w:marTop w:val="0"/>
      <w:marBottom w:val="0"/>
      <w:divBdr>
        <w:top w:val="none" w:sz="0" w:space="0" w:color="auto"/>
        <w:left w:val="none" w:sz="0" w:space="0" w:color="auto"/>
        <w:bottom w:val="none" w:sz="0" w:space="0" w:color="auto"/>
        <w:right w:val="none" w:sz="0" w:space="0" w:color="auto"/>
      </w:divBdr>
    </w:div>
    <w:div w:id="1118452702">
      <w:bodyDiv w:val="1"/>
      <w:marLeft w:val="0"/>
      <w:marRight w:val="0"/>
      <w:marTop w:val="0"/>
      <w:marBottom w:val="0"/>
      <w:divBdr>
        <w:top w:val="none" w:sz="0" w:space="0" w:color="auto"/>
        <w:left w:val="none" w:sz="0" w:space="0" w:color="auto"/>
        <w:bottom w:val="none" w:sz="0" w:space="0" w:color="auto"/>
        <w:right w:val="none" w:sz="0" w:space="0" w:color="auto"/>
      </w:divBdr>
      <w:divsChild>
        <w:div w:id="190262667">
          <w:marLeft w:val="0"/>
          <w:marRight w:val="0"/>
          <w:marTop w:val="0"/>
          <w:marBottom w:val="0"/>
          <w:divBdr>
            <w:top w:val="none" w:sz="0" w:space="0" w:color="auto"/>
            <w:left w:val="none" w:sz="0" w:space="0" w:color="auto"/>
            <w:bottom w:val="none" w:sz="0" w:space="0" w:color="auto"/>
            <w:right w:val="none" w:sz="0" w:space="0" w:color="auto"/>
          </w:divBdr>
        </w:div>
        <w:div w:id="1092556042">
          <w:marLeft w:val="0"/>
          <w:marRight w:val="0"/>
          <w:marTop w:val="0"/>
          <w:marBottom w:val="0"/>
          <w:divBdr>
            <w:top w:val="none" w:sz="0" w:space="0" w:color="auto"/>
            <w:left w:val="none" w:sz="0" w:space="0" w:color="auto"/>
            <w:bottom w:val="none" w:sz="0" w:space="0" w:color="auto"/>
            <w:right w:val="none" w:sz="0" w:space="0" w:color="auto"/>
          </w:divBdr>
        </w:div>
        <w:div w:id="903368865">
          <w:marLeft w:val="0"/>
          <w:marRight w:val="0"/>
          <w:marTop w:val="0"/>
          <w:marBottom w:val="0"/>
          <w:divBdr>
            <w:top w:val="none" w:sz="0" w:space="0" w:color="auto"/>
            <w:left w:val="none" w:sz="0" w:space="0" w:color="auto"/>
            <w:bottom w:val="none" w:sz="0" w:space="0" w:color="auto"/>
            <w:right w:val="none" w:sz="0" w:space="0" w:color="auto"/>
          </w:divBdr>
        </w:div>
        <w:div w:id="1496457875">
          <w:marLeft w:val="0"/>
          <w:marRight w:val="0"/>
          <w:marTop w:val="0"/>
          <w:marBottom w:val="0"/>
          <w:divBdr>
            <w:top w:val="none" w:sz="0" w:space="0" w:color="auto"/>
            <w:left w:val="none" w:sz="0" w:space="0" w:color="auto"/>
            <w:bottom w:val="none" w:sz="0" w:space="0" w:color="auto"/>
            <w:right w:val="none" w:sz="0" w:space="0" w:color="auto"/>
          </w:divBdr>
        </w:div>
        <w:div w:id="1639140028">
          <w:marLeft w:val="0"/>
          <w:marRight w:val="0"/>
          <w:marTop w:val="0"/>
          <w:marBottom w:val="0"/>
          <w:divBdr>
            <w:top w:val="none" w:sz="0" w:space="0" w:color="auto"/>
            <w:left w:val="none" w:sz="0" w:space="0" w:color="auto"/>
            <w:bottom w:val="none" w:sz="0" w:space="0" w:color="auto"/>
            <w:right w:val="none" w:sz="0" w:space="0" w:color="auto"/>
          </w:divBdr>
        </w:div>
        <w:div w:id="954671646">
          <w:marLeft w:val="0"/>
          <w:marRight w:val="0"/>
          <w:marTop w:val="0"/>
          <w:marBottom w:val="0"/>
          <w:divBdr>
            <w:top w:val="none" w:sz="0" w:space="0" w:color="auto"/>
            <w:left w:val="none" w:sz="0" w:space="0" w:color="auto"/>
            <w:bottom w:val="none" w:sz="0" w:space="0" w:color="auto"/>
            <w:right w:val="none" w:sz="0" w:space="0" w:color="auto"/>
          </w:divBdr>
        </w:div>
        <w:div w:id="1657607285">
          <w:marLeft w:val="0"/>
          <w:marRight w:val="0"/>
          <w:marTop w:val="0"/>
          <w:marBottom w:val="0"/>
          <w:divBdr>
            <w:top w:val="none" w:sz="0" w:space="0" w:color="auto"/>
            <w:left w:val="none" w:sz="0" w:space="0" w:color="auto"/>
            <w:bottom w:val="none" w:sz="0" w:space="0" w:color="auto"/>
            <w:right w:val="none" w:sz="0" w:space="0" w:color="auto"/>
          </w:divBdr>
        </w:div>
        <w:div w:id="1322660342">
          <w:marLeft w:val="0"/>
          <w:marRight w:val="0"/>
          <w:marTop w:val="0"/>
          <w:marBottom w:val="0"/>
          <w:divBdr>
            <w:top w:val="none" w:sz="0" w:space="0" w:color="auto"/>
            <w:left w:val="none" w:sz="0" w:space="0" w:color="auto"/>
            <w:bottom w:val="none" w:sz="0" w:space="0" w:color="auto"/>
            <w:right w:val="none" w:sz="0" w:space="0" w:color="auto"/>
          </w:divBdr>
        </w:div>
        <w:div w:id="980618692">
          <w:marLeft w:val="0"/>
          <w:marRight w:val="0"/>
          <w:marTop w:val="0"/>
          <w:marBottom w:val="0"/>
          <w:divBdr>
            <w:top w:val="none" w:sz="0" w:space="0" w:color="auto"/>
            <w:left w:val="none" w:sz="0" w:space="0" w:color="auto"/>
            <w:bottom w:val="none" w:sz="0" w:space="0" w:color="auto"/>
            <w:right w:val="none" w:sz="0" w:space="0" w:color="auto"/>
          </w:divBdr>
        </w:div>
        <w:div w:id="487209657">
          <w:marLeft w:val="0"/>
          <w:marRight w:val="0"/>
          <w:marTop w:val="0"/>
          <w:marBottom w:val="0"/>
          <w:divBdr>
            <w:top w:val="none" w:sz="0" w:space="0" w:color="auto"/>
            <w:left w:val="none" w:sz="0" w:space="0" w:color="auto"/>
            <w:bottom w:val="none" w:sz="0" w:space="0" w:color="auto"/>
            <w:right w:val="none" w:sz="0" w:space="0" w:color="auto"/>
          </w:divBdr>
        </w:div>
        <w:div w:id="1674800187">
          <w:marLeft w:val="0"/>
          <w:marRight w:val="0"/>
          <w:marTop w:val="0"/>
          <w:marBottom w:val="0"/>
          <w:divBdr>
            <w:top w:val="none" w:sz="0" w:space="0" w:color="auto"/>
            <w:left w:val="none" w:sz="0" w:space="0" w:color="auto"/>
            <w:bottom w:val="none" w:sz="0" w:space="0" w:color="auto"/>
            <w:right w:val="none" w:sz="0" w:space="0" w:color="auto"/>
          </w:divBdr>
        </w:div>
        <w:div w:id="1169053517">
          <w:marLeft w:val="0"/>
          <w:marRight w:val="0"/>
          <w:marTop w:val="0"/>
          <w:marBottom w:val="0"/>
          <w:divBdr>
            <w:top w:val="none" w:sz="0" w:space="0" w:color="auto"/>
            <w:left w:val="none" w:sz="0" w:space="0" w:color="auto"/>
            <w:bottom w:val="none" w:sz="0" w:space="0" w:color="auto"/>
            <w:right w:val="none" w:sz="0" w:space="0" w:color="auto"/>
          </w:divBdr>
        </w:div>
        <w:div w:id="878905659">
          <w:marLeft w:val="0"/>
          <w:marRight w:val="0"/>
          <w:marTop w:val="0"/>
          <w:marBottom w:val="0"/>
          <w:divBdr>
            <w:top w:val="none" w:sz="0" w:space="0" w:color="auto"/>
            <w:left w:val="none" w:sz="0" w:space="0" w:color="auto"/>
            <w:bottom w:val="none" w:sz="0" w:space="0" w:color="auto"/>
            <w:right w:val="none" w:sz="0" w:space="0" w:color="auto"/>
          </w:divBdr>
        </w:div>
        <w:div w:id="691954309">
          <w:marLeft w:val="0"/>
          <w:marRight w:val="0"/>
          <w:marTop w:val="0"/>
          <w:marBottom w:val="0"/>
          <w:divBdr>
            <w:top w:val="none" w:sz="0" w:space="0" w:color="auto"/>
            <w:left w:val="none" w:sz="0" w:space="0" w:color="auto"/>
            <w:bottom w:val="none" w:sz="0" w:space="0" w:color="auto"/>
            <w:right w:val="none" w:sz="0" w:space="0" w:color="auto"/>
          </w:divBdr>
        </w:div>
        <w:div w:id="522210869">
          <w:marLeft w:val="0"/>
          <w:marRight w:val="0"/>
          <w:marTop w:val="0"/>
          <w:marBottom w:val="0"/>
          <w:divBdr>
            <w:top w:val="none" w:sz="0" w:space="0" w:color="auto"/>
            <w:left w:val="none" w:sz="0" w:space="0" w:color="auto"/>
            <w:bottom w:val="none" w:sz="0" w:space="0" w:color="auto"/>
            <w:right w:val="none" w:sz="0" w:space="0" w:color="auto"/>
          </w:divBdr>
        </w:div>
        <w:div w:id="1987200519">
          <w:marLeft w:val="0"/>
          <w:marRight w:val="0"/>
          <w:marTop w:val="0"/>
          <w:marBottom w:val="0"/>
          <w:divBdr>
            <w:top w:val="none" w:sz="0" w:space="0" w:color="auto"/>
            <w:left w:val="none" w:sz="0" w:space="0" w:color="auto"/>
            <w:bottom w:val="none" w:sz="0" w:space="0" w:color="auto"/>
            <w:right w:val="none" w:sz="0" w:space="0" w:color="auto"/>
          </w:divBdr>
        </w:div>
        <w:div w:id="205411290">
          <w:marLeft w:val="0"/>
          <w:marRight w:val="0"/>
          <w:marTop w:val="0"/>
          <w:marBottom w:val="0"/>
          <w:divBdr>
            <w:top w:val="none" w:sz="0" w:space="0" w:color="auto"/>
            <w:left w:val="none" w:sz="0" w:space="0" w:color="auto"/>
            <w:bottom w:val="none" w:sz="0" w:space="0" w:color="auto"/>
            <w:right w:val="none" w:sz="0" w:space="0" w:color="auto"/>
          </w:divBdr>
        </w:div>
        <w:div w:id="2040887772">
          <w:marLeft w:val="0"/>
          <w:marRight w:val="0"/>
          <w:marTop w:val="0"/>
          <w:marBottom w:val="0"/>
          <w:divBdr>
            <w:top w:val="none" w:sz="0" w:space="0" w:color="auto"/>
            <w:left w:val="none" w:sz="0" w:space="0" w:color="auto"/>
            <w:bottom w:val="none" w:sz="0" w:space="0" w:color="auto"/>
            <w:right w:val="none" w:sz="0" w:space="0" w:color="auto"/>
          </w:divBdr>
        </w:div>
        <w:div w:id="391270689">
          <w:marLeft w:val="0"/>
          <w:marRight w:val="0"/>
          <w:marTop w:val="0"/>
          <w:marBottom w:val="0"/>
          <w:divBdr>
            <w:top w:val="none" w:sz="0" w:space="0" w:color="auto"/>
            <w:left w:val="none" w:sz="0" w:space="0" w:color="auto"/>
            <w:bottom w:val="none" w:sz="0" w:space="0" w:color="auto"/>
            <w:right w:val="none" w:sz="0" w:space="0" w:color="auto"/>
          </w:divBdr>
        </w:div>
        <w:div w:id="157229824">
          <w:marLeft w:val="0"/>
          <w:marRight w:val="0"/>
          <w:marTop w:val="0"/>
          <w:marBottom w:val="0"/>
          <w:divBdr>
            <w:top w:val="none" w:sz="0" w:space="0" w:color="auto"/>
            <w:left w:val="none" w:sz="0" w:space="0" w:color="auto"/>
            <w:bottom w:val="none" w:sz="0" w:space="0" w:color="auto"/>
            <w:right w:val="none" w:sz="0" w:space="0" w:color="auto"/>
          </w:divBdr>
        </w:div>
        <w:div w:id="1322856954">
          <w:marLeft w:val="0"/>
          <w:marRight w:val="0"/>
          <w:marTop w:val="0"/>
          <w:marBottom w:val="0"/>
          <w:divBdr>
            <w:top w:val="none" w:sz="0" w:space="0" w:color="auto"/>
            <w:left w:val="none" w:sz="0" w:space="0" w:color="auto"/>
            <w:bottom w:val="none" w:sz="0" w:space="0" w:color="auto"/>
            <w:right w:val="none" w:sz="0" w:space="0" w:color="auto"/>
          </w:divBdr>
        </w:div>
        <w:div w:id="1656185808">
          <w:marLeft w:val="0"/>
          <w:marRight w:val="0"/>
          <w:marTop w:val="0"/>
          <w:marBottom w:val="0"/>
          <w:divBdr>
            <w:top w:val="none" w:sz="0" w:space="0" w:color="auto"/>
            <w:left w:val="none" w:sz="0" w:space="0" w:color="auto"/>
            <w:bottom w:val="none" w:sz="0" w:space="0" w:color="auto"/>
            <w:right w:val="none" w:sz="0" w:space="0" w:color="auto"/>
          </w:divBdr>
        </w:div>
        <w:div w:id="954138653">
          <w:marLeft w:val="0"/>
          <w:marRight w:val="0"/>
          <w:marTop w:val="0"/>
          <w:marBottom w:val="0"/>
          <w:divBdr>
            <w:top w:val="none" w:sz="0" w:space="0" w:color="auto"/>
            <w:left w:val="none" w:sz="0" w:space="0" w:color="auto"/>
            <w:bottom w:val="none" w:sz="0" w:space="0" w:color="auto"/>
            <w:right w:val="none" w:sz="0" w:space="0" w:color="auto"/>
          </w:divBdr>
        </w:div>
        <w:div w:id="1819607891">
          <w:marLeft w:val="0"/>
          <w:marRight w:val="0"/>
          <w:marTop w:val="0"/>
          <w:marBottom w:val="0"/>
          <w:divBdr>
            <w:top w:val="none" w:sz="0" w:space="0" w:color="auto"/>
            <w:left w:val="none" w:sz="0" w:space="0" w:color="auto"/>
            <w:bottom w:val="none" w:sz="0" w:space="0" w:color="auto"/>
            <w:right w:val="none" w:sz="0" w:space="0" w:color="auto"/>
          </w:divBdr>
        </w:div>
        <w:div w:id="2122799335">
          <w:marLeft w:val="0"/>
          <w:marRight w:val="0"/>
          <w:marTop w:val="0"/>
          <w:marBottom w:val="0"/>
          <w:divBdr>
            <w:top w:val="none" w:sz="0" w:space="0" w:color="auto"/>
            <w:left w:val="none" w:sz="0" w:space="0" w:color="auto"/>
            <w:bottom w:val="none" w:sz="0" w:space="0" w:color="auto"/>
            <w:right w:val="none" w:sz="0" w:space="0" w:color="auto"/>
          </w:divBdr>
        </w:div>
        <w:div w:id="913053889">
          <w:marLeft w:val="0"/>
          <w:marRight w:val="0"/>
          <w:marTop w:val="0"/>
          <w:marBottom w:val="0"/>
          <w:divBdr>
            <w:top w:val="none" w:sz="0" w:space="0" w:color="auto"/>
            <w:left w:val="none" w:sz="0" w:space="0" w:color="auto"/>
            <w:bottom w:val="none" w:sz="0" w:space="0" w:color="auto"/>
            <w:right w:val="none" w:sz="0" w:space="0" w:color="auto"/>
          </w:divBdr>
        </w:div>
        <w:div w:id="1022826575">
          <w:marLeft w:val="0"/>
          <w:marRight w:val="0"/>
          <w:marTop w:val="0"/>
          <w:marBottom w:val="0"/>
          <w:divBdr>
            <w:top w:val="none" w:sz="0" w:space="0" w:color="auto"/>
            <w:left w:val="none" w:sz="0" w:space="0" w:color="auto"/>
            <w:bottom w:val="none" w:sz="0" w:space="0" w:color="auto"/>
            <w:right w:val="none" w:sz="0" w:space="0" w:color="auto"/>
          </w:divBdr>
        </w:div>
        <w:div w:id="732578858">
          <w:marLeft w:val="0"/>
          <w:marRight w:val="0"/>
          <w:marTop w:val="0"/>
          <w:marBottom w:val="0"/>
          <w:divBdr>
            <w:top w:val="none" w:sz="0" w:space="0" w:color="auto"/>
            <w:left w:val="none" w:sz="0" w:space="0" w:color="auto"/>
            <w:bottom w:val="none" w:sz="0" w:space="0" w:color="auto"/>
            <w:right w:val="none" w:sz="0" w:space="0" w:color="auto"/>
          </w:divBdr>
        </w:div>
        <w:div w:id="209268918">
          <w:marLeft w:val="0"/>
          <w:marRight w:val="0"/>
          <w:marTop w:val="0"/>
          <w:marBottom w:val="0"/>
          <w:divBdr>
            <w:top w:val="none" w:sz="0" w:space="0" w:color="auto"/>
            <w:left w:val="none" w:sz="0" w:space="0" w:color="auto"/>
            <w:bottom w:val="none" w:sz="0" w:space="0" w:color="auto"/>
            <w:right w:val="none" w:sz="0" w:space="0" w:color="auto"/>
          </w:divBdr>
        </w:div>
        <w:div w:id="1536625491">
          <w:marLeft w:val="0"/>
          <w:marRight w:val="0"/>
          <w:marTop w:val="0"/>
          <w:marBottom w:val="0"/>
          <w:divBdr>
            <w:top w:val="none" w:sz="0" w:space="0" w:color="auto"/>
            <w:left w:val="none" w:sz="0" w:space="0" w:color="auto"/>
            <w:bottom w:val="none" w:sz="0" w:space="0" w:color="auto"/>
            <w:right w:val="none" w:sz="0" w:space="0" w:color="auto"/>
          </w:divBdr>
        </w:div>
        <w:div w:id="16197872">
          <w:marLeft w:val="0"/>
          <w:marRight w:val="0"/>
          <w:marTop w:val="0"/>
          <w:marBottom w:val="0"/>
          <w:divBdr>
            <w:top w:val="none" w:sz="0" w:space="0" w:color="auto"/>
            <w:left w:val="none" w:sz="0" w:space="0" w:color="auto"/>
            <w:bottom w:val="none" w:sz="0" w:space="0" w:color="auto"/>
            <w:right w:val="none" w:sz="0" w:space="0" w:color="auto"/>
          </w:divBdr>
        </w:div>
        <w:div w:id="366103375">
          <w:marLeft w:val="0"/>
          <w:marRight w:val="0"/>
          <w:marTop w:val="0"/>
          <w:marBottom w:val="0"/>
          <w:divBdr>
            <w:top w:val="none" w:sz="0" w:space="0" w:color="auto"/>
            <w:left w:val="none" w:sz="0" w:space="0" w:color="auto"/>
            <w:bottom w:val="none" w:sz="0" w:space="0" w:color="auto"/>
            <w:right w:val="none" w:sz="0" w:space="0" w:color="auto"/>
          </w:divBdr>
        </w:div>
        <w:div w:id="962731700">
          <w:marLeft w:val="0"/>
          <w:marRight w:val="0"/>
          <w:marTop w:val="0"/>
          <w:marBottom w:val="0"/>
          <w:divBdr>
            <w:top w:val="none" w:sz="0" w:space="0" w:color="auto"/>
            <w:left w:val="none" w:sz="0" w:space="0" w:color="auto"/>
            <w:bottom w:val="none" w:sz="0" w:space="0" w:color="auto"/>
            <w:right w:val="none" w:sz="0" w:space="0" w:color="auto"/>
          </w:divBdr>
        </w:div>
        <w:div w:id="2104914634">
          <w:marLeft w:val="0"/>
          <w:marRight w:val="0"/>
          <w:marTop w:val="0"/>
          <w:marBottom w:val="0"/>
          <w:divBdr>
            <w:top w:val="none" w:sz="0" w:space="0" w:color="auto"/>
            <w:left w:val="none" w:sz="0" w:space="0" w:color="auto"/>
            <w:bottom w:val="none" w:sz="0" w:space="0" w:color="auto"/>
            <w:right w:val="none" w:sz="0" w:space="0" w:color="auto"/>
          </w:divBdr>
        </w:div>
        <w:div w:id="1760251610">
          <w:marLeft w:val="0"/>
          <w:marRight w:val="0"/>
          <w:marTop w:val="0"/>
          <w:marBottom w:val="0"/>
          <w:divBdr>
            <w:top w:val="none" w:sz="0" w:space="0" w:color="auto"/>
            <w:left w:val="none" w:sz="0" w:space="0" w:color="auto"/>
            <w:bottom w:val="none" w:sz="0" w:space="0" w:color="auto"/>
            <w:right w:val="none" w:sz="0" w:space="0" w:color="auto"/>
          </w:divBdr>
        </w:div>
        <w:div w:id="851529602">
          <w:marLeft w:val="0"/>
          <w:marRight w:val="0"/>
          <w:marTop w:val="0"/>
          <w:marBottom w:val="0"/>
          <w:divBdr>
            <w:top w:val="none" w:sz="0" w:space="0" w:color="auto"/>
            <w:left w:val="none" w:sz="0" w:space="0" w:color="auto"/>
            <w:bottom w:val="none" w:sz="0" w:space="0" w:color="auto"/>
            <w:right w:val="none" w:sz="0" w:space="0" w:color="auto"/>
          </w:divBdr>
        </w:div>
        <w:div w:id="1350136743">
          <w:marLeft w:val="0"/>
          <w:marRight w:val="0"/>
          <w:marTop w:val="0"/>
          <w:marBottom w:val="0"/>
          <w:divBdr>
            <w:top w:val="none" w:sz="0" w:space="0" w:color="auto"/>
            <w:left w:val="none" w:sz="0" w:space="0" w:color="auto"/>
            <w:bottom w:val="none" w:sz="0" w:space="0" w:color="auto"/>
            <w:right w:val="none" w:sz="0" w:space="0" w:color="auto"/>
          </w:divBdr>
        </w:div>
        <w:div w:id="2056616999">
          <w:marLeft w:val="0"/>
          <w:marRight w:val="0"/>
          <w:marTop w:val="0"/>
          <w:marBottom w:val="0"/>
          <w:divBdr>
            <w:top w:val="none" w:sz="0" w:space="0" w:color="auto"/>
            <w:left w:val="none" w:sz="0" w:space="0" w:color="auto"/>
            <w:bottom w:val="none" w:sz="0" w:space="0" w:color="auto"/>
            <w:right w:val="none" w:sz="0" w:space="0" w:color="auto"/>
          </w:divBdr>
        </w:div>
        <w:div w:id="378554537">
          <w:marLeft w:val="0"/>
          <w:marRight w:val="0"/>
          <w:marTop w:val="0"/>
          <w:marBottom w:val="0"/>
          <w:divBdr>
            <w:top w:val="none" w:sz="0" w:space="0" w:color="auto"/>
            <w:left w:val="none" w:sz="0" w:space="0" w:color="auto"/>
            <w:bottom w:val="none" w:sz="0" w:space="0" w:color="auto"/>
            <w:right w:val="none" w:sz="0" w:space="0" w:color="auto"/>
          </w:divBdr>
        </w:div>
        <w:div w:id="271740554">
          <w:marLeft w:val="0"/>
          <w:marRight w:val="0"/>
          <w:marTop w:val="0"/>
          <w:marBottom w:val="0"/>
          <w:divBdr>
            <w:top w:val="none" w:sz="0" w:space="0" w:color="auto"/>
            <w:left w:val="none" w:sz="0" w:space="0" w:color="auto"/>
            <w:bottom w:val="none" w:sz="0" w:space="0" w:color="auto"/>
            <w:right w:val="none" w:sz="0" w:space="0" w:color="auto"/>
          </w:divBdr>
        </w:div>
      </w:divsChild>
    </w:div>
    <w:div w:id="1204639078">
      <w:bodyDiv w:val="1"/>
      <w:marLeft w:val="0"/>
      <w:marRight w:val="0"/>
      <w:marTop w:val="0"/>
      <w:marBottom w:val="0"/>
      <w:divBdr>
        <w:top w:val="none" w:sz="0" w:space="0" w:color="auto"/>
        <w:left w:val="none" w:sz="0" w:space="0" w:color="auto"/>
        <w:bottom w:val="none" w:sz="0" w:space="0" w:color="auto"/>
        <w:right w:val="none" w:sz="0" w:space="0" w:color="auto"/>
      </w:divBdr>
      <w:divsChild>
        <w:div w:id="229463075">
          <w:marLeft w:val="0"/>
          <w:marRight w:val="0"/>
          <w:marTop w:val="0"/>
          <w:marBottom w:val="0"/>
          <w:divBdr>
            <w:top w:val="none" w:sz="0" w:space="0" w:color="auto"/>
            <w:left w:val="none" w:sz="0" w:space="0" w:color="auto"/>
            <w:bottom w:val="none" w:sz="0" w:space="0" w:color="auto"/>
            <w:right w:val="none" w:sz="0" w:space="0" w:color="auto"/>
          </w:divBdr>
        </w:div>
        <w:div w:id="1780834321">
          <w:marLeft w:val="0"/>
          <w:marRight w:val="0"/>
          <w:marTop w:val="0"/>
          <w:marBottom w:val="0"/>
          <w:divBdr>
            <w:top w:val="none" w:sz="0" w:space="0" w:color="auto"/>
            <w:left w:val="none" w:sz="0" w:space="0" w:color="auto"/>
            <w:bottom w:val="none" w:sz="0" w:space="0" w:color="auto"/>
            <w:right w:val="none" w:sz="0" w:space="0" w:color="auto"/>
          </w:divBdr>
        </w:div>
        <w:div w:id="601302423">
          <w:marLeft w:val="0"/>
          <w:marRight w:val="0"/>
          <w:marTop w:val="0"/>
          <w:marBottom w:val="0"/>
          <w:divBdr>
            <w:top w:val="none" w:sz="0" w:space="0" w:color="auto"/>
            <w:left w:val="none" w:sz="0" w:space="0" w:color="auto"/>
            <w:bottom w:val="none" w:sz="0" w:space="0" w:color="auto"/>
            <w:right w:val="none" w:sz="0" w:space="0" w:color="auto"/>
          </w:divBdr>
        </w:div>
        <w:div w:id="568685938">
          <w:marLeft w:val="0"/>
          <w:marRight w:val="0"/>
          <w:marTop w:val="0"/>
          <w:marBottom w:val="0"/>
          <w:divBdr>
            <w:top w:val="none" w:sz="0" w:space="0" w:color="auto"/>
            <w:left w:val="none" w:sz="0" w:space="0" w:color="auto"/>
            <w:bottom w:val="none" w:sz="0" w:space="0" w:color="auto"/>
            <w:right w:val="none" w:sz="0" w:space="0" w:color="auto"/>
          </w:divBdr>
        </w:div>
        <w:div w:id="1244682573">
          <w:marLeft w:val="0"/>
          <w:marRight w:val="0"/>
          <w:marTop w:val="0"/>
          <w:marBottom w:val="0"/>
          <w:divBdr>
            <w:top w:val="none" w:sz="0" w:space="0" w:color="auto"/>
            <w:left w:val="none" w:sz="0" w:space="0" w:color="auto"/>
            <w:bottom w:val="none" w:sz="0" w:space="0" w:color="auto"/>
            <w:right w:val="none" w:sz="0" w:space="0" w:color="auto"/>
          </w:divBdr>
        </w:div>
        <w:div w:id="293951687">
          <w:marLeft w:val="0"/>
          <w:marRight w:val="0"/>
          <w:marTop w:val="0"/>
          <w:marBottom w:val="0"/>
          <w:divBdr>
            <w:top w:val="none" w:sz="0" w:space="0" w:color="auto"/>
            <w:left w:val="none" w:sz="0" w:space="0" w:color="auto"/>
            <w:bottom w:val="none" w:sz="0" w:space="0" w:color="auto"/>
            <w:right w:val="none" w:sz="0" w:space="0" w:color="auto"/>
          </w:divBdr>
        </w:div>
        <w:div w:id="1750345486">
          <w:marLeft w:val="0"/>
          <w:marRight w:val="0"/>
          <w:marTop w:val="0"/>
          <w:marBottom w:val="0"/>
          <w:divBdr>
            <w:top w:val="none" w:sz="0" w:space="0" w:color="auto"/>
            <w:left w:val="none" w:sz="0" w:space="0" w:color="auto"/>
            <w:bottom w:val="none" w:sz="0" w:space="0" w:color="auto"/>
            <w:right w:val="none" w:sz="0" w:space="0" w:color="auto"/>
          </w:divBdr>
        </w:div>
        <w:div w:id="1294212567">
          <w:marLeft w:val="0"/>
          <w:marRight w:val="0"/>
          <w:marTop w:val="0"/>
          <w:marBottom w:val="0"/>
          <w:divBdr>
            <w:top w:val="none" w:sz="0" w:space="0" w:color="auto"/>
            <w:left w:val="none" w:sz="0" w:space="0" w:color="auto"/>
            <w:bottom w:val="none" w:sz="0" w:space="0" w:color="auto"/>
            <w:right w:val="none" w:sz="0" w:space="0" w:color="auto"/>
          </w:divBdr>
        </w:div>
        <w:div w:id="1543904213">
          <w:marLeft w:val="0"/>
          <w:marRight w:val="0"/>
          <w:marTop w:val="0"/>
          <w:marBottom w:val="0"/>
          <w:divBdr>
            <w:top w:val="none" w:sz="0" w:space="0" w:color="auto"/>
            <w:left w:val="none" w:sz="0" w:space="0" w:color="auto"/>
            <w:bottom w:val="none" w:sz="0" w:space="0" w:color="auto"/>
            <w:right w:val="none" w:sz="0" w:space="0" w:color="auto"/>
          </w:divBdr>
        </w:div>
        <w:div w:id="998922968">
          <w:marLeft w:val="0"/>
          <w:marRight w:val="0"/>
          <w:marTop w:val="0"/>
          <w:marBottom w:val="0"/>
          <w:divBdr>
            <w:top w:val="none" w:sz="0" w:space="0" w:color="auto"/>
            <w:left w:val="none" w:sz="0" w:space="0" w:color="auto"/>
            <w:bottom w:val="none" w:sz="0" w:space="0" w:color="auto"/>
            <w:right w:val="none" w:sz="0" w:space="0" w:color="auto"/>
          </w:divBdr>
        </w:div>
        <w:div w:id="617763776">
          <w:marLeft w:val="0"/>
          <w:marRight w:val="0"/>
          <w:marTop w:val="0"/>
          <w:marBottom w:val="0"/>
          <w:divBdr>
            <w:top w:val="none" w:sz="0" w:space="0" w:color="auto"/>
            <w:left w:val="none" w:sz="0" w:space="0" w:color="auto"/>
            <w:bottom w:val="none" w:sz="0" w:space="0" w:color="auto"/>
            <w:right w:val="none" w:sz="0" w:space="0" w:color="auto"/>
          </w:divBdr>
        </w:div>
        <w:div w:id="337930552">
          <w:marLeft w:val="0"/>
          <w:marRight w:val="0"/>
          <w:marTop w:val="0"/>
          <w:marBottom w:val="0"/>
          <w:divBdr>
            <w:top w:val="none" w:sz="0" w:space="0" w:color="auto"/>
            <w:left w:val="none" w:sz="0" w:space="0" w:color="auto"/>
            <w:bottom w:val="none" w:sz="0" w:space="0" w:color="auto"/>
            <w:right w:val="none" w:sz="0" w:space="0" w:color="auto"/>
          </w:divBdr>
        </w:div>
        <w:div w:id="546187127">
          <w:marLeft w:val="0"/>
          <w:marRight w:val="0"/>
          <w:marTop w:val="0"/>
          <w:marBottom w:val="0"/>
          <w:divBdr>
            <w:top w:val="none" w:sz="0" w:space="0" w:color="auto"/>
            <w:left w:val="none" w:sz="0" w:space="0" w:color="auto"/>
            <w:bottom w:val="none" w:sz="0" w:space="0" w:color="auto"/>
            <w:right w:val="none" w:sz="0" w:space="0" w:color="auto"/>
          </w:divBdr>
        </w:div>
        <w:div w:id="286741212">
          <w:marLeft w:val="0"/>
          <w:marRight w:val="0"/>
          <w:marTop w:val="0"/>
          <w:marBottom w:val="0"/>
          <w:divBdr>
            <w:top w:val="none" w:sz="0" w:space="0" w:color="auto"/>
            <w:left w:val="none" w:sz="0" w:space="0" w:color="auto"/>
            <w:bottom w:val="none" w:sz="0" w:space="0" w:color="auto"/>
            <w:right w:val="none" w:sz="0" w:space="0" w:color="auto"/>
          </w:divBdr>
        </w:div>
        <w:div w:id="1887638302">
          <w:marLeft w:val="0"/>
          <w:marRight w:val="0"/>
          <w:marTop w:val="0"/>
          <w:marBottom w:val="0"/>
          <w:divBdr>
            <w:top w:val="none" w:sz="0" w:space="0" w:color="auto"/>
            <w:left w:val="none" w:sz="0" w:space="0" w:color="auto"/>
            <w:bottom w:val="none" w:sz="0" w:space="0" w:color="auto"/>
            <w:right w:val="none" w:sz="0" w:space="0" w:color="auto"/>
          </w:divBdr>
        </w:div>
        <w:div w:id="66265860">
          <w:marLeft w:val="0"/>
          <w:marRight w:val="0"/>
          <w:marTop w:val="0"/>
          <w:marBottom w:val="0"/>
          <w:divBdr>
            <w:top w:val="none" w:sz="0" w:space="0" w:color="auto"/>
            <w:left w:val="none" w:sz="0" w:space="0" w:color="auto"/>
            <w:bottom w:val="none" w:sz="0" w:space="0" w:color="auto"/>
            <w:right w:val="none" w:sz="0" w:space="0" w:color="auto"/>
          </w:divBdr>
        </w:div>
        <w:div w:id="1801997505">
          <w:marLeft w:val="0"/>
          <w:marRight w:val="0"/>
          <w:marTop w:val="0"/>
          <w:marBottom w:val="0"/>
          <w:divBdr>
            <w:top w:val="none" w:sz="0" w:space="0" w:color="auto"/>
            <w:left w:val="none" w:sz="0" w:space="0" w:color="auto"/>
            <w:bottom w:val="none" w:sz="0" w:space="0" w:color="auto"/>
            <w:right w:val="none" w:sz="0" w:space="0" w:color="auto"/>
          </w:divBdr>
        </w:div>
        <w:div w:id="603997496">
          <w:marLeft w:val="0"/>
          <w:marRight w:val="0"/>
          <w:marTop w:val="0"/>
          <w:marBottom w:val="0"/>
          <w:divBdr>
            <w:top w:val="none" w:sz="0" w:space="0" w:color="auto"/>
            <w:left w:val="none" w:sz="0" w:space="0" w:color="auto"/>
            <w:bottom w:val="none" w:sz="0" w:space="0" w:color="auto"/>
            <w:right w:val="none" w:sz="0" w:space="0" w:color="auto"/>
          </w:divBdr>
        </w:div>
        <w:div w:id="115829861">
          <w:marLeft w:val="0"/>
          <w:marRight w:val="0"/>
          <w:marTop w:val="0"/>
          <w:marBottom w:val="0"/>
          <w:divBdr>
            <w:top w:val="none" w:sz="0" w:space="0" w:color="auto"/>
            <w:left w:val="none" w:sz="0" w:space="0" w:color="auto"/>
            <w:bottom w:val="none" w:sz="0" w:space="0" w:color="auto"/>
            <w:right w:val="none" w:sz="0" w:space="0" w:color="auto"/>
          </w:divBdr>
        </w:div>
        <w:div w:id="401682249">
          <w:marLeft w:val="0"/>
          <w:marRight w:val="0"/>
          <w:marTop w:val="0"/>
          <w:marBottom w:val="0"/>
          <w:divBdr>
            <w:top w:val="none" w:sz="0" w:space="0" w:color="auto"/>
            <w:left w:val="none" w:sz="0" w:space="0" w:color="auto"/>
            <w:bottom w:val="none" w:sz="0" w:space="0" w:color="auto"/>
            <w:right w:val="none" w:sz="0" w:space="0" w:color="auto"/>
          </w:divBdr>
        </w:div>
        <w:div w:id="318461344">
          <w:marLeft w:val="0"/>
          <w:marRight w:val="0"/>
          <w:marTop w:val="0"/>
          <w:marBottom w:val="0"/>
          <w:divBdr>
            <w:top w:val="none" w:sz="0" w:space="0" w:color="auto"/>
            <w:left w:val="none" w:sz="0" w:space="0" w:color="auto"/>
            <w:bottom w:val="none" w:sz="0" w:space="0" w:color="auto"/>
            <w:right w:val="none" w:sz="0" w:space="0" w:color="auto"/>
          </w:divBdr>
        </w:div>
        <w:div w:id="1914119594">
          <w:marLeft w:val="0"/>
          <w:marRight w:val="0"/>
          <w:marTop w:val="0"/>
          <w:marBottom w:val="0"/>
          <w:divBdr>
            <w:top w:val="none" w:sz="0" w:space="0" w:color="auto"/>
            <w:left w:val="none" w:sz="0" w:space="0" w:color="auto"/>
            <w:bottom w:val="none" w:sz="0" w:space="0" w:color="auto"/>
            <w:right w:val="none" w:sz="0" w:space="0" w:color="auto"/>
          </w:divBdr>
        </w:div>
        <w:div w:id="2114744219">
          <w:marLeft w:val="0"/>
          <w:marRight w:val="0"/>
          <w:marTop w:val="0"/>
          <w:marBottom w:val="0"/>
          <w:divBdr>
            <w:top w:val="none" w:sz="0" w:space="0" w:color="auto"/>
            <w:left w:val="none" w:sz="0" w:space="0" w:color="auto"/>
            <w:bottom w:val="none" w:sz="0" w:space="0" w:color="auto"/>
            <w:right w:val="none" w:sz="0" w:space="0" w:color="auto"/>
          </w:divBdr>
        </w:div>
        <w:div w:id="1119448656">
          <w:marLeft w:val="0"/>
          <w:marRight w:val="0"/>
          <w:marTop w:val="0"/>
          <w:marBottom w:val="0"/>
          <w:divBdr>
            <w:top w:val="none" w:sz="0" w:space="0" w:color="auto"/>
            <w:left w:val="none" w:sz="0" w:space="0" w:color="auto"/>
            <w:bottom w:val="none" w:sz="0" w:space="0" w:color="auto"/>
            <w:right w:val="none" w:sz="0" w:space="0" w:color="auto"/>
          </w:divBdr>
        </w:div>
        <w:div w:id="512574233">
          <w:marLeft w:val="0"/>
          <w:marRight w:val="0"/>
          <w:marTop w:val="0"/>
          <w:marBottom w:val="0"/>
          <w:divBdr>
            <w:top w:val="none" w:sz="0" w:space="0" w:color="auto"/>
            <w:left w:val="none" w:sz="0" w:space="0" w:color="auto"/>
            <w:bottom w:val="none" w:sz="0" w:space="0" w:color="auto"/>
            <w:right w:val="none" w:sz="0" w:space="0" w:color="auto"/>
          </w:divBdr>
        </w:div>
        <w:div w:id="1000230544">
          <w:marLeft w:val="0"/>
          <w:marRight w:val="0"/>
          <w:marTop w:val="0"/>
          <w:marBottom w:val="0"/>
          <w:divBdr>
            <w:top w:val="none" w:sz="0" w:space="0" w:color="auto"/>
            <w:left w:val="none" w:sz="0" w:space="0" w:color="auto"/>
            <w:bottom w:val="none" w:sz="0" w:space="0" w:color="auto"/>
            <w:right w:val="none" w:sz="0" w:space="0" w:color="auto"/>
          </w:divBdr>
        </w:div>
        <w:div w:id="1997103340">
          <w:marLeft w:val="0"/>
          <w:marRight w:val="0"/>
          <w:marTop w:val="0"/>
          <w:marBottom w:val="0"/>
          <w:divBdr>
            <w:top w:val="none" w:sz="0" w:space="0" w:color="auto"/>
            <w:left w:val="none" w:sz="0" w:space="0" w:color="auto"/>
            <w:bottom w:val="none" w:sz="0" w:space="0" w:color="auto"/>
            <w:right w:val="none" w:sz="0" w:space="0" w:color="auto"/>
          </w:divBdr>
        </w:div>
        <w:div w:id="1944530477">
          <w:marLeft w:val="0"/>
          <w:marRight w:val="0"/>
          <w:marTop w:val="0"/>
          <w:marBottom w:val="0"/>
          <w:divBdr>
            <w:top w:val="none" w:sz="0" w:space="0" w:color="auto"/>
            <w:left w:val="none" w:sz="0" w:space="0" w:color="auto"/>
            <w:bottom w:val="none" w:sz="0" w:space="0" w:color="auto"/>
            <w:right w:val="none" w:sz="0" w:space="0" w:color="auto"/>
          </w:divBdr>
        </w:div>
        <w:div w:id="48850462">
          <w:marLeft w:val="0"/>
          <w:marRight w:val="0"/>
          <w:marTop w:val="0"/>
          <w:marBottom w:val="0"/>
          <w:divBdr>
            <w:top w:val="none" w:sz="0" w:space="0" w:color="auto"/>
            <w:left w:val="none" w:sz="0" w:space="0" w:color="auto"/>
            <w:bottom w:val="none" w:sz="0" w:space="0" w:color="auto"/>
            <w:right w:val="none" w:sz="0" w:space="0" w:color="auto"/>
          </w:divBdr>
        </w:div>
        <w:div w:id="921990830">
          <w:marLeft w:val="0"/>
          <w:marRight w:val="0"/>
          <w:marTop w:val="0"/>
          <w:marBottom w:val="0"/>
          <w:divBdr>
            <w:top w:val="none" w:sz="0" w:space="0" w:color="auto"/>
            <w:left w:val="none" w:sz="0" w:space="0" w:color="auto"/>
            <w:bottom w:val="none" w:sz="0" w:space="0" w:color="auto"/>
            <w:right w:val="none" w:sz="0" w:space="0" w:color="auto"/>
          </w:divBdr>
        </w:div>
        <w:div w:id="450638279">
          <w:marLeft w:val="0"/>
          <w:marRight w:val="0"/>
          <w:marTop w:val="0"/>
          <w:marBottom w:val="0"/>
          <w:divBdr>
            <w:top w:val="none" w:sz="0" w:space="0" w:color="auto"/>
            <w:left w:val="none" w:sz="0" w:space="0" w:color="auto"/>
            <w:bottom w:val="none" w:sz="0" w:space="0" w:color="auto"/>
            <w:right w:val="none" w:sz="0" w:space="0" w:color="auto"/>
          </w:divBdr>
        </w:div>
        <w:div w:id="771707168">
          <w:marLeft w:val="0"/>
          <w:marRight w:val="0"/>
          <w:marTop w:val="0"/>
          <w:marBottom w:val="0"/>
          <w:divBdr>
            <w:top w:val="none" w:sz="0" w:space="0" w:color="auto"/>
            <w:left w:val="none" w:sz="0" w:space="0" w:color="auto"/>
            <w:bottom w:val="none" w:sz="0" w:space="0" w:color="auto"/>
            <w:right w:val="none" w:sz="0" w:space="0" w:color="auto"/>
          </w:divBdr>
        </w:div>
        <w:div w:id="1648196674">
          <w:marLeft w:val="0"/>
          <w:marRight w:val="0"/>
          <w:marTop w:val="0"/>
          <w:marBottom w:val="0"/>
          <w:divBdr>
            <w:top w:val="none" w:sz="0" w:space="0" w:color="auto"/>
            <w:left w:val="none" w:sz="0" w:space="0" w:color="auto"/>
            <w:bottom w:val="none" w:sz="0" w:space="0" w:color="auto"/>
            <w:right w:val="none" w:sz="0" w:space="0" w:color="auto"/>
          </w:divBdr>
        </w:div>
        <w:div w:id="764498524">
          <w:marLeft w:val="0"/>
          <w:marRight w:val="0"/>
          <w:marTop w:val="0"/>
          <w:marBottom w:val="0"/>
          <w:divBdr>
            <w:top w:val="none" w:sz="0" w:space="0" w:color="auto"/>
            <w:left w:val="none" w:sz="0" w:space="0" w:color="auto"/>
            <w:bottom w:val="none" w:sz="0" w:space="0" w:color="auto"/>
            <w:right w:val="none" w:sz="0" w:space="0" w:color="auto"/>
          </w:divBdr>
        </w:div>
        <w:div w:id="705452700">
          <w:marLeft w:val="0"/>
          <w:marRight w:val="0"/>
          <w:marTop w:val="0"/>
          <w:marBottom w:val="0"/>
          <w:divBdr>
            <w:top w:val="none" w:sz="0" w:space="0" w:color="auto"/>
            <w:left w:val="none" w:sz="0" w:space="0" w:color="auto"/>
            <w:bottom w:val="none" w:sz="0" w:space="0" w:color="auto"/>
            <w:right w:val="none" w:sz="0" w:space="0" w:color="auto"/>
          </w:divBdr>
        </w:div>
        <w:div w:id="1138382107">
          <w:marLeft w:val="0"/>
          <w:marRight w:val="0"/>
          <w:marTop w:val="0"/>
          <w:marBottom w:val="0"/>
          <w:divBdr>
            <w:top w:val="none" w:sz="0" w:space="0" w:color="auto"/>
            <w:left w:val="none" w:sz="0" w:space="0" w:color="auto"/>
            <w:bottom w:val="none" w:sz="0" w:space="0" w:color="auto"/>
            <w:right w:val="none" w:sz="0" w:space="0" w:color="auto"/>
          </w:divBdr>
        </w:div>
        <w:div w:id="2093433189">
          <w:marLeft w:val="0"/>
          <w:marRight w:val="0"/>
          <w:marTop w:val="0"/>
          <w:marBottom w:val="0"/>
          <w:divBdr>
            <w:top w:val="none" w:sz="0" w:space="0" w:color="auto"/>
            <w:left w:val="none" w:sz="0" w:space="0" w:color="auto"/>
            <w:bottom w:val="none" w:sz="0" w:space="0" w:color="auto"/>
            <w:right w:val="none" w:sz="0" w:space="0" w:color="auto"/>
          </w:divBdr>
        </w:div>
        <w:div w:id="1615600939">
          <w:marLeft w:val="0"/>
          <w:marRight w:val="0"/>
          <w:marTop w:val="0"/>
          <w:marBottom w:val="0"/>
          <w:divBdr>
            <w:top w:val="none" w:sz="0" w:space="0" w:color="auto"/>
            <w:left w:val="none" w:sz="0" w:space="0" w:color="auto"/>
            <w:bottom w:val="none" w:sz="0" w:space="0" w:color="auto"/>
            <w:right w:val="none" w:sz="0" w:space="0" w:color="auto"/>
          </w:divBdr>
        </w:div>
        <w:div w:id="482813059">
          <w:marLeft w:val="0"/>
          <w:marRight w:val="0"/>
          <w:marTop w:val="0"/>
          <w:marBottom w:val="0"/>
          <w:divBdr>
            <w:top w:val="none" w:sz="0" w:space="0" w:color="auto"/>
            <w:left w:val="none" w:sz="0" w:space="0" w:color="auto"/>
            <w:bottom w:val="none" w:sz="0" w:space="0" w:color="auto"/>
            <w:right w:val="none" w:sz="0" w:space="0" w:color="auto"/>
          </w:divBdr>
        </w:div>
        <w:div w:id="1368946810">
          <w:marLeft w:val="0"/>
          <w:marRight w:val="0"/>
          <w:marTop w:val="0"/>
          <w:marBottom w:val="0"/>
          <w:divBdr>
            <w:top w:val="none" w:sz="0" w:space="0" w:color="auto"/>
            <w:left w:val="none" w:sz="0" w:space="0" w:color="auto"/>
            <w:bottom w:val="none" w:sz="0" w:space="0" w:color="auto"/>
            <w:right w:val="none" w:sz="0" w:space="0" w:color="auto"/>
          </w:divBdr>
        </w:div>
        <w:div w:id="479689186">
          <w:marLeft w:val="0"/>
          <w:marRight w:val="0"/>
          <w:marTop w:val="0"/>
          <w:marBottom w:val="0"/>
          <w:divBdr>
            <w:top w:val="none" w:sz="0" w:space="0" w:color="auto"/>
            <w:left w:val="none" w:sz="0" w:space="0" w:color="auto"/>
            <w:bottom w:val="none" w:sz="0" w:space="0" w:color="auto"/>
            <w:right w:val="none" w:sz="0" w:space="0" w:color="auto"/>
          </w:divBdr>
        </w:div>
        <w:div w:id="305624236">
          <w:marLeft w:val="0"/>
          <w:marRight w:val="0"/>
          <w:marTop w:val="0"/>
          <w:marBottom w:val="0"/>
          <w:divBdr>
            <w:top w:val="none" w:sz="0" w:space="0" w:color="auto"/>
            <w:left w:val="none" w:sz="0" w:space="0" w:color="auto"/>
            <w:bottom w:val="none" w:sz="0" w:space="0" w:color="auto"/>
            <w:right w:val="none" w:sz="0" w:space="0" w:color="auto"/>
          </w:divBdr>
        </w:div>
        <w:div w:id="450637204">
          <w:marLeft w:val="0"/>
          <w:marRight w:val="0"/>
          <w:marTop w:val="0"/>
          <w:marBottom w:val="0"/>
          <w:divBdr>
            <w:top w:val="none" w:sz="0" w:space="0" w:color="auto"/>
            <w:left w:val="none" w:sz="0" w:space="0" w:color="auto"/>
            <w:bottom w:val="none" w:sz="0" w:space="0" w:color="auto"/>
            <w:right w:val="none" w:sz="0" w:space="0" w:color="auto"/>
          </w:divBdr>
        </w:div>
        <w:div w:id="698049099">
          <w:marLeft w:val="0"/>
          <w:marRight w:val="0"/>
          <w:marTop w:val="0"/>
          <w:marBottom w:val="0"/>
          <w:divBdr>
            <w:top w:val="none" w:sz="0" w:space="0" w:color="auto"/>
            <w:left w:val="none" w:sz="0" w:space="0" w:color="auto"/>
            <w:bottom w:val="none" w:sz="0" w:space="0" w:color="auto"/>
            <w:right w:val="none" w:sz="0" w:space="0" w:color="auto"/>
          </w:divBdr>
        </w:div>
        <w:div w:id="2114784434">
          <w:marLeft w:val="0"/>
          <w:marRight w:val="0"/>
          <w:marTop w:val="0"/>
          <w:marBottom w:val="0"/>
          <w:divBdr>
            <w:top w:val="none" w:sz="0" w:space="0" w:color="auto"/>
            <w:left w:val="none" w:sz="0" w:space="0" w:color="auto"/>
            <w:bottom w:val="none" w:sz="0" w:space="0" w:color="auto"/>
            <w:right w:val="none" w:sz="0" w:space="0" w:color="auto"/>
          </w:divBdr>
        </w:div>
        <w:div w:id="217592255">
          <w:marLeft w:val="0"/>
          <w:marRight w:val="0"/>
          <w:marTop w:val="0"/>
          <w:marBottom w:val="0"/>
          <w:divBdr>
            <w:top w:val="none" w:sz="0" w:space="0" w:color="auto"/>
            <w:left w:val="none" w:sz="0" w:space="0" w:color="auto"/>
            <w:bottom w:val="none" w:sz="0" w:space="0" w:color="auto"/>
            <w:right w:val="none" w:sz="0" w:space="0" w:color="auto"/>
          </w:divBdr>
        </w:div>
        <w:div w:id="19670205">
          <w:marLeft w:val="0"/>
          <w:marRight w:val="0"/>
          <w:marTop w:val="0"/>
          <w:marBottom w:val="0"/>
          <w:divBdr>
            <w:top w:val="none" w:sz="0" w:space="0" w:color="auto"/>
            <w:left w:val="none" w:sz="0" w:space="0" w:color="auto"/>
            <w:bottom w:val="none" w:sz="0" w:space="0" w:color="auto"/>
            <w:right w:val="none" w:sz="0" w:space="0" w:color="auto"/>
          </w:divBdr>
        </w:div>
        <w:div w:id="1807971355">
          <w:marLeft w:val="0"/>
          <w:marRight w:val="0"/>
          <w:marTop w:val="0"/>
          <w:marBottom w:val="0"/>
          <w:divBdr>
            <w:top w:val="none" w:sz="0" w:space="0" w:color="auto"/>
            <w:left w:val="none" w:sz="0" w:space="0" w:color="auto"/>
            <w:bottom w:val="none" w:sz="0" w:space="0" w:color="auto"/>
            <w:right w:val="none" w:sz="0" w:space="0" w:color="auto"/>
          </w:divBdr>
        </w:div>
        <w:div w:id="1314718567">
          <w:marLeft w:val="0"/>
          <w:marRight w:val="0"/>
          <w:marTop w:val="0"/>
          <w:marBottom w:val="0"/>
          <w:divBdr>
            <w:top w:val="none" w:sz="0" w:space="0" w:color="auto"/>
            <w:left w:val="none" w:sz="0" w:space="0" w:color="auto"/>
            <w:bottom w:val="none" w:sz="0" w:space="0" w:color="auto"/>
            <w:right w:val="none" w:sz="0" w:space="0" w:color="auto"/>
          </w:divBdr>
        </w:div>
        <w:div w:id="2123454751">
          <w:marLeft w:val="0"/>
          <w:marRight w:val="0"/>
          <w:marTop w:val="0"/>
          <w:marBottom w:val="0"/>
          <w:divBdr>
            <w:top w:val="none" w:sz="0" w:space="0" w:color="auto"/>
            <w:left w:val="none" w:sz="0" w:space="0" w:color="auto"/>
            <w:bottom w:val="none" w:sz="0" w:space="0" w:color="auto"/>
            <w:right w:val="none" w:sz="0" w:space="0" w:color="auto"/>
          </w:divBdr>
        </w:div>
        <w:div w:id="353578521">
          <w:marLeft w:val="0"/>
          <w:marRight w:val="0"/>
          <w:marTop w:val="0"/>
          <w:marBottom w:val="0"/>
          <w:divBdr>
            <w:top w:val="none" w:sz="0" w:space="0" w:color="auto"/>
            <w:left w:val="none" w:sz="0" w:space="0" w:color="auto"/>
            <w:bottom w:val="none" w:sz="0" w:space="0" w:color="auto"/>
            <w:right w:val="none" w:sz="0" w:space="0" w:color="auto"/>
          </w:divBdr>
        </w:div>
        <w:div w:id="120923889">
          <w:marLeft w:val="0"/>
          <w:marRight w:val="0"/>
          <w:marTop w:val="0"/>
          <w:marBottom w:val="0"/>
          <w:divBdr>
            <w:top w:val="none" w:sz="0" w:space="0" w:color="auto"/>
            <w:left w:val="none" w:sz="0" w:space="0" w:color="auto"/>
            <w:bottom w:val="none" w:sz="0" w:space="0" w:color="auto"/>
            <w:right w:val="none" w:sz="0" w:space="0" w:color="auto"/>
          </w:divBdr>
        </w:div>
        <w:div w:id="1974171949">
          <w:marLeft w:val="0"/>
          <w:marRight w:val="0"/>
          <w:marTop w:val="0"/>
          <w:marBottom w:val="0"/>
          <w:divBdr>
            <w:top w:val="none" w:sz="0" w:space="0" w:color="auto"/>
            <w:left w:val="none" w:sz="0" w:space="0" w:color="auto"/>
            <w:bottom w:val="none" w:sz="0" w:space="0" w:color="auto"/>
            <w:right w:val="none" w:sz="0" w:space="0" w:color="auto"/>
          </w:divBdr>
        </w:div>
        <w:div w:id="1674331890">
          <w:marLeft w:val="0"/>
          <w:marRight w:val="0"/>
          <w:marTop w:val="0"/>
          <w:marBottom w:val="0"/>
          <w:divBdr>
            <w:top w:val="none" w:sz="0" w:space="0" w:color="auto"/>
            <w:left w:val="none" w:sz="0" w:space="0" w:color="auto"/>
            <w:bottom w:val="none" w:sz="0" w:space="0" w:color="auto"/>
            <w:right w:val="none" w:sz="0" w:space="0" w:color="auto"/>
          </w:divBdr>
        </w:div>
        <w:div w:id="1320692737">
          <w:marLeft w:val="0"/>
          <w:marRight w:val="0"/>
          <w:marTop w:val="0"/>
          <w:marBottom w:val="0"/>
          <w:divBdr>
            <w:top w:val="none" w:sz="0" w:space="0" w:color="auto"/>
            <w:left w:val="none" w:sz="0" w:space="0" w:color="auto"/>
            <w:bottom w:val="none" w:sz="0" w:space="0" w:color="auto"/>
            <w:right w:val="none" w:sz="0" w:space="0" w:color="auto"/>
          </w:divBdr>
        </w:div>
        <w:div w:id="1005480598">
          <w:marLeft w:val="0"/>
          <w:marRight w:val="0"/>
          <w:marTop w:val="0"/>
          <w:marBottom w:val="0"/>
          <w:divBdr>
            <w:top w:val="none" w:sz="0" w:space="0" w:color="auto"/>
            <w:left w:val="none" w:sz="0" w:space="0" w:color="auto"/>
            <w:bottom w:val="none" w:sz="0" w:space="0" w:color="auto"/>
            <w:right w:val="none" w:sz="0" w:space="0" w:color="auto"/>
          </w:divBdr>
        </w:div>
        <w:div w:id="352000502">
          <w:marLeft w:val="0"/>
          <w:marRight w:val="0"/>
          <w:marTop w:val="0"/>
          <w:marBottom w:val="0"/>
          <w:divBdr>
            <w:top w:val="none" w:sz="0" w:space="0" w:color="auto"/>
            <w:left w:val="none" w:sz="0" w:space="0" w:color="auto"/>
            <w:bottom w:val="none" w:sz="0" w:space="0" w:color="auto"/>
            <w:right w:val="none" w:sz="0" w:space="0" w:color="auto"/>
          </w:divBdr>
        </w:div>
        <w:div w:id="323819143">
          <w:marLeft w:val="0"/>
          <w:marRight w:val="0"/>
          <w:marTop w:val="0"/>
          <w:marBottom w:val="0"/>
          <w:divBdr>
            <w:top w:val="none" w:sz="0" w:space="0" w:color="auto"/>
            <w:left w:val="none" w:sz="0" w:space="0" w:color="auto"/>
            <w:bottom w:val="none" w:sz="0" w:space="0" w:color="auto"/>
            <w:right w:val="none" w:sz="0" w:space="0" w:color="auto"/>
          </w:divBdr>
        </w:div>
        <w:div w:id="1517815543">
          <w:marLeft w:val="0"/>
          <w:marRight w:val="0"/>
          <w:marTop w:val="0"/>
          <w:marBottom w:val="0"/>
          <w:divBdr>
            <w:top w:val="none" w:sz="0" w:space="0" w:color="auto"/>
            <w:left w:val="none" w:sz="0" w:space="0" w:color="auto"/>
            <w:bottom w:val="none" w:sz="0" w:space="0" w:color="auto"/>
            <w:right w:val="none" w:sz="0" w:space="0" w:color="auto"/>
          </w:divBdr>
        </w:div>
        <w:div w:id="715202283">
          <w:marLeft w:val="0"/>
          <w:marRight w:val="0"/>
          <w:marTop w:val="0"/>
          <w:marBottom w:val="0"/>
          <w:divBdr>
            <w:top w:val="none" w:sz="0" w:space="0" w:color="auto"/>
            <w:left w:val="none" w:sz="0" w:space="0" w:color="auto"/>
            <w:bottom w:val="none" w:sz="0" w:space="0" w:color="auto"/>
            <w:right w:val="none" w:sz="0" w:space="0" w:color="auto"/>
          </w:divBdr>
        </w:div>
        <w:div w:id="536745940">
          <w:marLeft w:val="0"/>
          <w:marRight w:val="0"/>
          <w:marTop w:val="0"/>
          <w:marBottom w:val="0"/>
          <w:divBdr>
            <w:top w:val="none" w:sz="0" w:space="0" w:color="auto"/>
            <w:left w:val="none" w:sz="0" w:space="0" w:color="auto"/>
            <w:bottom w:val="none" w:sz="0" w:space="0" w:color="auto"/>
            <w:right w:val="none" w:sz="0" w:space="0" w:color="auto"/>
          </w:divBdr>
        </w:div>
        <w:div w:id="827019156">
          <w:marLeft w:val="0"/>
          <w:marRight w:val="0"/>
          <w:marTop w:val="0"/>
          <w:marBottom w:val="0"/>
          <w:divBdr>
            <w:top w:val="none" w:sz="0" w:space="0" w:color="auto"/>
            <w:left w:val="none" w:sz="0" w:space="0" w:color="auto"/>
            <w:bottom w:val="none" w:sz="0" w:space="0" w:color="auto"/>
            <w:right w:val="none" w:sz="0" w:space="0" w:color="auto"/>
          </w:divBdr>
        </w:div>
        <w:div w:id="268204336">
          <w:marLeft w:val="0"/>
          <w:marRight w:val="0"/>
          <w:marTop w:val="0"/>
          <w:marBottom w:val="0"/>
          <w:divBdr>
            <w:top w:val="none" w:sz="0" w:space="0" w:color="auto"/>
            <w:left w:val="none" w:sz="0" w:space="0" w:color="auto"/>
            <w:bottom w:val="none" w:sz="0" w:space="0" w:color="auto"/>
            <w:right w:val="none" w:sz="0" w:space="0" w:color="auto"/>
          </w:divBdr>
        </w:div>
        <w:div w:id="1512404693">
          <w:marLeft w:val="0"/>
          <w:marRight w:val="0"/>
          <w:marTop w:val="0"/>
          <w:marBottom w:val="0"/>
          <w:divBdr>
            <w:top w:val="none" w:sz="0" w:space="0" w:color="auto"/>
            <w:left w:val="none" w:sz="0" w:space="0" w:color="auto"/>
            <w:bottom w:val="none" w:sz="0" w:space="0" w:color="auto"/>
            <w:right w:val="none" w:sz="0" w:space="0" w:color="auto"/>
          </w:divBdr>
        </w:div>
        <w:div w:id="2096976450">
          <w:marLeft w:val="0"/>
          <w:marRight w:val="0"/>
          <w:marTop w:val="0"/>
          <w:marBottom w:val="0"/>
          <w:divBdr>
            <w:top w:val="none" w:sz="0" w:space="0" w:color="auto"/>
            <w:left w:val="none" w:sz="0" w:space="0" w:color="auto"/>
            <w:bottom w:val="none" w:sz="0" w:space="0" w:color="auto"/>
            <w:right w:val="none" w:sz="0" w:space="0" w:color="auto"/>
          </w:divBdr>
        </w:div>
      </w:divsChild>
    </w:div>
    <w:div w:id="1233732248">
      <w:bodyDiv w:val="1"/>
      <w:marLeft w:val="0"/>
      <w:marRight w:val="0"/>
      <w:marTop w:val="0"/>
      <w:marBottom w:val="0"/>
      <w:divBdr>
        <w:top w:val="none" w:sz="0" w:space="0" w:color="auto"/>
        <w:left w:val="none" w:sz="0" w:space="0" w:color="auto"/>
        <w:bottom w:val="none" w:sz="0" w:space="0" w:color="auto"/>
        <w:right w:val="none" w:sz="0" w:space="0" w:color="auto"/>
      </w:divBdr>
      <w:divsChild>
        <w:div w:id="1506245445">
          <w:marLeft w:val="0"/>
          <w:marRight w:val="0"/>
          <w:marTop w:val="0"/>
          <w:marBottom w:val="0"/>
          <w:divBdr>
            <w:top w:val="none" w:sz="0" w:space="0" w:color="auto"/>
            <w:left w:val="none" w:sz="0" w:space="0" w:color="auto"/>
            <w:bottom w:val="none" w:sz="0" w:space="0" w:color="auto"/>
            <w:right w:val="none" w:sz="0" w:space="0" w:color="auto"/>
          </w:divBdr>
        </w:div>
        <w:div w:id="957370853">
          <w:marLeft w:val="0"/>
          <w:marRight w:val="0"/>
          <w:marTop w:val="0"/>
          <w:marBottom w:val="0"/>
          <w:divBdr>
            <w:top w:val="none" w:sz="0" w:space="0" w:color="auto"/>
            <w:left w:val="none" w:sz="0" w:space="0" w:color="auto"/>
            <w:bottom w:val="none" w:sz="0" w:space="0" w:color="auto"/>
            <w:right w:val="none" w:sz="0" w:space="0" w:color="auto"/>
          </w:divBdr>
        </w:div>
        <w:div w:id="1658532909">
          <w:marLeft w:val="0"/>
          <w:marRight w:val="0"/>
          <w:marTop w:val="0"/>
          <w:marBottom w:val="0"/>
          <w:divBdr>
            <w:top w:val="none" w:sz="0" w:space="0" w:color="auto"/>
            <w:left w:val="none" w:sz="0" w:space="0" w:color="auto"/>
            <w:bottom w:val="none" w:sz="0" w:space="0" w:color="auto"/>
            <w:right w:val="none" w:sz="0" w:space="0" w:color="auto"/>
          </w:divBdr>
        </w:div>
        <w:div w:id="1199509914">
          <w:marLeft w:val="0"/>
          <w:marRight w:val="0"/>
          <w:marTop w:val="0"/>
          <w:marBottom w:val="0"/>
          <w:divBdr>
            <w:top w:val="none" w:sz="0" w:space="0" w:color="auto"/>
            <w:left w:val="none" w:sz="0" w:space="0" w:color="auto"/>
            <w:bottom w:val="none" w:sz="0" w:space="0" w:color="auto"/>
            <w:right w:val="none" w:sz="0" w:space="0" w:color="auto"/>
          </w:divBdr>
        </w:div>
        <w:div w:id="1187328727">
          <w:marLeft w:val="0"/>
          <w:marRight w:val="0"/>
          <w:marTop w:val="0"/>
          <w:marBottom w:val="0"/>
          <w:divBdr>
            <w:top w:val="none" w:sz="0" w:space="0" w:color="auto"/>
            <w:left w:val="none" w:sz="0" w:space="0" w:color="auto"/>
            <w:bottom w:val="none" w:sz="0" w:space="0" w:color="auto"/>
            <w:right w:val="none" w:sz="0" w:space="0" w:color="auto"/>
          </w:divBdr>
        </w:div>
        <w:div w:id="2046100612">
          <w:marLeft w:val="0"/>
          <w:marRight w:val="0"/>
          <w:marTop w:val="0"/>
          <w:marBottom w:val="0"/>
          <w:divBdr>
            <w:top w:val="none" w:sz="0" w:space="0" w:color="auto"/>
            <w:left w:val="none" w:sz="0" w:space="0" w:color="auto"/>
            <w:bottom w:val="none" w:sz="0" w:space="0" w:color="auto"/>
            <w:right w:val="none" w:sz="0" w:space="0" w:color="auto"/>
          </w:divBdr>
        </w:div>
        <w:div w:id="856582150">
          <w:marLeft w:val="0"/>
          <w:marRight w:val="0"/>
          <w:marTop w:val="0"/>
          <w:marBottom w:val="0"/>
          <w:divBdr>
            <w:top w:val="none" w:sz="0" w:space="0" w:color="auto"/>
            <w:left w:val="none" w:sz="0" w:space="0" w:color="auto"/>
            <w:bottom w:val="none" w:sz="0" w:space="0" w:color="auto"/>
            <w:right w:val="none" w:sz="0" w:space="0" w:color="auto"/>
          </w:divBdr>
        </w:div>
        <w:div w:id="1343313073">
          <w:marLeft w:val="0"/>
          <w:marRight w:val="0"/>
          <w:marTop w:val="0"/>
          <w:marBottom w:val="0"/>
          <w:divBdr>
            <w:top w:val="none" w:sz="0" w:space="0" w:color="auto"/>
            <w:left w:val="none" w:sz="0" w:space="0" w:color="auto"/>
            <w:bottom w:val="none" w:sz="0" w:space="0" w:color="auto"/>
            <w:right w:val="none" w:sz="0" w:space="0" w:color="auto"/>
          </w:divBdr>
        </w:div>
        <w:div w:id="494995604">
          <w:marLeft w:val="0"/>
          <w:marRight w:val="0"/>
          <w:marTop w:val="0"/>
          <w:marBottom w:val="0"/>
          <w:divBdr>
            <w:top w:val="none" w:sz="0" w:space="0" w:color="auto"/>
            <w:left w:val="none" w:sz="0" w:space="0" w:color="auto"/>
            <w:bottom w:val="none" w:sz="0" w:space="0" w:color="auto"/>
            <w:right w:val="none" w:sz="0" w:space="0" w:color="auto"/>
          </w:divBdr>
        </w:div>
        <w:div w:id="293095851">
          <w:marLeft w:val="0"/>
          <w:marRight w:val="0"/>
          <w:marTop w:val="0"/>
          <w:marBottom w:val="0"/>
          <w:divBdr>
            <w:top w:val="none" w:sz="0" w:space="0" w:color="auto"/>
            <w:left w:val="none" w:sz="0" w:space="0" w:color="auto"/>
            <w:bottom w:val="none" w:sz="0" w:space="0" w:color="auto"/>
            <w:right w:val="none" w:sz="0" w:space="0" w:color="auto"/>
          </w:divBdr>
        </w:div>
        <w:div w:id="1047148200">
          <w:marLeft w:val="0"/>
          <w:marRight w:val="0"/>
          <w:marTop w:val="0"/>
          <w:marBottom w:val="0"/>
          <w:divBdr>
            <w:top w:val="none" w:sz="0" w:space="0" w:color="auto"/>
            <w:left w:val="none" w:sz="0" w:space="0" w:color="auto"/>
            <w:bottom w:val="none" w:sz="0" w:space="0" w:color="auto"/>
            <w:right w:val="none" w:sz="0" w:space="0" w:color="auto"/>
          </w:divBdr>
        </w:div>
        <w:div w:id="1881088474">
          <w:marLeft w:val="0"/>
          <w:marRight w:val="0"/>
          <w:marTop w:val="0"/>
          <w:marBottom w:val="0"/>
          <w:divBdr>
            <w:top w:val="none" w:sz="0" w:space="0" w:color="auto"/>
            <w:left w:val="none" w:sz="0" w:space="0" w:color="auto"/>
            <w:bottom w:val="none" w:sz="0" w:space="0" w:color="auto"/>
            <w:right w:val="none" w:sz="0" w:space="0" w:color="auto"/>
          </w:divBdr>
        </w:div>
        <w:div w:id="855386886">
          <w:marLeft w:val="0"/>
          <w:marRight w:val="0"/>
          <w:marTop w:val="0"/>
          <w:marBottom w:val="0"/>
          <w:divBdr>
            <w:top w:val="none" w:sz="0" w:space="0" w:color="auto"/>
            <w:left w:val="none" w:sz="0" w:space="0" w:color="auto"/>
            <w:bottom w:val="none" w:sz="0" w:space="0" w:color="auto"/>
            <w:right w:val="none" w:sz="0" w:space="0" w:color="auto"/>
          </w:divBdr>
        </w:div>
        <w:div w:id="465125323">
          <w:marLeft w:val="0"/>
          <w:marRight w:val="0"/>
          <w:marTop w:val="0"/>
          <w:marBottom w:val="0"/>
          <w:divBdr>
            <w:top w:val="none" w:sz="0" w:space="0" w:color="auto"/>
            <w:left w:val="none" w:sz="0" w:space="0" w:color="auto"/>
            <w:bottom w:val="none" w:sz="0" w:space="0" w:color="auto"/>
            <w:right w:val="none" w:sz="0" w:space="0" w:color="auto"/>
          </w:divBdr>
        </w:div>
        <w:div w:id="2017922586">
          <w:marLeft w:val="0"/>
          <w:marRight w:val="0"/>
          <w:marTop w:val="0"/>
          <w:marBottom w:val="0"/>
          <w:divBdr>
            <w:top w:val="none" w:sz="0" w:space="0" w:color="auto"/>
            <w:left w:val="none" w:sz="0" w:space="0" w:color="auto"/>
            <w:bottom w:val="none" w:sz="0" w:space="0" w:color="auto"/>
            <w:right w:val="none" w:sz="0" w:space="0" w:color="auto"/>
          </w:divBdr>
        </w:div>
        <w:div w:id="288706118">
          <w:marLeft w:val="0"/>
          <w:marRight w:val="0"/>
          <w:marTop w:val="0"/>
          <w:marBottom w:val="0"/>
          <w:divBdr>
            <w:top w:val="none" w:sz="0" w:space="0" w:color="auto"/>
            <w:left w:val="none" w:sz="0" w:space="0" w:color="auto"/>
            <w:bottom w:val="none" w:sz="0" w:space="0" w:color="auto"/>
            <w:right w:val="none" w:sz="0" w:space="0" w:color="auto"/>
          </w:divBdr>
        </w:div>
        <w:div w:id="1961063844">
          <w:marLeft w:val="0"/>
          <w:marRight w:val="0"/>
          <w:marTop w:val="0"/>
          <w:marBottom w:val="0"/>
          <w:divBdr>
            <w:top w:val="none" w:sz="0" w:space="0" w:color="auto"/>
            <w:left w:val="none" w:sz="0" w:space="0" w:color="auto"/>
            <w:bottom w:val="none" w:sz="0" w:space="0" w:color="auto"/>
            <w:right w:val="none" w:sz="0" w:space="0" w:color="auto"/>
          </w:divBdr>
        </w:div>
        <w:div w:id="783228941">
          <w:marLeft w:val="0"/>
          <w:marRight w:val="0"/>
          <w:marTop w:val="0"/>
          <w:marBottom w:val="0"/>
          <w:divBdr>
            <w:top w:val="none" w:sz="0" w:space="0" w:color="auto"/>
            <w:left w:val="none" w:sz="0" w:space="0" w:color="auto"/>
            <w:bottom w:val="none" w:sz="0" w:space="0" w:color="auto"/>
            <w:right w:val="none" w:sz="0" w:space="0" w:color="auto"/>
          </w:divBdr>
        </w:div>
        <w:div w:id="343282775">
          <w:marLeft w:val="0"/>
          <w:marRight w:val="0"/>
          <w:marTop w:val="0"/>
          <w:marBottom w:val="0"/>
          <w:divBdr>
            <w:top w:val="none" w:sz="0" w:space="0" w:color="auto"/>
            <w:left w:val="none" w:sz="0" w:space="0" w:color="auto"/>
            <w:bottom w:val="none" w:sz="0" w:space="0" w:color="auto"/>
            <w:right w:val="none" w:sz="0" w:space="0" w:color="auto"/>
          </w:divBdr>
        </w:div>
        <w:div w:id="1690526078">
          <w:marLeft w:val="0"/>
          <w:marRight w:val="0"/>
          <w:marTop w:val="0"/>
          <w:marBottom w:val="0"/>
          <w:divBdr>
            <w:top w:val="none" w:sz="0" w:space="0" w:color="auto"/>
            <w:left w:val="none" w:sz="0" w:space="0" w:color="auto"/>
            <w:bottom w:val="none" w:sz="0" w:space="0" w:color="auto"/>
            <w:right w:val="none" w:sz="0" w:space="0" w:color="auto"/>
          </w:divBdr>
        </w:div>
        <w:div w:id="1429347070">
          <w:marLeft w:val="0"/>
          <w:marRight w:val="0"/>
          <w:marTop w:val="0"/>
          <w:marBottom w:val="0"/>
          <w:divBdr>
            <w:top w:val="none" w:sz="0" w:space="0" w:color="auto"/>
            <w:left w:val="none" w:sz="0" w:space="0" w:color="auto"/>
            <w:bottom w:val="none" w:sz="0" w:space="0" w:color="auto"/>
            <w:right w:val="none" w:sz="0" w:space="0" w:color="auto"/>
          </w:divBdr>
        </w:div>
        <w:div w:id="307906879">
          <w:marLeft w:val="0"/>
          <w:marRight w:val="0"/>
          <w:marTop w:val="0"/>
          <w:marBottom w:val="0"/>
          <w:divBdr>
            <w:top w:val="none" w:sz="0" w:space="0" w:color="auto"/>
            <w:left w:val="none" w:sz="0" w:space="0" w:color="auto"/>
            <w:bottom w:val="none" w:sz="0" w:space="0" w:color="auto"/>
            <w:right w:val="none" w:sz="0" w:space="0" w:color="auto"/>
          </w:divBdr>
        </w:div>
        <w:div w:id="626204650">
          <w:marLeft w:val="0"/>
          <w:marRight w:val="0"/>
          <w:marTop w:val="0"/>
          <w:marBottom w:val="0"/>
          <w:divBdr>
            <w:top w:val="none" w:sz="0" w:space="0" w:color="auto"/>
            <w:left w:val="none" w:sz="0" w:space="0" w:color="auto"/>
            <w:bottom w:val="none" w:sz="0" w:space="0" w:color="auto"/>
            <w:right w:val="none" w:sz="0" w:space="0" w:color="auto"/>
          </w:divBdr>
        </w:div>
        <w:div w:id="1967199371">
          <w:marLeft w:val="0"/>
          <w:marRight w:val="0"/>
          <w:marTop w:val="0"/>
          <w:marBottom w:val="0"/>
          <w:divBdr>
            <w:top w:val="none" w:sz="0" w:space="0" w:color="auto"/>
            <w:left w:val="none" w:sz="0" w:space="0" w:color="auto"/>
            <w:bottom w:val="none" w:sz="0" w:space="0" w:color="auto"/>
            <w:right w:val="none" w:sz="0" w:space="0" w:color="auto"/>
          </w:divBdr>
        </w:div>
        <w:div w:id="485320226">
          <w:marLeft w:val="0"/>
          <w:marRight w:val="0"/>
          <w:marTop w:val="0"/>
          <w:marBottom w:val="0"/>
          <w:divBdr>
            <w:top w:val="none" w:sz="0" w:space="0" w:color="auto"/>
            <w:left w:val="none" w:sz="0" w:space="0" w:color="auto"/>
            <w:bottom w:val="none" w:sz="0" w:space="0" w:color="auto"/>
            <w:right w:val="none" w:sz="0" w:space="0" w:color="auto"/>
          </w:divBdr>
        </w:div>
        <w:div w:id="1185828628">
          <w:marLeft w:val="0"/>
          <w:marRight w:val="0"/>
          <w:marTop w:val="0"/>
          <w:marBottom w:val="0"/>
          <w:divBdr>
            <w:top w:val="none" w:sz="0" w:space="0" w:color="auto"/>
            <w:left w:val="none" w:sz="0" w:space="0" w:color="auto"/>
            <w:bottom w:val="none" w:sz="0" w:space="0" w:color="auto"/>
            <w:right w:val="none" w:sz="0" w:space="0" w:color="auto"/>
          </w:divBdr>
        </w:div>
        <w:div w:id="1140658940">
          <w:marLeft w:val="0"/>
          <w:marRight w:val="0"/>
          <w:marTop w:val="0"/>
          <w:marBottom w:val="0"/>
          <w:divBdr>
            <w:top w:val="none" w:sz="0" w:space="0" w:color="auto"/>
            <w:left w:val="none" w:sz="0" w:space="0" w:color="auto"/>
            <w:bottom w:val="none" w:sz="0" w:space="0" w:color="auto"/>
            <w:right w:val="none" w:sz="0" w:space="0" w:color="auto"/>
          </w:divBdr>
        </w:div>
        <w:div w:id="1635212001">
          <w:marLeft w:val="0"/>
          <w:marRight w:val="0"/>
          <w:marTop w:val="0"/>
          <w:marBottom w:val="0"/>
          <w:divBdr>
            <w:top w:val="none" w:sz="0" w:space="0" w:color="auto"/>
            <w:left w:val="none" w:sz="0" w:space="0" w:color="auto"/>
            <w:bottom w:val="none" w:sz="0" w:space="0" w:color="auto"/>
            <w:right w:val="none" w:sz="0" w:space="0" w:color="auto"/>
          </w:divBdr>
        </w:div>
        <w:div w:id="66730835">
          <w:marLeft w:val="0"/>
          <w:marRight w:val="0"/>
          <w:marTop w:val="0"/>
          <w:marBottom w:val="0"/>
          <w:divBdr>
            <w:top w:val="none" w:sz="0" w:space="0" w:color="auto"/>
            <w:left w:val="none" w:sz="0" w:space="0" w:color="auto"/>
            <w:bottom w:val="none" w:sz="0" w:space="0" w:color="auto"/>
            <w:right w:val="none" w:sz="0" w:space="0" w:color="auto"/>
          </w:divBdr>
        </w:div>
        <w:div w:id="89129349">
          <w:marLeft w:val="0"/>
          <w:marRight w:val="0"/>
          <w:marTop w:val="0"/>
          <w:marBottom w:val="0"/>
          <w:divBdr>
            <w:top w:val="none" w:sz="0" w:space="0" w:color="auto"/>
            <w:left w:val="none" w:sz="0" w:space="0" w:color="auto"/>
            <w:bottom w:val="none" w:sz="0" w:space="0" w:color="auto"/>
            <w:right w:val="none" w:sz="0" w:space="0" w:color="auto"/>
          </w:divBdr>
        </w:div>
        <w:div w:id="1095829262">
          <w:marLeft w:val="0"/>
          <w:marRight w:val="0"/>
          <w:marTop w:val="0"/>
          <w:marBottom w:val="0"/>
          <w:divBdr>
            <w:top w:val="none" w:sz="0" w:space="0" w:color="auto"/>
            <w:left w:val="none" w:sz="0" w:space="0" w:color="auto"/>
            <w:bottom w:val="none" w:sz="0" w:space="0" w:color="auto"/>
            <w:right w:val="none" w:sz="0" w:space="0" w:color="auto"/>
          </w:divBdr>
        </w:div>
        <w:div w:id="877662674">
          <w:marLeft w:val="0"/>
          <w:marRight w:val="0"/>
          <w:marTop w:val="0"/>
          <w:marBottom w:val="0"/>
          <w:divBdr>
            <w:top w:val="none" w:sz="0" w:space="0" w:color="auto"/>
            <w:left w:val="none" w:sz="0" w:space="0" w:color="auto"/>
            <w:bottom w:val="none" w:sz="0" w:space="0" w:color="auto"/>
            <w:right w:val="none" w:sz="0" w:space="0" w:color="auto"/>
          </w:divBdr>
        </w:div>
        <w:div w:id="1075708149">
          <w:marLeft w:val="0"/>
          <w:marRight w:val="0"/>
          <w:marTop w:val="0"/>
          <w:marBottom w:val="0"/>
          <w:divBdr>
            <w:top w:val="none" w:sz="0" w:space="0" w:color="auto"/>
            <w:left w:val="none" w:sz="0" w:space="0" w:color="auto"/>
            <w:bottom w:val="none" w:sz="0" w:space="0" w:color="auto"/>
            <w:right w:val="none" w:sz="0" w:space="0" w:color="auto"/>
          </w:divBdr>
        </w:div>
        <w:div w:id="1128623884">
          <w:marLeft w:val="0"/>
          <w:marRight w:val="0"/>
          <w:marTop w:val="0"/>
          <w:marBottom w:val="0"/>
          <w:divBdr>
            <w:top w:val="none" w:sz="0" w:space="0" w:color="auto"/>
            <w:left w:val="none" w:sz="0" w:space="0" w:color="auto"/>
            <w:bottom w:val="none" w:sz="0" w:space="0" w:color="auto"/>
            <w:right w:val="none" w:sz="0" w:space="0" w:color="auto"/>
          </w:divBdr>
        </w:div>
        <w:div w:id="930815157">
          <w:marLeft w:val="0"/>
          <w:marRight w:val="0"/>
          <w:marTop w:val="0"/>
          <w:marBottom w:val="0"/>
          <w:divBdr>
            <w:top w:val="none" w:sz="0" w:space="0" w:color="auto"/>
            <w:left w:val="none" w:sz="0" w:space="0" w:color="auto"/>
            <w:bottom w:val="none" w:sz="0" w:space="0" w:color="auto"/>
            <w:right w:val="none" w:sz="0" w:space="0" w:color="auto"/>
          </w:divBdr>
        </w:div>
        <w:div w:id="1583904206">
          <w:marLeft w:val="0"/>
          <w:marRight w:val="0"/>
          <w:marTop w:val="0"/>
          <w:marBottom w:val="0"/>
          <w:divBdr>
            <w:top w:val="none" w:sz="0" w:space="0" w:color="auto"/>
            <w:left w:val="none" w:sz="0" w:space="0" w:color="auto"/>
            <w:bottom w:val="none" w:sz="0" w:space="0" w:color="auto"/>
            <w:right w:val="none" w:sz="0" w:space="0" w:color="auto"/>
          </w:divBdr>
        </w:div>
        <w:div w:id="2051565088">
          <w:marLeft w:val="0"/>
          <w:marRight w:val="0"/>
          <w:marTop w:val="0"/>
          <w:marBottom w:val="0"/>
          <w:divBdr>
            <w:top w:val="none" w:sz="0" w:space="0" w:color="auto"/>
            <w:left w:val="none" w:sz="0" w:space="0" w:color="auto"/>
            <w:bottom w:val="none" w:sz="0" w:space="0" w:color="auto"/>
            <w:right w:val="none" w:sz="0" w:space="0" w:color="auto"/>
          </w:divBdr>
        </w:div>
        <w:div w:id="232669434">
          <w:marLeft w:val="0"/>
          <w:marRight w:val="0"/>
          <w:marTop w:val="0"/>
          <w:marBottom w:val="0"/>
          <w:divBdr>
            <w:top w:val="none" w:sz="0" w:space="0" w:color="auto"/>
            <w:left w:val="none" w:sz="0" w:space="0" w:color="auto"/>
            <w:bottom w:val="none" w:sz="0" w:space="0" w:color="auto"/>
            <w:right w:val="none" w:sz="0" w:space="0" w:color="auto"/>
          </w:divBdr>
        </w:div>
        <w:div w:id="1281491792">
          <w:marLeft w:val="0"/>
          <w:marRight w:val="0"/>
          <w:marTop w:val="0"/>
          <w:marBottom w:val="0"/>
          <w:divBdr>
            <w:top w:val="none" w:sz="0" w:space="0" w:color="auto"/>
            <w:left w:val="none" w:sz="0" w:space="0" w:color="auto"/>
            <w:bottom w:val="none" w:sz="0" w:space="0" w:color="auto"/>
            <w:right w:val="none" w:sz="0" w:space="0" w:color="auto"/>
          </w:divBdr>
        </w:div>
        <w:div w:id="209196517">
          <w:marLeft w:val="0"/>
          <w:marRight w:val="0"/>
          <w:marTop w:val="0"/>
          <w:marBottom w:val="0"/>
          <w:divBdr>
            <w:top w:val="none" w:sz="0" w:space="0" w:color="auto"/>
            <w:left w:val="none" w:sz="0" w:space="0" w:color="auto"/>
            <w:bottom w:val="none" w:sz="0" w:space="0" w:color="auto"/>
            <w:right w:val="none" w:sz="0" w:space="0" w:color="auto"/>
          </w:divBdr>
        </w:div>
        <w:div w:id="1970239633">
          <w:marLeft w:val="0"/>
          <w:marRight w:val="0"/>
          <w:marTop w:val="0"/>
          <w:marBottom w:val="0"/>
          <w:divBdr>
            <w:top w:val="none" w:sz="0" w:space="0" w:color="auto"/>
            <w:left w:val="none" w:sz="0" w:space="0" w:color="auto"/>
            <w:bottom w:val="none" w:sz="0" w:space="0" w:color="auto"/>
            <w:right w:val="none" w:sz="0" w:space="0" w:color="auto"/>
          </w:divBdr>
        </w:div>
        <w:div w:id="2131629370">
          <w:marLeft w:val="0"/>
          <w:marRight w:val="0"/>
          <w:marTop w:val="0"/>
          <w:marBottom w:val="0"/>
          <w:divBdr>
            <w:top w:val="none" w:sz="0" w:space="0" w:color="auto"/>
            <w:left w:val="none" w:sz="0" w:space="0" w:color="auto"/>
            <w:bottom w:val="none" w:sz="0" w:space="0" w:color="auto"/>
            <w:right w:val="none" w:sz="0" w:space="0" w:color="auto"/>
          </w:divBdr>
        </w:div>
        <w:div w:id="1543981747">
          <w:marLeft w:val="0"/>
          <w:marRight w:val="0"/>
          <w:marTop w:val="0"/>
          <w:marBottom w:val="0"/>
          <w:divBdr>
            <w:top w:val="none" w:sz="0" w:space="0" w:color="auto"/>
            <w:left w:val="none" w:sz="0" w:space="0" w:color="auto"/>
            <w:bottom w:val="none" w:sz="0" w:space="0" w:color="auto"/>
            <w:right w:val="none" w:sz="0" w:space="0" w:color="auto"/>
          </w:divBdr>
        </w:div>
        <w:div w:id="1561672459">
          <w:marLeft w:val="0"/>
          <w:marRight w:val="0"/>
          <w:marTop w:val="0"/>
          <w:marBottom w:val="0"/>
          <w:divBdr>
            <w:top w:val="none" w:sz="0" w:space="0" w:color="auto"/>
            <w:left w:val="none" w:sz="0" w:space="0" w:color="auto"/>
            <w:bottom w:val="none" w:sz="0" w:space="0" w:color="auto"/>
            <w:right w:val="none" w:sz="0" w:space="0" w:color="auto"/>
          </w:divBdr>
        </w:div>
        <w:div w:id="518813187">
          <w:marLeft w:val="0"/>
          <w:marRight w:val="0"/>
          <w:marTop w:val="0"/>
          <w:marBottom w:val="0"/>
          <w:divBdr>
            <w:top w:val="none" w:sz="0" w:space="0" w:color="auto"/>
            <w:left w:val="none" w:sz="0" w:space="0" w:color="auto"/>
            <w:bottom w:val="none" w:sz="0" w:space="0" w:color="auto"/>
            <w:right w:val="none" w:sz="0" w:space="0" w:color="auto"/>
          </w:divBdr>
        </w:div>
        <w:div w:id="1866627950">
          <w:marLeft w:val="0"/>
          <w:marRight w:val="0"/>
          <w:marTop w:val="0"/>
          <w:marBottom w:val="0"/>
          <w:divBdr>
            <w:top w:val="none" w:sz="0" w:space="0" w:color="auto"/>
            <w:left w:val="none" w:sz="0" w:space="0" w:color="auto"/>
            <w:bottom w:val="none" w:sz="0" w:space="0" w:color="auto"/>
            <w:right w:val="none" w:sz="0" w:space="0" w:color="auto"/>
          </w:divBdr>
        </w:div>
        <w:div w:id="1757704511">
          <w:marLeft w:val="0"/>
          <w:marRight w:val="0"/>
          <w:marTop w:val="0"/>
          <w:marBottom w:val="0"/>
          <w:divBdr>
            <w:top w:val="none" w:sz="0" w:space="0" w:color="auto"/>
            <w:left w:val="none" w:sz="0" w:space="0" w:color="auto"/>
            <w:bottom w:val="none" w:sz="0" w:space="0" w:color="auto"/>
            <w:right w:val="none" w:sz="0" w:space="0" w:color="auto"/>
          </w:divBdr>
        </w:div>
        <w:div w:id="945186963">
          <w:marLeft w:val="0"/>
          <w:marRight w:val="0"/>
          <w:marTop w:val="0"/>
          <w:marBottom w:val="0"/>
          <w:divBdr>
            <w:top w:val="none" w:sz="0" w:space="0" w:color="auto"/>
            <w:left w:val="none" w:sz="0" w:space="0" w:color="auto"/>
            <w:bottom w:val="none" w:sz="0" w:space="0" w:color="auto"/>
            <w:right w:val="none" w:sz="0" w:space="0" w:color="auto"/>
          </w:divBdr>
        </w:div>
        <w:div w:id="1699432961">
          <w:marLeft w:val="0"/>
          <w:marRight w:val="0"/>
          <w:marTop w:val="0"/>
          <w:marBottom w:val="0"/>
          <w:divBdr>
            <w:top w:val="none" w:sz="0" w:space="0" w:color="auto"/>
            <w:left w:val="none" w:sz="0" w:space="0" w:color="auto"/>
            <w:bottom w:val="none" w:sz="0" w:space="0" w:color="auto"/>
            <w:right w:val="none" w:sz="0" w:space="0" w:color="auto"/>
          </w:divBdr>
        </w:div>
        <w:div w:id="508181904">
          <w:marLeft w:val="0"/>
          <w:marRight w:val="0"/>
          <w:marTop w:val="0"/>
          <w:marBottom w:val="0"/>
          <w:divBdr>
            <w:top w:val="none" w:sz="0" w:space="0" w:color="auto"/>
            <w:left w:val="none" w:sz="0" w:space="0" w:color="auto"/>
            <w:bottom w:val="none" w:sz="0" w:space="0" w:color="auto"/>
            <w:right w:val="none" w:sz="0" w:space="0" w:color="auto"/>
          </w:divBdr>
        </w:div>
        <w:div w:id="1675960293">
          <w:marLeft w:val="0"/>
          <w:marRight w:val="0"/>
          <w:marTop w:val="0"/>
          <w:marBottom w:val="0"/>
          <w:divBdr>
            <w:top w:val="none" w:sz="0" w:space="0" w:color="auto"/>
            <w:left w:val="none" w:sz="0" w:space="0" w:color="auto"/>
            <w:bottom w:val="none" w:sz="0" w:space="0" w:color="auto"/>
            <w:right w:val="none" w:sz="0" w:space="0" w:color="auto"/>
          </w:divBdr>
        </w:div>
        <w:div w:id="387730301">
          <w:marLeft w:val="0"/>
          <w:marRight w:val="0"/>
          <w:marTop w:val="0"/>
          <w:marBottom w:val="0"/>
          <w:divBdr>
            <w:top w:val="none" w:sz="0" w:space="0" w:color="auto"/>
            <w:left w:val="none" w:sz="0" w:space="0" w:color="auto"/>
            <w:bottom w:val="none" w:sz="0" w:space="0" w:color="auto"/>
            <w:right w:val="none" w:sz="0" w:space="0" w:color="auto"/>
          </w:divBdr>
        </w:div>
        <w:div w:id="102846174">
          <w:marLeft w:val="0"/>
          <w:marRight w:val="0"/>
          <w:marTop w:val="0"/>
          <w:marBottom w:val="0"/>
          <w:divBdr>
            <w:top w:val="none" w:sz="0" w:space="0" w:color="auto"/>
            <w:left w:val="none" w:sz="0" w:space="0" w:color="auto"/>
            <w:bottom w:val="none" w:sz="0" w:space="0" w:color="auto"/>
            <w:right w:val="none" w:sz="0" w:space="0" w:color="auto"/>
          </w:divBdr>
        </w:div>
        <w:div w:id="1143738285">
          <w:marLeft w:val="0"/>
          <w:marRight w:val="0"/>
          <w:marTop w:val="0"/>
          <w:marBottom w:val="0"/>
          <w:divBdr>
            <w:top w:val="none" w:sz="0" w:space="0" w:color="auto"/>
            <w:left w:val="none" w:sz="0" w:space="0" w:color="auto"/>
            <w:bottom w:val="none" w:sz="0" w:space="0" w:color="auto"/>
            <w:right w:val="none" w:sz="0" w:space="0" w:color="auto"/>
          </w:divBdr>
        </w:div>
        <w:div w:id="1963226042">
          <w:marLeft w:val="0"/>
          <w:marRight w:val="0"/>
          <w:marTop w:val="0"/>
          <w:marBottom w:val="0"/>
          <w:divBdr>
            <w:top w:val="none" w:sz="0" w:space="0" w:color="auto"/>
            <w:left w:val="none" w:sz="0" w:space="0" w:color="auto"/>
            <w:bottom w:val="none" w:sz="0" w:space="0" w:color="auto"/>
            <w:right w:val="none" w:sz="0" w:space="0" w:color="auto"/>
          </w:divBdr>
        </w:div>
        <w:div w:id="1607544401">
          <w:marLeft w:val="0"/>
          <w:marRight w:val="0"/>
          <w:marTop w:val="0"/>
          <w:marBottom w:val="0"/>
          <w:divBdr>
            <w:top w:val="none" w:sz="0" w:space="0" w:color="auto"/>
            <w:left w:val="none" w:sz="0" w:space="0" w:color="auto"/>
            <w:bottom w:val="none" w:sz="0" w:space="0" w:color="auto"/>
            <w:right w:val="none" w:sz="0" w:space="0" w:color="auto"/>
          </w:divBdr>
        </w:div>
        <w:div w:id="2027898021">
          <w:marLeft w:val="0"/>
          <w:marRight w:val="0"/>
          <w:marTop w:val="0"/>
          <w:marBottom w:val="0"/>
          <w:divBdr>
            <w:top w:val="none" w:sz="0" w:space="0" w:color="auto"/>
            <w:left w:val="none" w:sz="0" w:space="0" w:color="auto"/>
            <w:bottom w:val="none" w:sz="0" w:space="0" w:color="auto"/>
            <w:right w:val="none" w:sz="0" w:space="0" w:color="auto"/>
          </w:divBdr>
        </w:div>
        <w:div w:id="477305128">
          <w:marLeft w:val="0"/>
          <w:marRight w:val="0"/>
          <w:marTop w:val="0"/>
          <w:marBottom w:val="0"/>
          <w:divBdr>
            <w:top w:val="none" w:sz="0" w:space="0" w:color="auto"/>
            <w:left w:val="none" w:sz="0" w:space="0" w:color="auto"/>
            <w:bottom w:val="none" w:sz="0" w:space="0" w:color="auto"/>
            <w:right w:val="none" w:sz="0" w:space="0" w:color="auto"/>
          </w:divBdr>
        </w:div>
        <w:div w:id="411895078">
          <w:marLeft w:val="0"/>
          <w:marRight w:val="0"/>
          <w:marTop w:val="0"/>
          <w:marBottom w:val="0"/>
          <w:divBdr>
            <w:top w:val="none" w:sz="0" w:space="0" w:color="auto"/>
            <w:left w:val="none" w:sz="0" w:space="0" w:color="auto"/>
            <w:bottom w:val="none" w:sz="0" w:space="0" w:color="auto"/>
            <w:right w:val="none" w:sz="0" w:space="0" w:color="auto"/>
          </w:divBdr>
        </w:div>
        <w:div w:id="2144611052">
          <w:marLeft w:val="0"/>
          <w:marRight w:val="0"/>
          <w:marTop w:val="0"/>
          <w:marBottom w:val="0"/>
          <w:divBdr>
            <w:top w:val="none" w:sz="0" w:space="0" w:color="auto"/>
            <w:left w:val="none" w:sz="0" w:space="0" w:color="auto"/>
            <w:bottom w:val="none" w:sz="0" w:space="0" w:color="auto"/>
            <w:right w:val="none" w:sz="0" w:space="0" w:color="auto"/>
          </w:divBdr>
        </w:div>
        <w:div w:id="1015620049">
          <w:marLeft w:val="0"/>
          <w:marRight w:val="0"/>
          <w:marTop w:val="0"/>
          <w:marBottom w:val="0"/>
          <w:divBdr>
            <w:top w:val="none" w:sz="0" w:space="0" w:color="auto"/>
            <w:left w:val="none" w:sz="0" w:space="0" w:color="auto"/>
            <w:bottom w:val="none" w:sz="0" w:space="0" w:color="auto"/>
            <w:right w:val="none" w:sz="0" w:space="0" w:color="auto"/>
          </w:divBdr>
        </w:div>
        <w:div w:id="1824659774">
          <w:marLeft w:val="0"/>
          <w:marRight w:val="0"/>
          <w:marTop w:val="0"/>
          <w:marBottom w:val="0"/>
          <w:divBdr>
            <w:top w:val="none" w:sz="0" w:space="0" w:color="auto"/>
            <w:left w:val="none" w:sz="0" w:space="0" w:color="auto"/>
            <w:bottom w:val="none" w:sz="0" w:space="0" w:color="auto"/>
            <w:right w:val="none" w:sz="0" w:space="0" w:color="auto"/>
          </w:divBdr>
        </w:div>
        <w:div w:id="1610773478">
          <w:marLeft w:val="0"/>
          <w:marRight w:val="0"/>
          <w:marTop w:val="0"/>
          <w:marBottom w:val="0"/>
          <w:divBdr>
            <w:top w:val="none" w:sz="0" w:space="0" w:color="auto"/>
            <w:left w:val="none" w:sz="0" w:space="0" w:color="auto"/>
            <w:bottom w:val="none" w:sz="0" w:space="0" w:color="auto"/>
            <w:right w:val="none" w:sz="0" w:space="0" w:color="auto"/>
          </w:divBdr>
        </w:div>
        <w:div w:id="1903520747">
          <w:marLeft w:val="0"/>
          <w:marRight w:val="0"/>
          <w:marTop w:val="0"/>
          <w:marBottom w:val="0"/>
          <w:divBdr>
            <w:top w:val="none" w:sz="0" w:space="0" w:color="auto"/>
            <w:left w:val="none" w:sz="0" w:space="0" w:color="auto"/>
            <w:bottom w:val="none" w:sz="0" w:space="0" w:color="auto"/>
            <w:right w:val="none" w:sz="0" w:space="0" w:color="auto"/>
          </w:divBdr>
        </w:div>
        <w:div w:id="999621330">
          <w:marLeft w:val="0"/>
          <w:marRight w:val="0"/>
          <w:marTop w:val="0"/>
          <w:marBottom w:val="0"/>
          <w:divBdr>
            <w:top w:val="none" w:sz="0" w:space="0" w:color="auto"/>
            <w:left w:val="none" w:sz="0" w:space="0" w:color="auto"/>
            <w:bottom w:val="none" w:sz="0" w:space="0" w:color="auto"/>
            <w:right w:val="none" w:sz="0" w:space="0" w:color="auto"/>
          </w:divBdr>
        </w:div>
      </w:divsChild>
    </w:div>
    <w:div w:id="1246570556">
      <w:bodyDiv w:val="1"/>
      <w:marLeft w:val="0"/>
      <w:marRight w:val="0"/>
      <w:marTop w:val="0"/>
      <w:marBottom w:val="0"/>
      <w:divBdr>
        <w:top w:val="none" w:sz="0" w:space="0" w:color="auto"/>
        <w:left w:val="none" w:sz="0" w:space="0" w:color="auto"/>
        <w:bottom w:val="none" w:sz="0" w:space="0" w:color="auto"/>
        <w:right w:val="none" w:sz="0" w:space="0" w:color="auto"/>
      </w:divBdr>
      <w:divsChild>
        <w:div w:id="1859538099">
          <w:marLeft w:val="0"/>
          <w:marRight w:val="0"/>
          <w:marTop w:val="720"/>
          <w:marBottom w:val="720"/>
          <w:divBdr>
            <w:top w:val="none" w:sz="0" w:space="0" w:color="auto"/>
            <w:left w:val="none" w:sz="0" w:space="0" w:color="auto"/>
            <w:bottom w:val="none" w:sz="0" w:space="0" w:color="auto"/>
            <w:right w:val="none" w:sz="0" w:space="0" w:color="auto"/>
          </w:divBdr>
          <w:divsChild>
            <w:div w:id="792210003">
              <w:marLeft w:val="0"/>
              <w:marRight w:val="0"/>
              <w:marTop w:val="0"/>
              <w:marBottom w:val="0"/>
              <w:divBdr>
                <w:top w:val="none" w:sz="0" w:space="0" w:color="auto"/>
                <w:left w:val="none" w:sz="0" w:space="0" w:color="auto"/>
                <w:bottom w:val="none" w:sz="0" w:space="0" w:color="auto"/>
                <w:right w:val="none" w:sz="0" w:space="0" w:color="auto"/>
              </w:divBdr>
              <w:divsChild>
                <w:div w:id="1691026679">
                  <w:marLeft w:val="0"/>
                  <w:marRight w:val="0"/>
                  <w:marTop w:val="0"/>
                  <w:marBottom w:val="0"/>
                  <w:divBdr>
                    <w:top w:val="none" w:sz="0" w:space="0" w:color="auto"/>
                    <w:left w:val="none" w:sz="0" w:space="0" w:color="auto"/>
                    <w:bottom w:val="none" w:sz="0" w:space="0" w:color="auto"/>
                    <w:right w:val="none" w:sz="0" w:space="0" w:color="auto"/>
                  </w:divBdr>
                </w:div>
                <w:div w:id="772242659">
                  <w:marLeft w:val="0"/>
                  <w:marRight w:val="0"/>
                  <w:marTop w:val="0"/>
                  <w:marBottom w:val="0"/>
                  <w:divBdr>
                    <w:top w:val="none" w:sz="0" w:space="0" w:color="auto"/>
                    <w:left w:val="none" w:sz="0" w:space="0" w:color="auto"/>
                    <w:bottom w:val="none" w:sz="0" w:space="0" w:color="auto"/>
                    <w:right w:val="none" w:sz="0" w:space="0" w:color="auto"/>
                  </w:divBdr>
                  <w:divsChild>
                    <w:div w:id="2086679643">
                      <w:marLeft w:val="0"/>
                      <w:marRight w:val="0"/>
                      <w:marTop w:val="0"/>
                      <w:marBottom w:val="0"/>
                      <w:divBdr>
                        <w:top w:val="none" w:sz="0" w:space="0" w:color="auto"/>
                        <w:left w:val="none" w:sz="0" w:space="0" w:color="auto"/>
                        <w:bottom w:val="none" w:sz="0" w:space="0" w:color="auto"/>
                        <w:right w:val="none" w:sz="0" w:space="0" w:color="auto"/>
                      </w:divBdr>
                      <w:divsChild>
                        <w:div w:id="1399523855">
                          <w:marLeft w:val="0"/>
                          <w:marRight w:val="0"/>
                          <w:marTop w:val="0"/>
                          <w:marBottom w:val="0"/>
                          <w:divBdr>
                            <w:top w:val="none" w:sz="0" w:space="0" w:color="auto"/>
                            <w:left w:val="none" w:sz="0" w:space="0" w:color="auto"/>
                            <w:bottom w:val="none" w:sz="0" w:space="0" w:color="auto"/>
                            <w:right w:val="none" w:sz="0" w:space="0" w:color="auto"/>
                          </w:divBdr>
                          <w:divsChild>
                            <w:div w:id="198812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92332">
                  <w:marLeft w:val="0"/>
                  <w:marRight w:val="0"/>
                  <w:marTop w:val="0"/>
                  <w:marBottom w:val="0"/>
                  <w:divBdr>
                    <w:top w:val="none" w:sz="0" w:space="0" w:color="auto"/>
                    <w:left w:val="none" w:sz="0" w:space="0" w:color="auto"/>
                    <w:bottom w:val="none" w:sz="0" w:space="0" w:color="auto"/>
                    <w:right w:val="none" w:sz="0" w:space="0" w:color="auto"/>
                  </w:divBdr>
                  <w:divsChild>
                    <w:div w:id="8544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85324">
              <w:marLeft w:val="0"/>
              <w:marRight w:val="0"/>
              <w:marTop w:val="195"/>
              <w:marBottom w:val="0"/>
              <w:divBdr>
                <w:top w:val="none" w:sz="0" w:space="0" w:color="auto"/>
                <w:left w:val="none" w:sz="0" w:space="0" w:color="auto"/>
                <w:bottom w:val="none" w:sz="0" w:space="0" w:color="auto"/>
                <w:right w:val="none" w:sz="0" w:space="0" w:color="auto"/>
              </w:divBdr>
              <w:divsChild>
                <w:div w:id="602421396">
                  <w:marLeft w:val="0"/>
                  <w:marRight w:val="0"/>
                  <w:marTop w:val="0"/>
                  <w:marBottom w:val="0"/>
                  <w:divBdr>
                    <w:top w:val="none" w:sz="0" w:space="0" w:color="auto"/>
                    <w:left w:val="none" w:sz="0" w:space="0" w:color="auto"/>
                    <w:bottom w:val="none" w:sz="0" w:space="0" w:color="auto"/>
                    <w:right w:val="none" w:sz="0" w:space="0" w:color="auto"/>
                  </w:divBdr>
                  <w:divsChild>
                    <w:div w:id="381026855">
                      <w:marLeft w:val="0"/>
                      <w:marRight w:val="0"/>
                      <w:marTop w:val="0"/>
                      <w:marBottom w:val="0"/>
                      <w:divBdr>
                        <w:top w:val="none" w:sz="0" w:space="0" w:color="auto"/>
                        <w:left w:val="none" w:sz="0" w:space="0" w:color="auto"/>
                        <w:bottom w:val="none" w:sz="0" w:space="0" w:color="auto"/>
                        <w:right w:val="none" w:sz="0" w:space="0" w:color="auto"/>
                      </w:divBdr>
                      <w:divsChild>
                        <w:div w:id="650209772">
                          <w:marLeft w:val="0"/>
                          <w:marRight w:val="0"/>
                          <w:marTop w:val="0"/>
                          <w:marBottom w:val="0"/>
                          <w:divBdr>
                            <w:top w:val="none" w:sz="0" w:space="0" w:color="auto"/>
                            <w:left w:val="none" w:sz="0" w:space="0" w:color="auto"/>
                            <w:bottom w:val="none" w:sz="0" w:space="0" w:color="auto"/>
                            <w:right w:val="none" w:sz="0" w:space="0" w:color="auto"/>
                          </w:divBdr>
                          <w:divsChild>
                            <w:div w:id="172843800">
                              <w:marLeft w:val="0"/>
                              <w:marRight w:val="0"/>
                              <w:marTop w:val="0"/>
                              <w:marBottom w:val="0"/>
                              <w:divBdr>
                                <w:top w:val="none" w:sz="0" w:space="0" w:color="auto"/>
                                <w:left w:val="none" w:sz="0" w:space="0" w:color="auto"/>
                                <w:bottom w:val="none" w:sz="0" w:space="0" w:color="auto"/>
                                <w:right w:val="none" w:sz="0" w:space="0" w:color="auto"/>
                              </w:divBdr>
                              <w:divsChild>
                                <w:div w:id="1648969069">
                                  <w:marLeft w:val="0"/>
                                  <w:marRight w:val="0"/>
                                  <w:marTop w:val="0"/>
                                  <w:marBottom w:val="0"/>
                                  <w:divBdr>
                                    <w:top w:val="none" w:sz="0" w:space="0" w:color="auto"/>
                                    <w:left w:val="none" w:sz="0" w:space="0" w:color="auto"/>
                                    <w:bottom w:val="none" w:sz="0" w:space="0" w:color="auto"/>
                                    <w:right w:val="none" w:sz="0" w:space="0" w:color="auto"/>
                                  </w:divBdr>
                                  <w:divsChild>
                                    <w:div w:id="698551990">
                                      <w:marLeft w:val="0"/>
                                      <w:marRight w:val="0"/>
                                      <w:marTop w:val="0"/>
                                      <w:marBottom w:val="0"/>
                                      <w:divBdr>
                                        <w:top w:val="none" w:sz="0" w:space="0" w:color="auto"/>
                                        <w:left w:val="none" w:sz="0" w:space="0" w:color="auto"/>
                                        <w:bottom w:val="none" w:sz="0" w:space="0" w:color="auto"/>
                                        <w:right w:val="none" w:sz="0" w:space="0" w:color="auto"/>
                                      </w:divBdr>
                                      <w:divsChild>
                                        <w:div w:id="10750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135220">
                          <w:marLeft w:val="0"/>
                          <w:marRight w:val="0"/>
                          <w:marTop w:val="0"/>
                          <w:marBottom w:val="0"/>
                          <w:divBdr>
                            <w:top w:val="none" w:sz="0" w:space="0" w:color="auto"/>
                            <w:left w:val="none" w:sz="0" w:space="0" w:color="auto"/>
                            <w:bottom w:val="none" w:sz="0" w:space="0" w:color="auto"/>
                            <w:right w:val="none" w:sz="0" w:space="0" w:color="auto"/>
                          </w:divBdr>
                          <w:divsChild>
                            <w:div w:id="110246281">
                              <w:marLeft w:val="0"/>
                              <w:marRight w:val="0"/>
                              <w:marTop w:val="0"/>
                              <w:marBottom w:val="0"/>
                              <w:divBdr>
                                <w:top w:val="none" w:sz="0" w:space="0" w:color="auto"/>
                                <w:left w:val="none" w:sz="0" w:space="0" w:color="auto"/>
                                <w:bottom w:val="none" w:sz="0" w:space="0" w:color="auto"/>
                                <w:right w:val="none" w:sz="0" w:space="0" w:color="auto"/>
                              </w:divBdr>
                              <w:divsChild>
                                <w:div w:id="1393384698">
                                  <w:marLeft w:val="0"/>
                                  <w:marRight w:val="0"/>
                                  <w:marTop w:val="0"/>
                                  <w:marBottom w:val="0"/>
                                  <w:divBdr>
                                    <w:top w:val="none" w:sz="0" w:space="0" w:color="auto"/>
                                    <w:left w:val="none" w:sz="0" w:space="0" w:color="auto"/>
                                    <w:bottom w:val="none" w:sz="0" w:space="0" w:color="auto"/>
                                    <w:right w:val="none" w:sz="0" w:space="0" w:color="auto"/>
                                  </w:divBdr>
                                  <w:divsChild>
                                    <w:div w:id="1890453206">
                                      <w:marLeft w:val="0"/>
                                      <w:marRight w:val="0"/>
                                      <w:marTop w:val="0"/>
                                      <w:marBottom w:val="0"/>
                                      <w:divBdr>
                                        <w:top w:val="none" w:sz="0" w:space="0" w:color="auto"/>
                                        <w:left w:val="none" w:sz="0" w:space="0" w:color="auto"/>
                                        <w:bottom w:val="none" w:sz="0" w:space="0" w:color="auto"/>
                                        <w:right w:val="none" w:sz="0" w:space="0" w:color="auto"/>
                                      </w:divBdr>
                                      <w:divsChild>
                                        <w:div w:id="7424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224469">
                              <w:marLeft w:val="0"/>
                              <w:marRight w:val="0"/>
                              <w:marTop w:val="240"/>
                              <w:marBottom w:val="0"/>
                              <w:divBdr>
                                <w:top w:val="none" w:sz="0" w:space="0" w:color="auto"/>
                                <w:left w:val="none" w:sz="0" w:space="0" w:color="auto"/>
                                <w:bottom w:val="none" w:sz="0" w:space="0" w:color="auto"/>
                                <w:right w:val="none" w:sz="0" w:space="0" w:color="auto"/>
                              </w:divBdr>
                              <w:divsChild>
                                <w:div w:id="1316645704">
                                  <w:marLeft w:val="0"/>
                                  <w:marRight w:val="0"/>
                                  <w:marTop w:val="0"/>
                                  <w:marBottom w:val="0"/>
                                  <w:divBdr>
                                    <w:top w:val="none" w:sz="0" w:space="0" w:color="auto"/>
                                    <w:left w:val="none" w:sz="0" w:space="0" w:color="auto"/>
                                    <w:bottom w:val="none" w:sz="0" w:space="0" w:color="auto"/>
                                    <w:right w:val="none" w:sz="0" w:space="0" w:color="auto"/>
                                  </w:divBdr>
                                  <w:divsChild>
                                    <w:div w:id="430974851">
                                      <w:marLeft w:val="0"/>
                                      <w:marRight w:val="0"/>
                                      <w:marTop w:val="0"/>
                                      <w:marBottom w:val="0"/>
                                      <w:divBdr>
                                        <w:top w:val="none" w:sz="0" w:space="0" w:color="auto"/>
                                        <w:left w:val="none" w:sz="0" w:space="0" w:color="auto"/>
                                        <w:bottom w:val="none" w:sz="0" w:space="0" w:color="auto"/>
                                        <w:right w:val="none" w:sz="0" w:space="0" w:color="auto"/>
                                      </w:divBdr>
                                      <w:divsChild>
                                        <w:div w:id="1715541690">
                                          <w:marLeft w:val="0"/>
                                          <w:marRight w:val="0"/>
                                          <w:marTop w:val="0"/>
                                          <w:marBottom w:val="0"/>
                                          <w:divBdr>
                                            <w:top w:val="none" w:sz="0" w:space="0" w:color="auto"/>
                                            <w:left w:val="none" w:sz="0" w:space="0" w:color="auto"/>
                                            <w:bottom w:val="none" w:sz="0" w:space="0" w:color="auto"/>
                                            <w:right w:val="none" w:sz="0" w:space="0" w:color="auto"/>
                                          </w:divBdr>
                                        </w:div>
                                        <w:div w:id="1489781255">
                                          <w:marLeft w:val="0"/>
                                          <w:marRight w:val="0"/>
                                          <w:marTop w:val="0"/>
                                          <w:marBottom w:val="0"/>
                                          <w:divBdr>
                                            <w:top w:val="none" w:sz="0" w:space="0" w:color="auto"/>
                                            <w:left w:val="none" w:sz="0" w:space="0" w:color="auto"/>
                                            <w:bottom w:val="none" w:sz="0" w:space="0" w:color="auto"/>
                                            <w:right w:val="none" w:sz="0" w:space="0" w:color="auto"/>
                                          </w:divBdr>
                                          <w:divsChild>
                                            <w:div w:id="862288166">
                                              <w:marLeft w:val="0"/>
                                              <w:marRight w:val="0"/>
                                              <w:marTop w:val="0"/>
                                              <w:marBottom w:val="0"/>
                                              <w:divBdr>
                                                <w:top w:val="none" w:sz="0" w:space="0" w:color="auto"/>
                                                <w:left w:val="none" w:sz="0" w:space="0" w:color="auto"/>
                                                <w:bottom w:val="none" w:sz="0" w:space="0" w:color="auto"/>
                                                <w:right w:val="none" w:sz="0" w:space="0" w:color="auto"/>
                                              </w:divBdr>
                                              <w:divsChild>
                                                <w:div w:id="19578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1997">
                          <w:marLeft w:val="0"/>
                          <w:marRight w:val="0"/>
                          <w:marTop w:val="0"/>
                          <w:marBottom w:val="0"/>
                          <w:divBdr>
                            <w:top w:val="none" w:sz="0" w:space="0" w:color="auto"/>
                            <w:left w:val="none" w:sz="0" w:space="0" w:color="auto"/>
                            <w:bottom w:val="none" w:sz="0" w:space="0" w:color="auto"/>
                            <w:right w:val="none" w:sz="0" w:space="0" w:color="auto"/>
                          </w:divBdr>
                          <w:divsChild>
                            <w:div w:id="247613498">
                              <w:marLeft w:val="0"/>
                              <w:marRight w:val="0"/>
                              <w:marTop w:val="0"/>
                              <w:marBottom w:val="0"/>
                              <w:divBdr>
                                <w:top w:val="none" w:sz="0" w:space="0" w:color="auto"/>
                                <w:left w:val="none" w:sz="0" w:space="0" w:color="auto"/>
                                <w:bottom w:val="none" w:sz="0" w:space="0" w:color="auto"/>
                                <w:right w:val="none" w:sz="0" w:space="0" w:color="auto"/>
                              </w:divBdr>
                              <w:divsChild>
                                <w:div w:id="906652266">
                                  <w:marLeft w:val="0"/>
                                  <w:marRight w:val="0"/>
                                  <w:marTop w:val="0"/>
                                  <w:marBottom w:val="0"/>
                                  <w:divBdr>
                                    <w:top w:val="none" w:sz="0" w:space="0" w:color="auto"/>
                                    <w:left w:val="none" w:sz="0" w:space="0" w:color="auto"/>
                                    <w:bottom w:val="none" w:sz="0" w:space="0" w:color="auto"/>
                                    <w:right w:val="none" w:sz="0" w:space="0" w:color="auto"/>
                                  </w:divBdr>
                                  <w:divsChild>
                                    <w:div w:id="658309972">
                                      <w:marLeft w:val="0"/>
                                      <w:marRight w:val="0"/>
                                      <w:marTop w:val="0"/>
                                      <w:marBottom w:val="0"/>
                                      <w:divBdr>
                                        <w:top w:val="none" w:sz="0" w:space="0" w:color="auto"/>
                                        <w:left w:val="none" w:sz="0" w:space="0" w:color="auto"/>
                                        <w:bottom w:val="none" w:sz="0" w:space="0" w:color="auto"/>
                                        <w:right w:val="none" w:sz="0" w:space="0" w:color="auto"/>
                                      </w:divBdr>
                                      <w:divsChild>
                                        <w:div w:id="1125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273825">
                              <w:marLeft w:val="0"/>
                              <w:marRight w:val="0"/>
                              <w:marTop w:val="240"/>
                              <w:marBottom w:val="0"/>
                              <w:divBdr>
                                <w:top w:val="none" w:sz="0" w:space="0" w:color="auto"/>
                                <w:left w:val="none" w:sz="0" w:space="0" w:color="auto"/>
                                <w:bottom w:val="none" w:sz="0" w:space="0" w:color="auto"/>
                                <w:right w:val="none" w:sz="0" w:space="0" w:color="auto"/>
                              </w:divBdr>
                              <w:divsChild>
                                <w:div w:id="1961498830">
                                  <w:marLeft w:val="0"/>
                                  <w:marRight w:val="0"/>
                                  <w:marTop w:val="0"/>
                                  <w:marBottom w:val="0"/>
                                  <w:divBdr>
                                    <w:top w:val="none" w:sz="0" w:space="0" w:color="auto"/>
                                    <w:left w:val="none" w:sz="0" w:space="0" w:color="auto"/>
                                    <w:bottom w:val="none" w:sz="0" w:space="0" w:color="auto"/>
                                    <w:right w:val="none" w:sz="0" w:space="0" w:color="auto"/>
                                  </w:divBdr>
                                  <w:divsChild>
                                    <w:div w:id="1752847015">
                                      <w:marLeft w:val="0"/>
                                      <w:marRight w:val="0"/>
                                      <w:marTop w:val="0"/>
                                      <w:marBottom w:val="0"/>
                                      <w:divBdr>
                                        <w:top w:val="none" w:sz="0" w:space="0" w:color="auto"/>
                                        <w:left w:val="none" w:sz="0" w:space="0" w:color="auto"/>
                                        <w:bottom w:val="none" w:sz="0" w:space="0" w:color="auto"/>
                                        <w:right w:val="none" w:sz="0" w:space="0" w:color="auto"/>
                                      </w:divBdr>
                                      <w:divsChild>
                                        <w:div w:id="156968453">
                                          <w:marLeft w:val="0"/>
                                          <w:marRight w:val="0"/>
                                          <w:marTop w:val="0"/>
                                          <w:marBottom w:val="0"/>
                                          <w:divBdr>
                                            <w:top w:val="none" w:sz="0" w:space="0" w:color="auto"/>
                                            <w:left w:val="none" w:sz="0" w:space="0" w:color="auto"/>
                                            <w:bottom w:val="none" w:sz="0" w:space="0" w:color="auto"/>
                                            <w:right w:val="none" w:sz="0" w:space="0" w:color="auto"/>
                                          </w:divBdr>
                                        </w:div>
                                        <w:div w:id="1394278489">
                                          <w:marLeft w:val="0"/>
                                          <w:marRight w:val="0"/>
                                          <w:marTop w:val="0"/>
                                          <w:marBottom w:val="0"/>
                                          <w:divBdr>
                                            <w:top w:val="none" w:sz="0" w:space="0" w:color="auto"/>
                                            <w:left w:val="none" w:sz="0" w:space="0" w:color="auto"/>
                                            <w:bottom w:val="none" w:sz="0" w:space="0" w:color="auto"/>
                                            <w:right w:val="none" w:sz="0" w:space="0" w:color="auto"/>
                                          </w:divBdr>
                                          <w:divsChild>
                                            <w:div w:id="1499617161">
                                              <w:marLeft w:val="0"/>
                                              <w:marRight w:val="0"/>
                                              <w:marTop w:val="0"/>
                                              <w:marBottom w:val="0"/>
                                              <w:divBdr>
                                                <w:top w:val="none" w:sz="0" w:space="0" w:color="auto"/>
                                                <w:left w:val="none" w:sz="0" w:space="0" w:color="auto"/>
                                                <w:bottom w:val="none" w:sz="0" w:space="0" w:color="auto"/>
                                                <w:right w:val="none" w:sz="0" w:space="0" w:color="auto"/>
                                              </w:divBdr>
                                              <w:divsChild>
                                                <w:div w:id="8668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05334">
                          <w:marLeft w:val="0"/>
                          <w:marRight w:val="0"/>
                          <w:marTop w:val="0"/>
                          <w:marBottom w:val="0"/>
                          <w:divBdr>
                            <w:top w:val="none" w:sz="0" w:space="0" w:color="auto"/>
                            <w:left w:val="none" w:sz="0" w:space="0" w:color="auto"/>
                            <w:bottom w:val="none" w:sz="0" w:space="0" w:color="auto"/>
                            <w:right w:val="none" w:sz="0" w:space="0" w:color="auto"/>
                          </w:divBdr>
                          <w:divsChild>
                            <w:div w:id="1231378702">
                              <w:marLeft w:val="0"/>
                              <w:marRight w:val="0"/>
                              <w:marTop w:val="0"/>
                              <w:marBottom w:val="0"/>
                              <w:divBdr>
                                <w:top w:val="none" w:sz="0" w:space="0" w:color="auto"/>
                                <w:left w:val="none" w:sz="0" w:space="0" w:color="auto"/>
                                <w:bottom w:val="none" w:sz="0" w:space="0" w:color="auto"/>
                                <w:right w:val="none" w:sz="0" w:space="0" w:color="auto"/>
                              </w:divBdr>
                              <w:divsChild>
                                <w:div w:id="1199511519">
                                  <w:marLeft w:val="0"/>
                                  <w:marRight w:val="0"/>
                                  <w:marTop w:val="0"/>
                                  <w:marBottom w:val="0"/>
                                  <w:divBdr>
                                    <w:top w:val="none" w:sz="0" w:space="0" w:color="auto"/>
                                    <w:left w:val="none" w:sz="0" w:space="0" w:color="auto"/>
                                    <w:bottom w:val="none" w:sz="0" w:space="0" w:color="auto"/>
                                    <w:right w:val="none" w:sz="0" w:space="0" w:color="auto"/>
                                  </w:divBdr>
                                  <w:divsChild>
                                    <w:div w:id="374043384">
                                      <w:marLeft w:val="0"/>
                                      <w:marRight w:val="0"/>
                                      <w:marTop w:val="0"/>
                                      <w:marBottom w:val="0"/>
                                      <w:divBdr>
                                        <w:top w:val="none" w:sz="0" w:space="0" w:color="auto"/>
                                        <w:left w:val="none" w:sz="0" w:space="0" w:color="auto"/>
                                        <w:bottom w:val="none" w:sz="0" w:space="0" w:color="auto"/>
                                        <w:right w:val="none" w:sz="0" w:space="0" w:color="auto"/>
                                      </w:divBdr>
                                      <w:divsChild>
                                        <w:div w:id="144534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600334">
                              <w:marLeft w:val="0"/>
                              <w:marRight w:val="0"/>
                              <w:marTop w:val="240"/>
                              <w:marBottom w:val="0"/>
                              <w:divBdr>
                                <w:top w:val="none" w:sz="0" w:space="0" w:color="auto"/>
                                <w:left w:val="none" w:sz="0" w:space="0" w:color="auto"/>
                                <w:bottom w:val="none" w:sz="0" w:space="0" w:color="auto"/>
                                <w:right w:val="none" w:sz="0" w:space="0" w:color="auto"/>
                              </w:divBdr>
                              <w:divsChild>
                                <w:div w:id="1195583957">
                                  <w:marLeft w:val="0"/>
                                  <w:marRight w:val="0"/>
                                  <w:marTop w:val="0"/>
                                  <w:marBottom w:val="0"/>
                                  <w:divBdr>
                                    <w:top w:val="none" w:sz="0" w:space="0" w:color="auto"/>
                                    <w:left w:val="none" w:sz="0" w:space="0" w:color="auto"/>
                                    <w:bottom w:val="none" w:sz="0" w:space="0" w:color="auto"/>
                                    <w:right w:val="none" w:sz="0" w:space="0" w:color="auto"/>
                                  </w:divBdr>
                                  <w:divsChild>
                                    <w:div w:id="2108307288">
                                      <w:marLeft w:val="0"/>
                                      <w:marRight w:val="0"/>
                                      <w:marTop w:val="0"/>
                                      <w:marBottom w:val="0"/>
                                      <w:divBdr>
                                        <w:top w:val="none" w:sz="0" w:space="0" w:color="auto"/>
                                        <w:left w:val="none" w:sz="0" w:space="0" w:color="auto"/>
                                        <w:bottom w:val="none" w:sz="0" w:space="0" w:color="auto"/>
                                        <w:right w:val="none" w:sz="0" w:space="0" w:color="auto"/>
                                      </w:divBdr>
                                      <w:divsChild>
                                        <w:div w:id="178813383">
                                          <w:marLeft w:val="0"/>
                                          <w:marRight w:val="0"/>
                                          <w:marTop w:val="0"/>
                                          <w:marBottom w:val="0"/>
                                          <w:divBdr>
                                            <w:top w:val="none" w:sz="0" w:space="0" w:color="auto"/>
                                            <w:left w:val="none" w:sz="0" w:space="0" w:color="auto"/>
                                            <w:bottom w:val="none" w:sz="0" w:space="0" w:color="auto"/>
                                            <w:right w:val="none" w:sz="0" w:space="0" w:color="auto"/>
                                          </w:divBdr>
                                        </w:div>
                                        <w:div w:id="1805656179">
                                          <w:marLeft w:val="0"/>
                                          <w:marRight w:val="0"/>
                                          <w:marTop w:val="0"/>
                                          <w:marBottom w:val="0"/>
                                          <w:divBdr>
                                            <w:top w:val="none" w:sz="0" w:space="0" w:color="auto"/>
                                            <w:left w:val="none" w:sz="0" w:space="0" w:color="auto"/>
                                            <w:bottom w:val="none" w:sz="0" w:space="0" w:color="auto"/>
                                            <w:right w:val="none" w:sz="0" w:space="0" w:color="auto"/>
                                          </w:divBdr>
                                          <w:divsChild>
                                            <w:div w:id="1792747379">
                                              <w:marLeft w:val="0"/>
                                              <w:marRight w:val="0"/>
                                              <w:marTop w:val="0"/>
                                              <w:marBottom w:val="0"/>
                                              <w:divBdr>
                                                <w:top w:val="none" w:sz="0" w:space="0" w:color="auto"/>
                                                <w:left w:val="none" w:sz="0" w:space="0" w:color="auto"/>
                                                <w:bottom w:val="none" w:sz="0" w:space="0" w:color="auto"/>
                                                <w:right w:val="none" w:sz="0" w:space="0" w:color="auto"/>
                                              </w:divBdr>
                                              <w:divsChild>
                                                <w:div w:id="6202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1500823">
          <w:marLeft w:val="0"/>
          <w:marRight w:val="0"/>
          <w:marTop w:val="990"/>
          <w:marBottom w:val="720"/>
          <w:divBdr>
            <w:top w:val="none" w:sz="0" w:space="0" w:color="auto"/>
            <w:left w:val="none" w:sz="0" w:space="0" w:color="auto"/>
            <w:bottom w:val="none" w:sz="0" w:space="0" w:color="auto"/>
            <w:right w:val="none" w:sz="0" w:space="0" w:color="auto"/>
          </w:divBdr>
          <w:divsChild>
            <w:div w:id="819417940">
              <w:marLeft w:val="0"/>
              <w:marRight w:val="0"/>
              <w:marTop w:val="0"/>
              <w:marBottom w:val="0"/>
              <w:divBdr>
                <w:top w:val="none" w:sz="0" w:space="0" w:color="auto"/>
                <w:left w:val="none" w:sz="0" w:space="0" w:color="auto"/>
                <w:bottom w:val="none" w:sz="0" w:space="0" w:color="auto"/>
                <w:right w:val="none" w:sz="0" w:space="0" w:color="auto"/>
              </w:divBdr>
              <w:divsChild>
                <w:div w:id="2072732462">
                  <w:marLeft w:val="0"/>
                  <w:marRight w:val="0"/>
                  <w:marTop w:val="0"/>
                  <w:marBottom w:val="0"/>
                  <w:divBdr>
                    <w:top w:val="none" w:sz="0" w:space="0" w:color="auto"/>
                    <w:left w:val="none" w:sz="0" w:space="0" w:color="auto"/>
                    <w:bottom w:val="none" w:sz="0" w:space="0" w:color="auto"/>
                    <w:right w:val="none" w:sz="0" w:space="0" w:color="auto"/>
                  </w:divBdr>
                </w:div>
                <w:div w:id="1154954752">
                  <w:marLeft w:val="0"/>
                  <w:marRight w:val="0"/>
                  <w:marTop w:val="0"/>
                  <w:marBottom w:val="0"/>
                  <w:divBdr>
                    <w:top w:val="none" w:sz="0" w:space="0" w:color="auto"/>
                    <w:left w:val="none" w:sz="0" w:space="0" w:color="auto"/>
                    <w:bottom w:val="none" w:sz="0" w:space="0" w:color="auto"/>
                    <w:right w:val="none" w:sz="0" w:space="0" w:color="auto"/>
                  </w:divBdr>
                  <w:divsChild>
                    <w:div w:id="1467775316">
                      <w:marLeft w:val="0"/>
                      <w:marRight w:val="0"/>
                      <w:marTop w:val="0"/>
                      <w:marBottom w:val="0"/>
                      <w:divBdr>
                        <w:top w:val="none" w:sz="0" w:space="0" w:color="auto"/>
                        <w:left w:val="none" w:sz="0" w:space="0" w:color="auto"/>
                        <w:bottom w:val="none" w:sz="0" w:space="0" w:color="auto"/>
                        <w:right w:val="none" w:sz="0" w:space="0" w:color="auto"/>
                      </w:divBdr>
                      <w:divsChild>
                        <w:div w:id="1416903159">
                          <w:marLeft w:val="0"/>
                          <w:marRight w:val="0"/>
                          <w:marTop w:val="0"/>
                          <w:marBottom w:val="0"/>
                          <w:divBdr>
                            <w:top w:val="none" w:sz="0" w:space="0" w:color="auto"/>
                            <w:left w:val="none" w:sz="0" w:space="0" w:color="auto"/>
                            <w:bottom w:val="none" w:sz="0" w:space="0" w:color="auto"/>
                            <w:right w:val="none" w:sz="0" w:space="0" w:color="auto"/>
                          </w:divBdr>
                          <w:divsChild>
                            <w:div w:id="13691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6360">
                  <w:marLeft w:val="0"/>
                  <w:marRight w:val="0"/>
                  <w:marTop w:val="0"/>
                  <w:marBottom w:val="0"/>
                  <w:divBdr>
                    <w:top w:val="none" w:sz="0" w:space="0" w:color="auto"/>
                    <w:left w:val="none" w:sz="0" w:space="0" w:color="auto"/>
                    <w:bottom w:val="none" w:sz="0" w:space="0" w:color="auto"/>
                    <w:right w:val="none" w:sz="0" w:space="0" w:color="auto"/>
                  </w:divBdr>
                  <w:divsChild>
                    <w:div w:id="11450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7895">
              <w:marLeft w:val="0"/>
              <w:marRight w:val="0"/>
              <w:marTop w:val="195"/>
              <w:marBottom w:val="0"/>
              <w:divBdr>
                <w:top w:val="none" w:sz="0" w:space="0" w:color="auto"/>
                <w:left w:val="none" w:sz="0" w:space="0" w:color="auto"/>
                <w:bottom w:val="none" w:sz="0" w:space="0" w:color="auto"/>
                <w:right w:val="none" w:sz="0" w:space="0" w:color="auto"/>
              </w:divBdr>
              <w:divsChild>
                <w:div w:id="638535408">
                  <w:marLeft w:val="0"/>
                  <w:marRight w:val="0"/>
                  <w:marTop w:val="0"/>
                  <w:marBottom w:val="0"/>
                  <w:divBdr>
                    <w:top w:val="none" w:sz="0" w:space="0" w:color="auto"/>
                    <w:left w:val="none" w:sz="0" w:space="0" w:color="auto"/>
                    <w:bottom w:val="none" w:sz="0" w:space="0" w:color="auto"/>
                    <w:right w:val="none" w:sz="0" w:space="0" w:color="auto"/>
                  </w:divBdr>
                  <w:divsChild>
                    <w:div w:id="836261278">
                      <w:marLeft w:val="0"/>
                      <w:marRight w:val="0"/>
                      <w:marTop w:val="0"/>
                      <w:marBottom w:val="0"/>
                      <w:divBdr>
                        <w:top w:val="none" w:sz="0" w:space="0" w:color="auto"/>
                        <w:left w:val="none" w:sz="0" w:space="0" w:color="auto"/>
                        <w:bottom w:val="none" w:sz="0" w:space="0" w:color="auto"/>
                        <w:right w:val="none" w:sz="0" w:space="0" w:color="auto"/>
                      </w:divBdr>
                      <w:divsChild>
                        <w:div w:id="771314455">
                          <w:marLeft w:val="0"/>
                          <w:marRight w:val="0"/>
                          <w:marTop w:val="0"/>
                          <w:marBottom w:val="0"/>
                          <w:divBdr>
                            <w:top w:val="none" w:sz="0" w:space="0" w:color="auto"/>
                            <w:left w:val="none" w:sz="0" w:space="0" w:color="auto"/>
                            <w:bottom w:val="none" w:sz="0" w:space="0" w:color="auto"/>
                            <w:right w:val="none" w:sz="0" w:space="0" w:color="auto"/>
                          </w:divBdr>
                          <w:divsChild>
                            <w:div w:id="892698257">
                              <w:marLeft w:val="0"/>
                              <w:marRight w:val="0"/>
                              <w:marTop w:val="0"/>
                              <w:marBottom w:val="0"/>
                              <w:divBdr>
                                <w:top w:val="none" w:sz="0" w:space="0" w:color="auto"/>
                                <w:left w:val="none" w:sz="0" w:space="0" w:color="auto"/>
                                <w:bottom w:val="none" w:sz="0" w:space="0" w:color="auto"/>
                                <w:right w:val="none" w:sz="0" w:space="0" w:color="auto"/>
                              </w:divBdr>
                              <w:divsChild>
                                <w:div w:id="1530332629">
                                  <w:marLeft w:val="0"/>
                                  <w:marRight w:val="0"/>
                                  <w:marTop w:val="0"/>
                                  <w:marBottom w:val="0"/>
                                  <w:divBdr>
                                    <w:top w:val="none" w:sz="0" w:space="0" w:color="auto"/>
                                    <w:left w:val="none" w:sz="0" w:space="0" w:color="auto"/>
                                    <w:bottom w:val="none" w:sz="0" w:space="0" w:color="auto"/>
                                    <w:right w:val="none" w:sz="0" w:space="0" w:color="auto"/>
                                  </w:divBdr>
                                  <w:divsChild>
                                    <w:div w:id="196968082">
                                      <w:marLeft w:val="0"/>
                                      <w:marRight w:val="0"/>
                                      <w:marTop w:val="0"/>
                                      <w:marBottom w:val="0"/>
                                      <w:divBdr>
                                        <w:top w:val="none" w:sz="0" w:space="0" w:color="auto"/>
                                        <w:left w:val="none" w:sz="0" w:space="0" w:color="auto"/>
                                        <w:bottom w:val="none" w:sz="0" w:space="0" w:color="auto"/>
                                        <w:right w:val="none" w:sz="0" w:space="0" w:color="auto"/>
                                      </w:divBdr>
                                      <w:divsChild>
                                        <w:div w:id="12923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459244">
                              <w:marLeft w:val="0"/>
                              <w:marRight w:val="0"/>
                              <w:marTop w:val="240"/>
                              <w:marBottom w:val="0"/>
                              <w:divBdr>
                                <w:top w:val="none" w:sz="0" w:space="0" w:color="auto"/>
                                <w:left w:val="none" w:sz="0" w:space="0" w:color="auto"/>
                                <w:bottom w:val="none" w:sz="0" w:space="0" w:color="auto"/>
                                <w:right w:val="none" w:sz="0" w:space="0" w:color="auto"/>
                              </w:divBdr>
                              <w:divsChild>
                                <w:div w:id="1114977820">
                                  <w:marLeft w:val="0"/>
                                  <w:marRight w:val="0"/>
                                  <w:marTop w:val="0"/>
                                  <w:marBottom w:val="0"/>
                                  <w:divBdr>
                                    <w:top w:val="none" w:sz="0" w:space="0" w:color="auto"/>
                                    <w:left w:val="none" w:sz="0" w:space="0" w:color="auto"/>
                                    <w:bottom w:val="none" w:sz="0" w:space="0" w:color="auto"/>
                                    <w:right w:val="none" w:sz="0" w:space="0" w:color="auto"/>
                                  </w:divBdr>
                                  <w:divsChild>
                                    <w:div w:id="173962433">
                                      <w:marLeft w:val="0"/>
                                      <w:marRight w:val="0"/>
                                      <w:marTop w:val="0"/>
                                      <w:marBottom w:val="0"/>
                                      <w:divBdr>
                                        <w:top w:val="none" w:sz="0" w:space="0" w:color="auto"/>
                                        <w:left w:val="none" w:sz="0" w:space="0" w:color="auto"/>
                                        <w:bottom w:val="none" w:sz="0" w:space="0" w:color="auto"/>
                                        <w:right w:val="none" w:sz="0" w:space="0" w:color="auto"/>
                                      </w:divBdr>
                                      <w:divsChild>
                                        <w:div w:id="604465690">
                                          <w:marLeft w:val="0"/>
                                          <w:marRight w:val="0"/>
                                          <w:marTop w:val="0"/>
                                          <w:marBottom w:val="0"/>
                                          <w:divBdr>
                                            <w:top w:val="none" w:sz="0" w:space="0" w:color="auto"/>
                                            <w:left w:val="none" w:sz="0" w:space="0" w:color="auto"/>
                                            <w:bottom w:val="none" w:sz="0" w:space="0" w:color="auto"/>
                                            <w:right w:val="none" w:sz="0" w:space="0" w:color="auto"/>
                                          </w:divBdr>
                                        </w:div>
                                        <w:div w:id="272634855">
                                          <w:marLeft w:val="0"/>
                                          <w:marRight w:val="0"/>
                                          <w:marTop w:val="0"/>
                                          <w:marBottom w:val="0"/>
                                          <w:divBdr>
                                            <w:top w:val="none" w:sz="0" w:space="0" w:color="auto"/>
                                            <w:left w:val="none" w:sz="0" w:space="0" w:color="auto"/>
                                            <w:bottom w:val="none" w:sz="0" w:space="0" w:color="auto"/>
                                            <w:right w:val="none" w:sz="0" w:space="0" w:color="auto"/>
                                          </w:divBdr>
                                          <w:divsChild>
                                            <w:div w:id="2123302142">
                                              <w:marLeft w:val="0"/>
                                              <w:marRight w:val="0"/>
                                              <w:marTop w:val="0"/>
                                              <w:marBottom w:val="0"/>
                                              <w:divBdr>
                                                <w:top w:val="none" w:sz="0" w:space="0" w:color="auto"/>
                                                <w:left w:val="none" w:sz="0" w:space="0" w:color="auto"/>
                                                <w:bottom w:val="none" w:sz="0" w:space="0" w:color="auto"/>
                                                <w:right w:val="none" w:sz="0" w:space="0" w:color="auto"/>
                                              </w:divBdr>
                                              <w:divsChild>
                                                <w:div w:id="21288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5660203">
                          <w:marLeft w:val="0"/>
                          <w:marRight w:val="0"/>
                          <w:marTop w:val="0"/>
                          <w:marBottom w:val="0"/>
                          <w:divBdr>
                            <w:top w:val="none" w:sz="0" w:space="0" w:color="auto"/>
                            <w:left w:val="none" w:sz="0" w:space="0" w:color="auto"/>
                            <w:bottom w:val="none" w:sz="0" w:space="0" w:color="auto"/>
                            <w:right w:val="none" w:sz="0" w:space="0" w:color="auto"/>
                          </w:divBdr>
                          <w:divsChild>
                            <w:div w:id="525951835">
                              <w:marLeft w:val="0"/>
                              <w:marRight w:val="0"/>
                              <w:marTop w:val="0"/>
                              <w:marBottom w:val="0"/>
                              <w:divBdr>
                                <w:top w:val="none" w:sz="0" w:space="0" w:color="auto"/>
                                <w:left w:val="none" w:sz="0" w:space="0" w:color="auto"/>
                                <w:bottom w:val="none" w:sz="0" w:space="0" w:color="auto"/>
                                <w:right w:val="none" w:sz="0" w:space="0" w:color="auto"/>
                              </w:divBdr>
                              <w:divsChild>
                                <w:div w:id="507524651">
                                  <w:marLeft w:val="0"/>
                                  <w:marRight w:val="0"/>
                                  <w:marTop w:val="0"/>
                                  <w:marBottom w:val="0"/>
                                  <w:divBdr>
                                    <w:top w:val="none" w:sz="0" w:space="0" w:color="auto"/>
                                    <w:left w:val="none" w:sz="0" w:space="0" w:color="auto"/>
                                    <w:bottom w:val="none" w:sz="0" w:space="0" w:color="auto"/>
                                    <w:right w:val="none" w:sz="0" w:space="0" w:color="auto"/>
                                  </w:divBdr>
                                  <w:divsChild>
                                    <w:div w:id="17243516">
                                      <w:marLeft w:val="0"/>
                                      <w:marRight w:val="0"/>
                                      <w:marTop w:val="0"/>
                                      <w:marBottom w:val="0"/>
                                      <w:divBdr>
                                        <w:top w:val="none" w:sz="0" w:space="0" w:color="auto"/>
                                        <w:left w:val="none" w:sz="0" w:space="0" w:color="auto"/>
                                        <w:bottom w:val="none" w:sz="0" w:space="0" w:color="auto"/>
                                        <w:right w:val="none" w:sz="0" w:space="0" w:color="auto"/>
                                      </w:divBdr>
                                      <w:divsChild>
                                        <w:div w:id="124040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800484">
                              <w:marLeft w:val="0"/>
                              <w:marRight w:val="0"/>
                              <w:marTop w:val="240"/>
                              <w:marBottom w:val="0"/>
                              <w:divBdr>
                                <w:top w:val="none" w:sz="0" w:space="0" w:color="auto"/>
                                <w:left w:val="none" w:sz="0" w:space="0" w:color="auto"/>
                                <w:bottom w:val="none" w:sz="0" w:space="0" w:color="auto"/>
                                <w:right w:val="none" w:sz="0" w:space="0" w:color="auto"/>
                              </w:divBdr>
                              <w:divsChild>
                                <w:div w:id="999577145">
                                  <w:marLeft w:val="0"/>
                                  <w:marRight w:val="0"/>
                                  <w:marTop w:val="0"/>
                                  <w:marBottom w:val="0"/>
                                  <w:divBdr>
                                    <w:top w:val="none" w:sz="0" w:space="0" w:color="auto"/>
                                    <w:left w:val="none" w:sz="0" w:space="0" w:color="auto"/>
                                    <w:bottom w:val="none" w:sz="0" w:space="0" w:color="auto"/>
                                    <w:right w:val="none" w:sz="0" w:space="0" w:color="auto"/>
                                  </w:divBdr>
                                  <w:divsChild>
                                    <w:div w:id="55518242">
                                      <w:marLeft w:val="0"/>
                                      <w:marRight w:val="0"/>
                                      <w:marTop w:val="0"/>
                                      <w:marBottom w:val="0"/>
                                      <w:divBdr>
                                        <w:top w:val="none" w:sz="0" w:space="0" w:color="auto"/>
                                        <w:left w:val="none" w:sz="0" w:space="0" w:color="auto"/>
                                        <w:bottom w:val="none" w:sz="0" w:space="0" w:color="auto"/>
                                        <w:right w:val="none" w:sz="0" w:space="0" w:color="auto"/>
                                      </w:divBdr>
                                      <w:divsChild>
                                        <w:div w:id="1275331791">
                                          <w:marLeft w:val="0"/>
                                          <w:marRight w:val="0"/>
                                          <w:marTop w:val="0"/>
                                          <w:marBottom w:val="0"/>
                                          <w:divBdr>
                                            <w:top w:val="none" w:sz="0" w:space="0" w:color="auto"/>
                                            <w:left w:val="none" w:sz="0" w:space="0" w:color="auto"/>
                                            <w:bottom w:val="none" w:sz="0" w:space="0" w:color="auto"/>
                                            <w:right w:val="none" w:sz="0" w:space="0" w:color="auto"/>
                                          </w:divBdr>
                                        </w:div>
                                        <w:div w:id="1434322260">
                                          <w:marLeft w:val="0"/>
                                          <w:marRight w:val="0"/>
                                          <w:marTop w:val="0"/>
                                          <w:marBottom w:val="0"/>
                                          <w:divBdr>
                                            <w:top w:val="none" w:sz="0" w:space="0" w:color="auto"/>
                                            <w:left w:val="none" w:sz="0" w:space="0" w:color="auto"/>
                                            <w:bottom w:val="none" w:sz="0" w:space="0" w:color="auto"/>
                                            <w:right w:val="none" w:sz="0" w:space="0" w:color="auto"/>
                                          </w:divBdr>
                                          <w:divsChild>
                                            <w:div w:id="1850632845">
                                              <w:marLeft w:val="0"/>
                                              <w:marRight w:val="0"/>
                                              <w:marTop w:val="0"/>
                                              <w:marBottom w:val="0"/>
                                              <w:divBdr>
                                                <w:top w:val="none" w:sz="0" w:space="0" w:color="auto"/>
                                                <w:left w:val="none" w:sz="0" w:space="0" w:color="auto"/>
                                                <w:bottom w:val="none" w:sz="0" w:space="0" w:color="auto"/>
                                                <w:right w:val="none" w:sz="0" w:space="0" w:color="auto"/>
                                              </w:divBdr>
                                              <w:divsChild>
                                                <w:div w:id="3545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76540">
                          <w:marLeft w:val="0"/>
                          <w:marRight w:val="0"/>
                          <w:marTop w:val="0"/>
                          <w:marBottom w:val="0"/>
                          <w:divBdr>
                            <w:top w:val="none" w:sz="0" w:space="0" w:color="auto"/>
                            <w:left w:val="none" w:sz="0" w:space="0" w:color="auto"/>
                            <w:bottom w:val="none" w:sz="0" w:space="0" w:color="auto"/>
                            <w:right w:val="none" w:sz="0" w:space="0" w:color="auto"/>
                          </w:divBdr>
                          <w:divsChild>
                            <w:div w:id="302850031">
                              <w:marLeft w:val="0"/>
                              <w:marRight w:val="0"/>
                              <w:marTop w:val="0"/>
                              <w:marBottom w:val="0"/>
                              <w:divBdr>
                                <w:top w:val="none" w:sz="0" w:space="0" w:color="auto"/>
                                <w:left w:val="none" w:sz="0" w:space="0" w:color="auto"/>
                                <w:bottom w:val="none" w:sz="0" w:space="0" w:color="auto"/>
                                <w:right w:val="none" w:sz="0" w:space="0" w:color="auto"/>
                              </w:divBdr>
                              <w:divsChild>
                                <w:div w:id="1563907375">
                                  <w:marLeft w:val="0"/>
                                  <w:marRight w:val="0"/>
                                  <w:marTop w:val="0"/>
                                  <w:marBottom w:val="0"/>
                                  <w:divBdr>
                                    <w:top w:val="none" w:sz="0" w:space="0" w:color="auto"/>
                                    <w:left w:val="none" w:sz="0" w:space="0" w:color="auto"/>
                                    <w:bottom w:val="none" w:sz="0" w:space="0" w:color="auto"/>
                                    <w:right w:val="none" w:sz="0" w:space="0" w:color="auto"/>
                                  </w:divBdr>
                                  <w:divsChild>
                                    <w:div w:id="198982462">
                                      <w:marLeft w:val="0"/>
                                      <w:marRight w:val="0"/>
                                      <w:marTop w:val="0"/>
                                      <w:marBottom w:val="0"/>
                                      <w:divBdr>
                                        <w:top w:val="none" w:sz="0" w:space="0" w:color="auto"/>
                                        <w:left w:val="none" w:sz="0" w:space="0" w:color="auto"/>
                                        <w:bottom w:val="none" w:sz="0" w:space="0" w:color="auto"/>
                                        <w:right w:val="none" w:sz="0" w:space="0" w:color="auto"/>
                                      </w:divBdr>
                                      <w:divsChild>
                                        <w:div w:id="117488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873171">
                          <w:marLeft w:val="0"/>
                          <w:marRight w:val="0"/>
                          <w:marTop w:val="0"/>
                          <w:marBottom w:val="0"/>
                          <w:divBdr>
                            <w:top w:val="none" w:sz="0" w:space="0" w:color="auto"/>
                            <w:left w:val="none" w:sz="0" w:space="0" w:color="auto"/>
                            <w:bottom w:val="none" w:sz="0" w:space="0" w:color="auto"/>
                            <w:right w:val="none" w:sz="0" w:space="0" w:color="auto"/>
                          </w:divBdr>
                          <w:divsChild>
                            <w:div w:id="956375702">
                              <w:marLeft w:val="0"/>
                              <w:marRight w:val="0"/>
                              <w:marTop w:val="0"/>
                              <w:marBottom w:val="0"/>
                              <w:divBdr>
                                <w:top w:val="none" w:sz="0" w:space="0" w:color="auto"/>
                                <w:left w:val="none" w:sz="0" w:space="0" w:color="auto"/>
                                <w:bottom w:val="none" w:sz="0" w:space="0" w:color="auto"/>
                                <w:right w:val="none" w:sz="0" w:space="0" w:color="auto"/>
                              </w:divBdr>
                              <w:divsChild>
                                <w:div w:id="1492716953">
                                  <w:marLeft w:val="0"/>
                                  <w:marRight w:val="0"/>
                                  <w:marTop w:val="0"/>
                                  <w:marBottom w:val="0"/>
                                  <w:divBdr>
                                    <w:top w:val="none" w:sz="0" w:space="0" w:color="auto"/>
                                    <w:left w:val="none" w:sz="0" w:space="0" w:color="auto"/>
                                    <w:bottom w:val="none" w:sz="0" w:space="0" w:color="auto"/>
                                    <w:right w:val="none" w:sz="0" w:space="0" w:color="auto"/>
                                  </w:divBdr>
                                  <w:divsChild>
                                    <w:div w:id="614945129">
                                      <w:marLeft w:val="0"/>
                                      <w:marRight w:val="0"/>
                                      <w:marTop w:val="0"/>
                                      <w:marBottom w:val="0"/>
                                      <w:divBdr>
                                        <w:top w:val="none" w:sz="0" w:space="0" w:color="auto"/>
                                        <w:left w:val="none" w:sz="0" w:space="0" w:color="auto"/>
                                        <w:bottom w:val="none" w:sz="0" w:space="0" w:color="auto"/>
                                        <w:right w:val="none" w:sz="0" w:space="0" w:color="auto"/>
                                      </w:divBdr>
                                      <w:divsChild>
                                        <w:div w:id="19539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693388">
          <w:marLeft w:val="0"/>
          <w:marRight w:val="0"/>
          <w:marTop w:val="990"/>
          <w:marBottom w:val="720"/>
          <w:divBdr>
            <w:top w:val="none" w:sz="0" w:space="0" w:color="auto"/>
            <w:left w:val="none" w:sz="0" w:space="0" w:color="auto"/>
            <w:bottom w:val="none" w:sz="0" w:space="0" w:color="auto"/>
            <w:right w:val="none" w:sz="0" w:space="0" w:color="auto"/>
          </w:divBdr>
          <w:divsChild>
            <w:div w:id="716709882">
              <w:marLeft w:val="0"/>
              <w:marRight w:val="0"/>
              <w:marTop w:val="0"/>
              <w:marBottom w:val="0"/>
              <w:divBdr>
                <w:top w:val="none" w:sz="0" w:space="0" w:color="auto"/>
                <w:left w:val="none" w:sz="0" w:space="0" w:color="auto"/>
                <w:bottom w:val="none" w:sz="0" w:space="0" w:color="auto"/>
                <w:right w:val="none" w:sz="0" w:space="0" w:color="auto"/>
              </w:divBdr>
              <w:divsChild>
                <w:div w:id="972515689">
                  <w:marLeft w:val="0"/>
                  <w:marRight w:val="0"/>
                  <w:marTop w:val="0"/>
                  <w:marBottom w:val="0"/>
                  <w:divBdr>
                    <w:top w:val="none" w:sz="0" w:space="0" w:color="auto"/>
                    <w:left w:val="none" w:sz="0" w:space="0" w:color="auto"/>
                    <w:bottom w:val="none" w:sz="0" w:space="0" w:color="auto"/>
                    <w:right w:val="none" w:sz="0" w:space="0" w:color="auto"/>
                  </w:divBdr>
                </w:div>
                <w:div w:id="1982424265">
                  <w:marLeft w:val="0"/>
                  <w:marRight w:val="0"/>
                  <w:marTop w:val="0"/>
                  <w:marBottom w:val="0"/>
                  <w:divBdr>
                    <w:top w:val="none" w:sz="0" w:space="0" w:color="auto"/>
                    <w:left w:val="none" w:sz="0" w:space="0" w:color="auto"/>
                    <w:bottom w:val="none" w:sz="0" w:space="0" w:color="auto"/>
                    <w:right w:val="none" w:sz="0" w:space="0" w:color="auto"/>
                  </w:divBdr>
                  <w:divsChild>
                    <w:div w:id="994605464">
                      <w:marLeft w:val="0"/>
                      <w:marRight w:val="0"/>
                      <w:marTop w:val="0"/>
                      <w:marBottom w:val="0"/>
                      <w:divBdr>
                        <w:top w:val="none" w:sz="0" w:space="0" w:color="auto"/>
                        <w:left w:val="none" w:sz="0" w:space="0" w:color="auto"/>
                        <w:bottom w:val="none" w:sz="0" w:space="0" w:color="auto"/>
                        <w:right w:val="none" w:sz="0" w:space="0" w:color="auto"/>
                      </w:divBdr>
                      <w:divsChild>
                        <w:div w:id="2046103051">
                          <w:marLeft w:val="0"/>
                          <w:marRight w:val="0"/>
                          <w:marTop w:val="0"/>
                          <w:marBottom w:val="0"/>
                          <w:divBdr>
                            <w:top w:val="none" w:sz="0" w:space="0" w:color="auto"/>
                            <w:left w:val="none" w:sz="0" w:space="0" w:color="auto"/>
                            <w:bottom w:val="none" w:sz="0" w:space="0" w:color="auto"/>
                            <w:right w:val="none" w:sz="0" w:space="0" w:color="auto"/>
                          </w:divBdr>
                          <w:divsChild>
                            <w:div w:id="20761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061988">
                  <w:marLeft w:val="0"/>
                  <w:marRight w:val="0"/>
                  <w:marTop w:val="0"/>
                  <w:marBottom w:val="0"/>
                  <w:divBdr>
                    <w:top w:val="none" w:sz="0" w:space="0" w:color="auto"/>
                    <w:left w:val="none" w:sz="0" w:space="0" w:color="auto"/>
                    <w:bottom w:val="none" w:sz="0" w:space="0" w:color="auto"/>
                    <w:right w:val="none" w:sz="0" w:space="0" w:color="auto"/>
                  </w:divBdr>
                  <w:divsChild>
                    <w:div w:id="561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12206">
              <w:marLeft w:val="0"/>
              <w:marRight w:val="0"/>
              <w:marTop w:val="195"/>
              <w:marBottom w:val="0"/>
              <w:divBdr>
                <w:top w:val="none" w:sz="0" w:space="0" w:color="auto"/>
                <w:left w:val="none" w:sz="0" w:space="0" w:color="auto"/>
                <w:bottom w:val="none" w:sz="0" w:space="0" w:color="auto"/>
                <w:right w:val="none" w:sz="0" w:space="0" w:color="auto"/>
              </w:divBdr>
              <w:divsChild>
                <w:div w:id="975984812">
                  <w:marLeft w:val="0"/>
                  <w:marRight w:val="0"/>
                  <w:marTop w:val="0"/>
                  <w:marBottom w:val="0"/>
                  <w:divBdr>
                    <w:top w:val="none" w:sz="0" w:space="0" w:color="auto"/>
                    <w:left w:val="none" w:sz="0" w:space="0" w:color="auto"/>
                    <w:bottom w:val="none" w:sz="0" w:space="0" w:color="auto"/>
                    <w:right w:val="none" w:sz="0" w:space="0" w:color="auto"/>
                  </w:divBdr>
                  <w:divsChild>
                    <w:div w:id="949319223">
                      <w:marLeft w:val="0"/>
                      <w:marRight w:val="0"/>
                      <w:marTop w:val="0"/>
                      <w:marBottom w:val="0"/>
                      <w:divBdr>
                        <w:top w:val="none" w:sz="0" w:space="0" w:color="auto"/>
                        <w:left w:val="none" w:sz="0" w:space="0" w:color="auto"/>
                        <w:bottom w:val="none" w:sz="0" w:space="0" w:color="auto"/>
                        <w:right w:val="none" w:sz="0" w:space="0" w:color="auto"/>
                      </w:divBdr>
                      <w:divsChild>
                        <w:div w:id="1528325022">
                          <w:marLeft w:val="0"/>
                          <w:marRight w:val="0"/>
                          <w:marTop w:val="0"/>
                          <w:marBottom w:val="0"/>
                          <w:divBdr>
                            <w:top w:val="none" w:sz="0" w:space="0" w:color="auto"/>
                            <w:left w:val="none" w:sz="0" w:space="0" w:color="auto"/>
                            <w:bottom w:val="none" w:sz="0" w:space="0" w:color="auto"/>
                            <w:right w:val="none" w:sz="0" w:space="0" w:color="auto"/>
                          </w:divBdr>
                          <w:divsChild>
                            <w:div w:id="1894077375">
                              <w:marLeft w:val="0"/>
                              <w:marRight w:val="0"/>
                              <w:marTop w:val="0"/>
                              <w:marBottom w:val="0"/>
                              <w:divBdr>
                                <w:top w:val="none" w:sz="0" w:space="0" w:color="auto"/>
                                <w:left w:val="none" w:sz="0" w:space="0" w:color="auto"/>
                                <w:bottom w:val="none" w:sz="0" w:space="0" w:color="auto"/>
                                <w:right w:val="none" w:sz="0" w:space="0" w:color="auto"/>
                              </w:divBdr>
                              <w:divsChild>
                                <w:div w:id="1995838955">
                                  <w:marLeft w:val="0"/>
                                  <w:marRight w:val="0"/>
                                  <w:marTop w:val="0"/>
                                  <w:marBottom w:val="0"/>
                                  <w:divBdr>
                                    <w:top w:val="none" w:sz="0" w:space="0" w:color="auto"/>
                                    <w:left w:val="none" w:sz="0" w:space="0" w:color="auto"/>
                                    <w:bottom w:val="none" w:sz="0" w:space="0" w:color="auto"/>
                                    <w:right w:val="none" w:sz="0" w:space="0" w:color="auto"/>
                                  </w:divBdr>
                                  <w:divsChild>
                                    <w:div w:id="1385329171">
                                      <w:marLeft w:val="0"/>
                                      <w:marRight w:val="0"/>
                                      <w:marTop w:val="0"/>
                                      <w:marBottom w:val="0"/>
                                      <w:divBdr>
                                        <w:top w:val="none" w:sz="0" w:space="0" w:color="auto"/>
                                        <w:left w:val="none" w:sz="0" w:space="0" w:color="auto"/>
                                        <w:bottom w:val="none" w:sz="0" w:space="0" w:color="auto"/>
                                        <w:right w:val="none" w:sz="0" w:space="0" w:color="auto"/>
                                      </w:divBdr>
                                      <w:divsChild>
                                        <w:div w:id="11499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876172">
                          <w:marLeft w:val="0"/>
                          <w:marRight w:val="0"/>
                          <w:marTop w:val="0"/>
                          <w:marBottom w:val="0"/>
                          <w:divBdr>
                            <w:top w:val="none" w:sz="0" w:space="0" w:color="auto"/>
                            <w:left w:val="none" w:sz="0" w:space="0" w:color="auto"/>
                            <w:bottom w:val="none" w:sz="0" w:space="0" w:color="auto"/>
                            <w:right w:val="none" w:sz="0" w:space="0" w:color="auto"/>
                          </w:divBdr>
                          <w:divsChild>
                            <w:div w:id="996034104">
                              <w:marLeft w:val="0"/>
                              <w:marRight w:val="0"/>
                              <w:marTop w:val="0"/>
                              <w:marBottom w:val="0"/>
                              <w:divBdr>
                                <w:top w:val="none" w:sz="0" w:space="0" w:color="auto"/>
                                <w:left w:val="none" w:sz="0" w:space="0" w:color="auto"/>
                                <w:bottom w:val="none" w:sz="0" w:space="0" w:color="auto"/>
                                <w:right w:val="none" w:sz="0" w:space="0" w:color="auto"/>
                              </w:divBdr>
                              <w:divsChild>
                                <w:div w:id="101996001">
                                  <w:marLeft w:val="0"/>
                                  <w:marRight w:val="0"/>
                                  <w:marTop w:val="0"/>
                                  <w:marBottom w:val="0"/>
                                  <w:divBdr>
                                    <w:top w:val="none" w:sz="0" w:space="0" w:color="auto"/>
                                    <w:left w:val="none" w:sz="0" w:space="0" w:color="auto"/>
                                    <w:bottom w:val="none" w:sz="0" w:space="0" w:color="auto"/>
                                    <w:right w:val="none" w:sz="0" w:space="0" w:color="auto"/>
                                  </w:divBdr>
                                  <w:divsChild>
                                    <w:div w:id="241448600">
                                      <w:marLeft w:val="0"/>
                                      <w:marRight w:val="0"/>
                                      <w:marTop w:val="0"/>
                                      <w:marBottom w:val="0"/>
                                      <w:divBdr>
                                        <w:top w:val="none" w:sz="0" w:space="0" w:color="auto"/>
                                        <w:left w:val="none" w:sz="0" w:space="0" w:color="auto"/>
                                        <w:bottom w:val="none" w:sz="0" w:space="0" w:color="auto"/>
                                        <w:right w:val="none" w:sz="0" w:space="0" w:color="auto"/>
                                      </w:divBdr>
                                      <w:divsChild>
                                        <w:div w:id="148369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3553">
                          <w:marLeft w:val="0"/>
                          <w:marRight w:val="0"/>
                          <w:marTop w:val="0"/>
                          <w:marBottom w:val="0"/>
                          <w:divBdr>
                            <w:top w:val="none" w:sz="0" w:space="0" w:color="auto"/>
                            <w:left w:val="none" w:sz="0" w:space="0" w:color="auto"/>
                            <w:bottom w:val="none" w:sz="0" w:space="0" w:color="auto"/>
                            <w:right w:val="none" w:sz="0" w:space="0" w:color="auto"/>
                          </w:divBdr>
                          <w:divsChild>
                            <w:div w:id="1884560894">
                              <w:marLeft w:val="0"/>
                              <w:marRight w:val="0"/>
                              <w:marTop w:val="0"/>
                              <w:marBottom w:val="0"/>
                              <w:divBdr>
                                <w:top w:val="none" w:sz="0" w:space="0" w:color="auto"/>
                                <w:left w:val="none" w:sz="0" w:space="0" w:color="auto"/>
                                <w:bottom w:val="none" w:sz="0" w:space="0" w:color="auto"/>
                                <w:right w:val="none" w:sz="0" w:space="0" w:color="auto"/>
                              </w:divBdr>
                              <w:divsChild>
                                <w:div w:id="2122608270">
                                  <w:marLeft w:val="0"/>
                                  <w:marRight w:val="0"/>
                                  <w:marTop w:val="0"/>
                                  <w:marBottom w:val="0"/>
                                  <w:divBdr>
                                    <w:top w:val="none" w:sz="0" w:space="0" w:color="auto"/>
                                    <w:left w:val="none" w:sz="0" w:space="0" w:color="auto"/>
                                    <w:bottom w:val="none" w:sz="0" w:space="0" w:color="auto"/>
                                    <w:right w:val="none" w:sz="0" w:space="0" w:color="auto"/>
                                  </w:divBdr>
                                  <w:divsChild>
                                    <w:div w:id="1923489093">
                                      <w:marLeft w:val="0"/>
                                      <w:marRight w:val="0"/>
                                      <w:marTop w:val="0"/>
                                      <w:marBottom w:val="0"/>
                                      <w:divBdr>
                                        <w:top w:val="none" w:sz="0" w:space="0" w:color="auto"/>
                                        <w:left w:val="none" w:sz="0" w:space="0" w:color="auto"/>
                                        <w:bottom w:val="none" w:sz="0" w:space="0" w:color="auto"/>
                                        <w:right w:val="none" w:sz="0" w:space="0" w:color="auto"/>
                                      </w:divBdr>
                                      <w:divsChild>
                                        <w:div w:id="24349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995378">
                          <w:marLeft w:val="0"/>
                          <w:marRight w:val="0"/>
                          <w:marTop w:val="0"/>
                          <w:marBottom w:val="0"/>
                          <w:divBdr>
                            <w:top w:val="none" w:sz="0" w:space="0" w:color="auto"/>
                            <w:left w:val="none" w:sz="0" w:space="0" w:color="auto"/>
                            <w:bottom w:val="none" w:sz="0" w:space="0" w:color="auto"/>
                            <w:right w:val="none" w:sz="0" w:space="0" w:color="auto"/>
                          </w:divBdr>
                          <w:divsChild>
                            <w:div w:id="1018771710">
                              <w:marLeft w:val="0"/>
                              <w:marRight w:val="0"/>
                              <w:marTop w:val="0"/>
                              <w:marBottom w:val="0"/>
                              <w:divBdr>
                                <w:top w:val="none" w:sz="0" w:space="0" w:color="auto"/>
                                <w:left w:val="none" w:sz="0" w:space="0" w:color="auto"/>
                                <w:bottom w:val="none" w:sz="0" w:space="0" w:color="auto"/>
                                <w:right w:val="none" w:sz="0" w:space="0" w:color="auto"/>
                              </w:divBdr>
                              <w:divsChild>
                                <w:div w:id="1916817408">
                                  <w:marLeft w:val="0"/>
                                  <w:marRight w:val="0"/>
                                  <w:marTop w:val="0"/>
                                  <w:marBottom w:val="0"/>
                                  <w:divBdr>
                                    <w:top w:val="none" w:sz="0" w:space="0" w:color="auto"/>
                                    <w:left w:val="none" w:sz="0" w:space="0" w:color="auto"/>
                                    <w:bottom w:val="none" w:sz="0" w:space="0" w:color="auto"/>
                                    <w:right w:val="none" w:sz="0" w:space="0" w:color="auto"/>
                                  </w:divBdr>
                                  <w:divsChild>
                                    <w:div w:id="70002787">
                                      <w:marLeft w:val="0"/>
                                      <w:marRight w:val="0"/>
                                      <w:marTop w:val="0"/>
                                      <w:marBottom w:val="0"/>
                                      <w:divBdr>
                                        <w:top w:val="none" w:sz="0" w:space="0" w:color="auto"/>
                                        <w:left w:val="none" w:sz="0" w:space="0" w:color="auto"/>
                                        <w:bottom w:val="none" w:sz="0" w:space="0" w:color="auto"/>
                                        <w:right w:val="none" w:sz="0" w:space="0" w:color="auto"/>
                                      </w:divBdr>
                                      <w:divsChild>
                                        <w:div w:id="10028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041554">
                          <w:marLeft w:val="0"/>
                          <w:marRight w:val="0"/>
                          <w:marTop w:val="240"/>
                          <w:marBottom w:val="0"/>
                          <w:divBdr>
                            <w:top w:val="none" w:sz="0" w:space="0" w:color="auto"/>
                            <w:left w:val="none" w:sz="0" w:space="0" w:color="auto"/>
                            <w:bottom w:val="none" w:sz="0" w:space="0" w:color="auto"/>
                            <w:right w:val="none" w:sz="0" w:space="0" w:color="auto"/>
                          </w:divBdr>
                          <w:divsChild>
                            <w:div w:id="1142888928">
                              <w:marLeft w:val="0"/>
                              <w:marRight w:val="0"/>
                              <w:marTop w:val="0"/>
                              <w:marBottom w:val="0"/>
                              <w:divBdr>
                                <w:top w:val="none" w:sz="0" w:space="0" w:color="auto"/>
                                <w:left w:val="none" w:sz="0" w:space="0" w:color="auto"/>
                                <w:bottom w:val="none" w:sz="0" w:space="0" w:color="auto"/>
                                <w:right w:val="none" w:sz="0" w:space="0" w:color="auto"/>
                              </w:divBdr>
                              <w:divsChild>
                                <w:div w:id="4554459">
                                  <w:marLeft w:val="0"/>
                                  <w:marRight w:val="0"/>
                                  <w:marTop w:val="0"/>
                                  <w:marBottom w:val="0"/>
                                  <w:divBdr>
                                    <w:top w:val="none" w:sz="0" w:space="0" w:color="auto"/>
                                    <w:left w:val="none" w:sz="0" w:space="0" w:color="auto"/>
                                    <w:bottom w:val="none" w:sz="0" w:space="0" w:color="auto"/>
                                    <w:right w:val="none" w:sz="0" w:space="0" w:color="auto"/>
                                  </w:divBdr>
                                  <w:divsChild>
                                    <w:div w:id="1612976006">
                                      <w:marLeft w:val="0"/>
                                      <w:marRight w:val="0"/>
                                      <w:marTop w:val="0"/>
                                      <w:marBottom w:val="0"/>
                                      <w:divBdr>
                                        <w:top w:val="none" w:sz="0" w:space="0" w:color="auto"/>
                                        <w:left w:val="none" w:sz="0" w:space="0" w:color="auto"/>
                                        <w:bottom w:val="none" w:sz="0" w:space="0" w:color="auto"/>
                                        <w:right w:val="none" w:sz="0" w:space="0" w:color="auto"/>
                                      </w:divBdr>
                                    </w:div>
                                    <w:div w:id="216478737">
                                      <w:marLeft w:val="0"/>
                                      <w:marRight w:val="0"/>
                                      <w:marTop w:val="0"/>
                                      <w:marBottom w:val="0"/>
                                      <w:divBdr>
                                        <w:top w:val="none" w:sz="0" w:space="0" w:color="auto"/>
                                        <w:left w:val="none" w:sz="0" w:space="0" w:color="auto"/>
                                        <w:bottom w:val="none" w:sz="0" w:space="0" w:color="auto"/>
                                        <w:right w:val="none" w:sz="0" w:space="0" w:color="auto"/>
                                      </w:divBdr>
                                      <w:divsChild>
                                        <w:div w:id="1263414062">
                                          <w:marLeft w:val="0"/>
                                          <w:marRight w:val="0"/>
                                          <w:marTop w:val="0"/>
                                          <w:marBottom w:val="0"/>
                                          <w:divBdr>
                                            <w:top w:val="none" w:sz="0" w:space="0" w:color="auto"/>
                                            <w:left w:val="none" w:sz="0" w:space="0" w:color="auto"/>
                                            <w:bottom w:val="none" w:sz="0" w:space="0" w:color="auto"/>
                                            <w:right w:val="none" w:sz="0" w:space="0" w:color="auto"/>
                                          </w:divBdr>
                                          <w:divsChild>
                                            <w:div w:id="3358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7643199">
          <w:marLeft w:val="0"/>
          <w:marRight w:val="0"/>
          <w:marTop w:val="990"/>
          <w:marBottom w:val="720"/>
          <w:divBdr>
            <w:top w:val="none" w:sz="0" w:space="0" w:color="auto"/>
            <w:left w:val="none" w:sz="0" w:space="0" w:color="auto"/>
            <w:bottom w:val="none" w:sz="0" w:space="0" w:color="auto"/>
            <w:right w:val="none" w:sz="0" w:space="0" w:color="auto"/>
          </w:divBdr>
          <w:divsChild>
            <w:div w:id="908417123">
              <w:marLeft w:val="0"/>
              <w:marRight w:val="0"/>
              <w:marTop w:val="0"/>
              <w:marBottom w:val="0"/>
              <w:divBdr>
                <w:top w:val="none" w:sz="0" w:space="0" w:color="auto"/>
                <w:left w:val="none" w:sz="0" w:space="0" w:color="auto"/>
                <w:bottom w:val="none" w:sz="0" w:space="0" w:color="auto"/>
                <w:right w:val="none" w:sz="0" w:space="0" w:color="auto"/>
              </w:divBdr>
              <w:divsChild>
                <w:div w:id="2125881237">
                  <w:marLeft w:val="0"/>
                  <w:marRight w:val="0"/>
                  <w:marTop w:val="0"/>
                  <w:marBottom w:val="0"/>
                  <w:divBdr>
                    <w:top w:val="none" w:sz="0" w:space="0" w:color="auto"/>
                    <w:left w:val="none" w:sz="0" w:space="0" w:color="auto"/>
                    <w:bottom w:val="none" w:sz="0" w:space="0" w:color="auto"/>
                    <w:right w:val="none" w:sz="0" w:space="0" w:color="auto"/>
                  </w:divBdr>
                </w:div>
                <w:div w:id="2080865813">
                  <w:marLeft w:val="0"/>
                  <w:marRight w:val="0"/>
                  <w:marTop w:val="0"/>
                  <w:marBottom w:val="0"/>
                  <w:divBdr>
                    <w:top w:val="none" w:sz="0" w:space="0" w:color="auto"/>
                    <w:left w:val="none" w:sz="0" w:space="0" w:color="auto"/>
                    <w:bottom w:val="none" w:sz="0" w:space="0" w:color="auto"/>
                    <w:right w:val="none" w:sz="0" w:space="0" w:color="auto"/>
                  </w:divBdr>
                  <w:divsChild>
                    <w:div w:id="1679691647">
                      <w:marLeft w:val="0"/>
                      <w:marRight w:val="0"/>
                      <w:marTop w:val="0"/>
                      <w:marBottom w:val="0"/>
                      <w:divBdr>
                        <w:top w:val="none" w:sz="0" w:space="0" w:color="auto"/>
                        <w:left w:val="none" w:sz="0" w:space="0" w:color="auto"/>
                        <w:bottom w:val="none" w:sz="0" w:space="0" w:color="auto"/>
                        <w:right w:val="none" w:sz="0" w:space="0" w:color="auto"/>
                      </w:divBdr>
                      <w:divsChild>
                        <w:div w:id="370963029">
                          <w:marLeft w:val="0"/>
                          <w:marRight w:val="0"/>
                          <w:marTop w:val="0"/>
                          <w:marBottom w:val="0"/>
                          <w:divBdr>
                            <w:top w:val="none" w:sz="0" w:space="0" w:color="auto"/>
                            <w:left w:val="none" w:sz="0" w:space="0" w:color="auto"/>
                            <w:bottom w:val="none" w:sz="0" w:space="0" w:color="auto"/>
                            <w:right w:val="none" w:sz="0" w:space="0" w:color="auto"/>
                          </w:divBdr>
                          <w:divsChild>
                            <w:div w:id="177845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825907">
                  <w:marLeft w:val="0"/>
                  <w:marRight w:val="0"/>
                  <w:marTop w:val="0"/>
                  <w:marBottom w:val="0"/>
                  <w:divBdr>
                    <w:top w:val="none" w:sz="0" w:space="0" w:color="auto"/>
                    <w:left w:val="none" w:sz="0" w:space="0" w:color="auto"/>
                    <w:bottom w:val="none" w:sz="0" w:space="0" w:color="auto"/>
                    <w:right w:val="none" w:sz="0" w:space="0" w:color="auto"/>
                  </w:divBdr>
                  <w:divsChild>
                    <w:div w:id="67654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0590">
              <w:marLeft w:val="0"/>
              <w:marRight w:val="0"/>
              <w:marTop w:val="195"/>
              <w:marBottom w:val="0"/>
              <w:divBdr>
                <w:top w:val="none" w:sz="0" w:space="0" w:color="auto"/>
                <w:left w:val="none" w:sz="0" w:space="0" w:color="auto"/>
                <w:bottom w:val="none" w:sz="0" w:space="0" w:color="auto"/>
                <w:right w:val="none" w:sz="0" w:space="0" w:color="auto"/>
              </w:divBdr>
              <w:divsChild>
                <w:div w:id="105001454">
                  <w:marLeft w:val="0"/>
                  <w:marRight w:val="0"/>
                  <w:marTop w:val="0"/>
                  <w:marBottom w:val="0"/>
                  <w:divBdr>
                    <w:top w:val="none" w:sz="0" w:space="0" w:color="auto"/>
                    <w:left w:val="none" w:sz="0" w:space="0" w:color="auto"/>
                    <w:bottom w:val="none" w:sz="0" w:space="0" w:color="auto"/>
                    <w:right w:val="none" w:sz="0" w:space="0" w:color="auto"/>
                  </w:divBdr>
                  <w:divsChild>
                    <w:div w:id="502555331">
                      <w:marLeft w:val="0"/>
                      <w:marRight w:val="0"/>
                      <w:marTop w:val="0"/>
                      <w:marBottom w:val="0"/>
                      <w:divBdr>
                        <w:top w:val="none" w:sz="0" w:space="0" w:color="auto"/>
                        <w:left w:val="none" w:sz="0" w:space="0" w:color="auto"/>
                        <w:bottom w:val="none" w:sz="0" w:space="0" w:color="auto"/>
                        <w:right w:val="none" w:sz="0" w:space="0" w:color="auto"/>
                      </w:divBdr>
                      <w:divsChild>
                        <w:div w:id="31073754">
                          <w:marLeft w:val="0"/>
                          <w:marRight w:val="0"/>
                          <w:marTop w:val="0"/>
                          <w:marBottom w:val="0"/>
                          <w:divBdr>
                            <w:top w:val="none" w:sz="0" w:space="0" w:color="auto"/>
                            <w:left w:val="none" w:sz="0" w:space="0" w:color="auto"/>
                            <w:bottom w:val="none" w:sz="0" w:space="0" w:color="auto"/>
                            <w:right w:val="none" w:sz="0" w:space="0" w:color="auto"/>
                          </w:divBdr>
                          <w:divsChild>
                            <w:div w:id="1714115309">
                              <w:marLeft w:val="0"/>
                              <w:marRight w:val="0"/>
                              <w:marTop w:val="0"/>
                              <w:marBottom w:val="0"/>
                              <w:divBdr>
                                <w:top w:val="none" w:sz="0" w:space="0" w:color="auto"/>
                                <w:left w:val="none" w:sz="0" w:space="0" w:color="auto"/>
                                <w:bottom w:val="none" w:sz="0" w:space="0" w:color="auto"/>
                                <w:right w:val="none" w:sz="0" w:space="0" w:color="auto"/>
                              </w:divBdr>
                              <w:divsChild>
                                <w:div w:id="1038554359">
                                  <w:marLeft w:val="0"/>
                                  <w:marRight w:val="0"/>
                                  <w:marTop w:val="0"/>
                                  <w:marBottom w:val="0"/>
                                  <w:divBdr>
                                    <w:top w:val="none" w:sz="0" w:space="0" w:color="auto"/>
                                    <w:left w:val="none" w:sz="0" w:space="0" w:color="auto"/>
                                    <w:bottom w:val="none" w:sz="0" w:space="0" w:color="auto"/>
                                    <w:right w:val="none" w:sz="0" w:space="0" w:color="auto"/>
                                  </w:divBdr>
                                  <w:divsChild>
                                    <w:div w:id="949357243">
                                      <w:marLeft w:val="0"/>
                                      <w:marRight w:val="0"/>
                                      <w:marTop w:val="0"/>
                                      <w:marBottom w:val="0"/>
                                      <w:divBdr>
                                        <w:top w:val="none" w:sz="0" w:space="0" w:color="auto"/>
                                        <w:left w:val="none" w:sz="0" w:space="0" w:color="auto"/>
                                        <w:bottom w:val="none" w:sz="0" w:space="0" w:color="auto"/>
                                        <w:right w:val="none" w:sz="0" w:space="0" w:color="auto"/>
                                      </w:divBdr>
                                      <w:divsChild>
                                        <w:div w:id="202180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3279">
                          <w:marLeft w:val="0"/>
                          <w:marRight w:val="0"/>
                          <w:marTop w:val="0"/>
                          <w:marBottom w:val="0"/>
                          <w:divBdr>
                            <w:top w:val="none" w:sz="0" w:space="0" w:color="auto"/>
                            <w:left w:val="none" w:sz="0" w:space="0" w:color="auto"/>
                            <w:bottom w:val="none" w:sz="0" w:space="0" w:color="auto"/>
                            <w:right w:val="none" w:sz="0" w:space="0" w:color="auto"/>
                          </w:divBdr>
                          <w:divsChild>
                            <w:div w:id="1848321742">
                              <w:marLeft w:val="0"/>
                              <w:marRight w:val="0"/>
                              <w:marTop w:val="0"/>
                              <w:marBottom w:val="0"/>
                              <w:divBdr>
                                <w:top w:val="none" w:sz="0" w:space="0" w:color="auto"/>
                                <w:left w:val="none" w:sz="0" w:space="0" w:color="auto"/>
                                <w:bottom w:val="none" w:sz="0" w:space="0" w:color="auto"/>
                                <w:right w:val="none" w:sz="0" w:space="0" w:color="auto"/>
                              </w:divBdr>
                              <w:divsChild>
                                <w:div w:id="644042857">
                                  <w:marLeft w:val="0"/>
                                  <w:marRight w:val="0"/>
                                  <w:marTop w:val="0"/>
                                  <w:marBottom w:val="0"/>
                                  <w:divBdr>
                                    <w:top w:val="none" w:sz="0" w:space="0" w:color="auto"/>
                                    <w:left w:val="none" w:sz="0" w:space="0" w:color="auto"/>
                                    <w:bottom w:val="none" w:sz="0" w:space="0" w:color="auto"/>
                                    <w:right w:val="none" w:sz="0" w:space="0" w:color="auto"/>
                                  </w:divBdr>
                                  <w:divsChild>
                                    <w:div w:id="1081176440">
                                      <w:marLeft w:val="0"/>
                                      <w:marRight w:val="0"/>
                                      <w:marTop w:val="0"/>
                                      <w:marBottom w:val="0"/>
                                      <w:divBdr>
                                        <w:top w:val="none" w:sz="0" w:space="0" w:color="auto"/>
                                        <w:left w:val="none" w:sz="0" w:space="0" w:color="auto"/>
                                        <w:bottom w:val="none" w:sz="0" w:space="0" w:color="auto"/>
                                        <w:right w:val="none" w:sz="0" w:space="0" w:color="auto"/>
                                      </w:divBdr>
                                      <w:divsChild>
                                        <w:div w:id="95984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05142">
                          <w:marLeft w:val="0"/>
                          <w:marRight w:val="0"/>
                          <w:marTop w:val="0"/>
                          <w:marBottom w:val="0"/>
                          <w:divBdr>
                            <w:top w:val="none" w:sz="0" w:space="0" w:color="auto"/>
                            <w:left w:val="none" w:sz="0" w:space="0" w:color="auto"/>
                            <w:bottom w:val="none" w:sz="0" w:space="0" w:color="auto"/>
                            <w:right w:val="none" w:sz="0" w:space="0" w:color="auto"/>
                          </w:divBdr>
                          <w:divsChild>
                            <w:div w:id="469640740">
                              <w:marLeft w:val="0"/>
                              <w:marRight w:val="0"/>
                              <w:marTop w:val="0"/>
                              <w:marBottom w:val="0"/>
                              <w:divBdr>
                                <w:top w:val="none" w:sz="0" w:space="0" w:color="auto"/>
                                <w:left w:val="none" w:sz="0" w:space="0" w:color="auto"/>
                                <w:bottom w:val="none" w:sz="0" w:space="0" w:color="auto"/>
                                <w:right w:val="none" w:sz="0" w:space="0" w:color="auto"/>
                              </w:divBdr>
                              <w:divsChild>
                                <w:div w:id="1825730669">
                                  <w:marLeft w:val="0"/>
                                  <w:marRight w:val="0"/>
                                  <w:marTop w:val="0"/>
                                  <w:marBottom w:val="0"/>
                                  <w:divBdr>
                                    <w:top w:val="none" w:sz="0" w:space="0" w:color="auto"/>
                                    <w:left w:val="none" w:sz="0" w:space="0" w:color="auto"/>
                                    <w:bottom w:val="none" w:sz="0" w:space="0" w:color="auto"/>
                                    <w:right w:val="none" w:sz="0" w:space="0" w:color="auto"/>
                                  </w:divBdr>
                                  <w:divsChild>
                                    <w:div w:id="1144156394">
                                      <w:marLeft w:val="0"/>
                                      <w:marRight w:val="0"/>
                                      <w:marTop w:val="0"/>
                                      <w:marBottom w:val="0"/>
                                      <w:divBdr>
                                        <w:top w:val="none" w:sz="0" w:space="0" w:color="auto"/>
                                        <w:left w:val="none" w:sz="0" w:space="0" w:color="auto"/>
                                        <w:bottom w:val="none" w:sz="0" w:space="0" w:color="auto"/>
                                        <w:right w:val="none" w:sz="0" w:space="0" w:color="auto"/>
                                      </w:divBdr>
                                      <w:divsChild>
                                        <w:div w:id="16390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43183">
                          <w:marLeft w:val="0"/>
                          <w:marRight w:val="0"/>
                          <w:marTop w:val="0"/>
                          <w:marBottom w:val="0"/>
                          <w:divBdr>
                            <w:top w:val="none" w:sz="0" w:space="0" w:color="auto"/>
                            <w:left w:val="none" w:sz="0" w:space="0" w:color="auto"/>
                            <w:bottom w:val="none" w:sz="0" w:space="0" w:color="auto"/>
                            <w:right w:val="none" w:sz="0" w:space="0" w:color="auto"/>
                          </w:divBdr>
                          <w:divsChild>
                            <w:div w:id="1022052608">
                              <w:marLeft w:val="0"/>
                              <w:marRight w:val="0"/>
                              <w:marTop w:val="0"/>
                              <w:marBottom w:val="0"/>
                              <w:divBdr>
                                <w:top w:val="none" w:sz="0" w:space="0" w:color="auto"/>
                                <w:left w:val="none" w:sz="0" w:space="0" w:color="auto"/>
                                <w:bottom w:val="none" w:sz="0" w:space="0" w:color="auto"/>
                                <w:right w:val="none" w:sz="0" w:space="0" w:color="auto"/>
                              </w:divBdr>
                              <w:divsChild>
                                <w:div w:id="1281835765">
                                  <w:marLeft w:val="0"/>
                                  <w:marRight w:val="0"/>
                                  <w:marTop w:val="0"/>
                                  <w:marBottom w:val="0"/>
                                  <w:divBdr>
                                    <w:top w:val="none" w:sz="0" w:space="0" w:color="auto"/>
                                    <w:left w:val="none" w:sz="0" w:space="0" w:color="auto"/>
                                    <w:bottom w:val="none" w:sz="0" w:space="0" w:color="auto"/>
                                    <w:right w:val="none" w:sz="0" w:space="0" w:color="auto"/>
                                  </w:divBdr>
                                  <w:divsChild>
                                    <w:div w:id="1539967842">
                                      <w:marLeft w:val="0"/>
                                      <w:marRight w:val="0"/>
                                      <w:marTop w:val="0"/>
                                      <w:marBottom w:val="0"/>
                                      <w:divBdr>
                                        <w:top w:val="none" w:sz="0" w:space="0" w:color="auto"/>
                                        <w:left w:val="none" w:sz="0" w:space="0" w:color="auto"/>
                                        <w:bottom w:val="none" w:sz="0" w:space="0" w:color="auto"/>
                                        <w:right w:val="none" w:sz="0" w:space="0" w:color="auto"/>
                                      </w:divBdr>
                                      <w:divsChild>
                                        <w:div w:id="68656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73196">
                          <w:marLeft w:val="0"/>
                          <w:marRight w:val="0"/>
                          <w:marTop w:val="240"/>
                          <w:marBottom w:val="0"/>
                          <w:divBdr>
                            <w:top w:val="none" w:sz="0" w:space="0" w:color="auto"/>
                            <w:left w:val="none" w:sz="0" w:space="0" w:color="auto"/>
                            <w:bottom w:val="none" w:sz="0" w:space="0" w:color="auto"/>
                            <w:right w:val="none" w:sz="0" w:space="0" w:color="auto"/>
                          </w:divBdr>
                          <w:divsChild>
                            <w:div w:id="863130695">
                              <w:marLeft w:val="0"/>
                              <w:marRight w:val="0"/>
                              <w:marTop w:val="0"/>
                              <w:marBottom w:val="0"/>
                              <w:divBdr>
                                <w:top w:val="none" w:sz="0" w:space="0" w:color="auto"/>
                                <w:left w:val="none" w:sz="0" w:space="0" w:color="auto"/>
                                <w:bottom w:val="none" w:sz="0" w:space="0" w:color="auto"/>
                                <w:right w:val="none" w:sz="0" w:space="0" w:color="auto"/>
                              </w:divBdr>
                              <w:divsChild>
                                <w:div w:id="2084401718">
                                  <w:marLeft w:val="0"/>
                                  <w:marRight w:val="0"/>
                                  <w:marTop w:val="0"/>
                                  <w:marBottom w:val="0"/>
                                  <w:divBdr>
                                    <w:top w:val="none" w:sz="0" w:space="0" w:color="auto"/>
                                    <w:left w:val="none" w:sz="0" w:space="0" w:color="auto"/>
                                    <w:bottom w:val="none" w:sz="0" w:space="0" w:color="auto"/>
                                    <w:right w:val="none" w:sz="0" w:space="0" w:color="auto"/>
                                  </w:divBdr>
                                  <w:divsChild>
                                    <w:div w:id="975836988">
                                      <w:marLeft w:val="0"/>
                                      <w:marRight w:val="0"/>
                                      <w:marTop w:val="0"/>
                                      <w:marBottom w:val="0"/>
                                      <w:divBdr>
                                        <w:top w:val="none" w:sz="0" w:space="0" w:color="auto"/>
                                        <w:left w:val="none" w:sz="0" w:space="0" w:color="auto"/>
                                        <w:bottom w:val="none" w:sz="0" w:space="0" w:color="auto"/>
                                        <w:right w:val="none" w:sz="0" w:space="0" w:color="auto"/>
                                      </w:divBdr>
                                    </w:div>
                                    <w:div w:id="902331574">
                                      <w:marLeft w:val="0"/>
                                      <w:marRight w:val="0"/>
                                      <w:marTop w:val="0"/>
                                      <w:marBottom w:val="0"/>
                                      <w:divBdr>
                                        <w:top w:val="none" w:sz="0" w:space="0" w:color="auto"/>
                                        <w:left w:val="none" w:sz="0" w:space="0" w:color="auto"/>
                                        <w:bottom w:val="none" w:sz="0" w:space="0" w:color="auto"/>
                                        <w:right w:val="none" w:sz="0" w:space="0" w:color="auto"/>
                                      </w:divBdr>
                                      <w:divsChild>
                                        <w:div w:id="1718165381">
                                          <w:marLeft w:val="0"/>
                                          <w:marRight w:val="0"/>
                                          <w:marTop w:val="0"/>
                                          <w:marBottom w:val="0"/>
                                          <w:divBdr>
                                            <w:top w:val="none" w:sz="0" w:space="0" w:color="auto"/>
                                            <w:left w:val="none" w:sz="0" w:space="0" w:color="auto"/>
                                            <w:bottom w:val="none" w:sz="0" w:space="0" w:color="auto"/>
                                            <w:right w:val="none" w:sz="0" w:space="0" w:color="auto"/>
                                          </w:divBdr>
                                          <w:divsChild>
                                            <w:div w:id="14740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3653456">
          <w:marLeft w:val="0"/>
          <w:marRight w:val="0"/>
          <w:marTop w:val="990"/>
          <w:marBottom w:val="720"/>
          <w:divBdr>
            <w:top w:val="none" w:sz="0" w:space="0" w:color="auto"/>
            <w:left w:val="none" w:sz="0" w:space="0" w:color="auto"/>
            <w:bottom w:val="none" w:sz="0" w:space="0" w:color="auto"/>
            <w:right w:val="none" w:sz="0" w:space="0" w:color="auto"/>
          </w:divBdr>
          <w:divsChild>
            <w:div w:id="2076705977">
              <w:marLeft w:val="0"/>
              <w:marRight w:val="0"/>
              <w:marTop w:val="0"/>
              <w:marBottom w:val="0"/>
              <w:divBdr>
                <w:top w:val="none" w:sz="0" w:space="0" w:color="auto"/>
                <w:left w:val="none" w:sz="0" w:space="0" w:color="auto"/>
                <w:bottom w:val="none" w:sz="0" w:space="0" w:color="auto"/>
                <w:right w:val="none" w:sz="0" w:space="0" w:color="auto"/>
              </w:divBdr>
              <w:divsChild>
                <w:div w:id="1664502059">
                  <w:marLeft w:val="0"/>
                  <w:marRight w:val="0"/>
                  <w:marTop w:val="0"/>
                  <w:marBottom w:val="0"/>
                  <w:divBdr>
                    <w:top w:val="none" w:sz="0" w:space="0" w:color="auto"/>
                    <w:left w:val="none" w:sz="0" w:space="0" w:color="auto"/>
                    <w:bottom w:val="none" w:sz="0" w:space="0" w:color="auto"/>
                    <w:right w:val="none" w:sz="0" w:space="0" w:color="auto"/>
                  </w:divBdr>
                </w:div>
                <w:div w:id="1080903904">
                  <w:marLeft w:val="0"/>
                  <w:marRight w:val="0"/>
                  <w:marTop w:val="0"/>
                  <w:marBottom w:val="0"/>
                  <w:divBdr>
                    <w:top w:val="none" w:sz="0" w:space="0" w:color="auto"/>
                    <w:left w:val="none" w:sz="0" w:space="0" w:color="auto"/>
                    <w:bottom w:val="none" w:sz="0" w:space="0" w:color="auto"/>
                    <w:right w:val="none" w:sz="0" w:space="0" w:color="auto"/>
                  </w:divBdr>
                  <w:divsChild>
                    <w:div w:id="246236313">
                      <w:marLeft w:val="0"/>
                      <w:marRight w:val="0"/>
                      <w:marTop w:val="0"/>
                      <w:marBottom w:val="0"/>
                      <w:divBdr>
                        <w:top w:val="none" w:sz="0" w:space="0" w:color="auto"/>
                        <w:left w:val="none" w:sz="0" w:space="0" w:color="auto"/>
                        <w:bottom w:val="none" w:sz="0" w:space="0" w:color="auto"/>
                        <w:right w:val="none" w:sz="0" w:space="0" w:color="auto"/>
                      </w:divBdr>
                      <w:divsChild>
                        <w:div w:id="1873691503">
                          <w:marLeft w:val="0"/>
                          <w:marRight w:val="0"/>
                          <w:marTop w:val="0"/>
                          <w:marBottom w:val="0"/>
                          <w:divBdr>
                            <w:top w:val="none" w:sz="0" w:space="0" w:color="auto"/>
                            <w:left w:val="none" w:sz="0" w:space="0" w:color="auto"/>
                            <w:bottom w:val="none" w:sz="0" w:space="0" w:color="auto"/>
                            <w:right w:val="none" w:sz="0" w:space="0" w:color="auto"/>
                          </w:divBdr>
                          <w:divsChild>
                            <w:div w:id="54691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76808">
                  <w:marLeft w:val="0"/>
                  <w:marRight w:val="0"/>
                  <w:marTop w:val="0"/>
                  <w:marBottom w:val="0"/>
                  <w:divBdr>
                    <w:top w:val="none" w:sz="0" w:space="0" w:color="auto"/>
                    <w:left w:val="none" w:sz="0" w:space="0" w:color="auto"/>
                    <w:bottom w:val="none" w:sz="0" w:space="0" w:color="auto"/>
                    <w:right w:val="none" w:sz="0" w:space="0" w:color="auto"/>
                  </w:divBdr>
                  <w:divsChild>
                    <w:div w:id="16296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68176">
              <w:marLeft w:val="0"/>
              <w:marRight w:val="0"/>
              <w:marTop w:val="195"/>
              <w:marBottom w:val="0"/>
              <w:divBdr>
                <w:top w:val="none" w:sz="0" w:space="0" w:color="auto"/>
                <w:left w:val="none" w:sz="0" w:space="0" w:color="auto"/>
                <w:bottom w:val="none" w:sz="0" w:space="0" w:color="auto"/>
                <w:right w:val="none" w:sz="0" w:space="0" w:color="auto"/>
              </w:divBdr>
              <w:divsChild>
                <w:div w:id="1131285882">
                  <w:marLeft w:val="0"/>
                  <w:marRight w:val="0"/>
                  <w:marTop w:val="0"/>
                  <w:marBottom w:val="0"/>
                  <w:divBdr>
                    <w:top w:val="none" w:sz="0" w:space="0" w:color="auto"/>
                    <w:left w:val="none" w:sz="0" w:space="0" w:color="auto"/>
                    <w:bottom w:val="none" w:sz="0" w:space="0" w:color="auto"/>
                    <w:right w:val="none" w:sz="0" w:space="0" w:color="auto"/>
                  </w:divBdr>
                  <w:divsChild>
                    <w:div w:id="944531605">
                      <w:marLeft w:val="0"/>
                      <w:marRight w:val="0"/>
                      <w:marTop w:val="0"/>
                      <w:marBottom w:val="0"/>
                      <w:divBdr>
                        <w:top w:val="none" w:sz="0" w:space="0" w:color="auto"/>
                        <w:left w:val="none" w:sz="0" w:space="0" w:color="auto"/>
                        <w:bottom w:val="none" w:sz="0" w:space="0" w:color="auto"/>
                        <w:right w:val="none" w:sz="0" w:space="0" w:color="auto"/>
                      </w:divBdr>
                      <w:divsChild>
                        <w:div w:id="173033027">
                          <w:marLeft w:val="0"/>
                          <w:marRight w:val="0"/>
                          <w:marTop w:val="0"/>
                          <w:marBottom w:val="0"/>
                          <w:divBdr>
                            <w:top w:val="none" w:sz="0" w:space="0" w:color="auto"/>
                            <w:left w:val="none" w:sz="0" w:space="0" w:color="auto"/>
                            <w:bottom w:val="none" w:sz="0" w:space="0" w:color="auto"/>
                            <w:right w:val="none" w:sz="0" w:space="0" w:color="auto"/>
                          </w:divBdr>
                          <w:divsChild>
                            <w:div w:id="1573084006">
                              <w:marLeft w:val="0"/>
                              <w:marRight w:val="0"/>
                              <w:marTop w:val="0"/>
                              <w:marBottom w:val="0"/>
                              <w:divBdr>
                                <w:top w:val="none" w:sz="0" w:space="0" w:color="auto"/>
                                <w:left w:val="none" w:sz="0" w:space="0" w:color="auto"/>
                                <w:bottom w:val="none" w:sz="0" w:space="0" w:color="auto"/>
                                <w:right w:val="none" w:sz="0" w:space="0" w:color="auto"/>
                              </w:divBdr>
                              <w:divsChild>
                                <w:div w:id="2021853240">
                                  <w:marLeft w:val="0"/>
                                  <w:marRight w:val="0"/>
                                  <w:marTop w:val="0"/>
                                  <w:marBottom w:val="0"/>
                                  <w:divBdr>
                                    <w:top w:val="none" w:sz="0" w:space="0" w:color="auto"/>
                                    <w:left w:val="none" w:sz="0" w:space="0" w:color="auto"/>
                                    <w:bottom w:val="none" w:sz="0" w:space="0" w:color="auto"/>
                                    <w:right w:val="none" w:sz="0" w:space="0" w:color="auto"/>
                                  </w:divBdr>
                                  <w:divsChild>
                                    <w:div w:id="948582630">
                                      <w:marLeft w:val="0"/>
                                      <w:marRight w:val="0"/>
                                      <w:marTop w:val="0"/>
                                      <w:marBottom w:val="0"/>
                                      <w:divBdr>
                                        <w:top w:val="none" w:sz="0" w:space="0" w:color="auto"/>
                                        <w:left w:val="none" w:sz="0" w:space="0" w:color="auto"/>
                                        <w:bottom w:val="none" w:sz="0" w:space="0" w:color="auto"/>
                                        <w:right w:val="none" w:sz="0" w:space="0" w:color="auto"/>
                                      </w:divBdr>
                                      <w:divsChild>
                                        <w:div w:id="9100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258712">
                          <w:marLeft w:val="0"/>
                          <w:marRight w:val="0"/>
                          <w:marTop w:val="0"/>
                          <w:marBottom w:val="0"/>
                          <w:divBdr>
                            <w:top w:val="none" w:sz="0" w:space="0" w:color="auto"/>
                            <w:left w:val="none" w:sz="0" w:space="0" w:color="auto"/>
                            <w:bottom w:val="none" w:sz="0" w:space="0" w:color="auto"/>
                            <w:right w:val="none" w:sz="0" w:space="0" w:color="auto"/>
                          </w:divBdr>
                          <w:divsChild>
                            <w:div w:id="1603491200">
                              <w:marLeft w:val="0"/>
                              <w:marRight w:val="0"/>
                              <w:marTop w:val="0"/>
                              <w:marBottom w:val="0"/>
                              <w:divBdr>
                                <w:top w:val="none" w:sz="0" w:space="0" w:color="auto"/>
                                <w:left w:val="none" w:sz="0" w:space="0" w:color="auto"/>
                                <w:bottom w:val="none" w:sz="0" w:space="0" w:color="auto"/>
                                <w:right w:val="none" w:sz="0" w:space="0" w:color="auto"/>
                              </w:divBdr>
                              <w:divsChild>
                                <w:div w:id="1473866208">
                                  <w:marLeft w:val="0"/>
                                  <w:marRight w:val="0"/>
                                  <w:marTop w:val="0"/>
                                  <w:marBottom w:val="0"/>
                                  <w:divBdr>
                                    <w:top w:val="none" w:sz="0" w:space="0" w:color="auto"/>
                                    <w:left w:val="none" w:sz="0" w:space="0" w:color="auto"/>
                                    <w:bottom w:val="none" w:sz="0" w:space="0" w:color="auto"/>
                                    <w:right w:val="none" w:sz="0" w:space="0" w:color="auto"/>
                                  </w:divBdr>
                                  <w:divsChild>
                                    <w:div w:id="436826082">
                                      <w:marLeft w:val="0"/>
                                      <w:marRight w:val="0"/>
                                      <w:marTop w:val="0"/>
                                      <w:marBottom w:val="0"/>
                                      <w:divBdr>
                                        <w:top w:val="none" w:sz="0" w:space="0" w:color="auto"/>
                                        <w:left w:val="none" w:sz="0" w:space="0" w:color="auto"/>
                                        <w:bottom w:val="none" w:sz="0" w:space="0" w:color="auto"/>
                                        <w:right w:val="none" w:sz="0" w:space="0" w:color="auto"/>
                                      </w:divBdr>
                                      <w:divsChild>
                                        <w:div w:id="4399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937593">
                          <w:marLeft w:val="0"/>
                          <w:marRight w:val="0"/>
                          <w:marTop w:val="0"/>
                          <w:marBottom w:val="0"/>
                          <w:divBdr>
                            <w:top w:val="none" w:sz="0" w:space="0" w:color="auto"/>
                            <w:left w:val="none" w:sz="0" w:space="0" w:color="auto"/>
                            <w:bottom w:val="none" w:sz="0" w:space="0" w:color="auto"/>
                            <w:right w:val="none" w:sz="0" w:space="0" w:color="auto"/>
                          </w:divBdr>
                          <w:divsChild>
                            <w:div w:id="1880242333">
                              <w:marLeft w:val="0"/>
                              <w:marRight w:val="0"/>
                              <w:marTop w:val="0"/>
                              <w:marBottom w:val="0"/>
                              <w:divBdr>
                                <w:top w:val="none" w:sz="0" w:space="0" w:color="auto"/>
                                <w:left w:val="none" w:sz="0" w:space="0" w:color="auto"/>
                                <w:bottom w:val="none" w:sz="0" w:space="0" w:color="auto"/>
                                <w:right w:val="none" w:sz="0" w:space="0" w:color="auto"/>
                              </w:divBdr>
                              <w:divsChild>
                                <w:div w:id="1600602359">
                                  <w:marLeft w:val="0"/>
                                  <w:marRight w:val="0"/>
                                  <w:marTop w:val="0"/>
                                  <w:marBottom w:val="0"/>
                                  <w:divBdr>
                                    <w:top w:val="none" w:sz="0" w:space="0" w:color="auto"/>
                                    <w:left w:val="none" w:sz="0" w:space="0" w:color="auto"/>
                                    <w:bottom w:val="none" w:sz="0" w:space="0" w:color="auto"/>
                                    <w:right w:val="none" w:sz="0" w:space="0" w:color="auto"/>
                                  </w:divBdr>
                                  <w:divsChild>
                                    <w:div w:id="155651622">
                                      <w:marLeft w:val="0"/>
                                      <w:marRight w:val="0"/>
                                      <w:marTop w:val="0"/>
                                      <w:marBottom w:val="0"/>
                                      <w:divBdr>
                                        <w:top w:val="none" w:sz="0" w:space="0" w:color="auto"/>
                                        <w:left w:val="none" w:sz="0" w:space="0" w:color="auto"/>
                                        <w:bottom w:val="none" w:sz="0" w:space="0" w:color="auto"/>
                                        <w:right w:val="none" w:sz="0" w:space="0" w:color="auto"/>
                                      </w:divBdr>
                                      <w:divsChild>
                                        <w:div w:id="45595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384883">
                          <w:marLeft w:val="0"/>
                          <w:marRight w:val="0"/>
                          <w:marTop w:val="0"/>
                          <w:marBottom w:val="0"/>
                          <w:divBdr>
                            <w:top w:val="none" w:sz="0" w:space="0" w:color="auto"/>
                            <w:left w:val="none" w:sz="0" w:space="0" w:color="auto"/>
                            <w:bottom w:val="none" w:sz="0" w:space="0" w:color="auto"/>
                            <w:right w:val="none" w:sz="0" w:space="0" w:color="auto"/>
                          </w:divBdr>
                          <w:divsChild>
                            <w:div w:id="1384870862">
                              <w:marLeft w:val="0"/>
                              <w:marRight w:val="0"/>
                              <w:marTop w:val="0"/>
                              <w:marBottom w:val="0"/>
                              <w:divBdr>
                                <w:top w:val="none" w:sz="0" w:space="0" w:color="auto"/>
                                <w:left w:val="none" w:sz="0" w:space="0" w:color="auto"/>
                                <w:bottom w:val="none" w:sz="0" w:space="0" w:color="auto"/>
                                <w:right w:val="none" w:sz="0" w:space="0" w:color="auto"/>
                              </w:divBdr>
                              <w:divsChild>
                                <w:div w:id="348020545">
                                  <w:marLeft w:val="0"/>
                                  <w:marRight w:val="0"/>
                                  <w:marTop w:val="0"/>
                                  <w:marBottom w:val="0"/>
                                  <w:divBdr>
                                    <w:top w:val="none" w:sz="0" w:space="0" w:color="auto"/>
                                    <w:left w:val="none" w:sz="0" w:space="0" w:color="auto"/>
                                    <w:bottom w:val="none" w:sz="0" w:space="0" w:color="auto"/>
                                    <w:right w:val="none" w:sz="0" w:space="0" w:color="auto"/>
                                  </w:divBdr>
                                  <w:divsChild>
                                    <w:div w:id="2086488396">
                                      <w:marLeft w:val="0"/>
                                      <w:marRight w:val="0"/>
                                      <w:marTop w:val="0"/>
                                      <w:marBottom w:val="0"/>
                                      <w:divBdr>
                                        <w:top w:val="none" w:sz="0" w:space="0" w:color="auto"/>
                                        <w:left w:val="none" w:sz="0" w:space="0" w:color="auto"/>
                                        <w:bottom w:val="none" w:sz="0" w:space="0" w:color="auto"/>
                                        <w:right w:val="none" w:sz="0" w:space="0" w:color="auto"/>
                                      </w:divBdr>
                                      <w:divsChild>
                                        <w:div w:id="4138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07407">
                          <w:marLeft w:val="0"/>
                          <w:marRight w:val="0"/>
                          <w:marTop w:val="240"/>
                          <w:marBottom w:val="0"/>
                          <w:divBdr>
                            <w:top w:val="none" w:sz="0" w:space="0" w:color="auto"/>
                            <w:left w:val="none" w:sz="0" w:space="0" w:color="auto"/>
                            <w:bottom w:val="none" w:sz="0" w:space="0" w:color="auto"/>
                            <w:right w:val="none" w:sz="0" w:space="0" w:color="auto"/>
                          </w:divBdr>
                          <w:divsChild>
                            <w:div w:id="1016612771">
                              <w:marLeft w:val="0"/>
                              <w:marRight w:val="0"/>
                              <w:marTop w:val="0"/>
                              <w:marBottom w:val="0"/>
                              <w:divBdr>
                                <w:top w:val="none" w:sz="0" w:space="0" w:color="auto"/>
                                <w:left w:val="none" w:sz="0" w:space="0" w:color="auto"/>
                                <w:bottom w:val="none" w:sz="0" w:space="0" w:color="auto"/>
                                <w:right w:val="none" w:sz="0" w:space="0" w:color="auto"/>
                              </w:divBdr>
                              <w:divsChild>
                                <w:div w:id="2038961775">
                                  <w:marLeft w:val="0"/>
                                  <w:marRight w:val="0"/>
                                  <w:marTop w:val="0"/>
                                  <w:marBottom w:val="0"/>
                                  <w:divBdr>
                                    <w:top w:val="none" w:sz="0" w:space="0" w:color="auto"/>
                                    <w:left w:val="none" w:sz="0" w:space="0" w:color="auto"/>
                                    <w:bottom w:val="none" w:sz="0" w:space="0" w:color="auto"/>
                                    <w:right w:val="none" w:sz="0" w:space="0" w:color="auto"/>
                                  </w:divBdr>
                                  <w:divsChild>
                                    <w:div w:id="2024476408">
                                      <w:marLeft w:val="0"/>
                                      <w:marRight w:val="0"/>
                                      <w:marTop w:val="0"/>
                                      <w:marBottom w:val="0"/>
                                      <w:divBdr>
                                        <w:top w:val="none" w:sz="0" w:space="0" w:color="auto"/>
                                        <w:left w:val="none" w:sz="0" w:space="0" w:color="auto"/>
                                        <w:bottom w:val="none" w:sz="0" w:space="0" w:color="auto"/>
                                        <w:right w:val="none" w:sz="0" w:space="0" w:color="auto"/>
                                      </w:divBdr>
                                    </w:div>
                                    <w:div w:id="1169906811">
                                      <w:marLeft w:val="0"/>
                                      <w:marRight w:val="0"/>
                                      <w:marTop w:val="0"/>
                                      <w:marBottom w:val="0"/>
                                      <w:divBdr>
                                        <w:top w:val="none" w:sz="0" w:space="0" w:color="auto"/>
                                        <w:left w:val="none" w:sz="0" w:space="0" w:color="auto"/>
                                        <w:bottom w:val="none" w:sz="0" w:space="0" w:color="auto"/>
                                        <w:right w:val="none" w:sz="0" w:space="0" w:color="auto"/>
                                      </w:divBdr>
                                      <w:divsChild>
                                        <w:div w:id="1829441389">
                                          <w:marLeft w:val="0"/>
                                          <w:marRight w:val="0"/>
                                          <w:marTop w:val="0"/>
                                          <w:marBottom w:val="0"/>
                                          <w:divBdr>
                                            <w:top w:val="none" w:sz="0" w:space="0" w:color="auto"/>
                                            <w:left w:val="none" w:sz="0" w:space="0" w:color="auto"/>
                                            <w:bottom w:val="none" w:sz="0" w:space="0" w:color="auto"/>
                                            <w:right w:val="none" w:sz="0" w:space="0" w:color="auto"/>
                                          </w:divBdr>
                                          <w:divsChild>
                                            <w:div w:id="14169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3390246">
      <w:bodyDiv w:val="1"/>
      <w:marLeft w:val="0"/>
      <w:marRight w:val="0"/>
      <w:marTop w:val="0"/>
      <w:marBottom w:val="0"/>
      <w:divBdr>
        <w:top w:val="none" w:sz="0" w:space="0" w:color="auto"/>
        <w:left w:val="none" w:sz="0" w:space="0" w:color="auto"/>
        <w:bottom w:val="none" w:sz="0" w:space="0" w:color="auto"/>
        <w:right w:val="none" w:sz="0" w:space="0" w:color="auto"/>
      </w:divBdr>
    </w:div>
    <w:div w:id="1276524256">
      <w:bodyDiv w:val="1"/>
      <w:marLeft w:val="0"/>
      <w:marRight w:val="0"/>
      <w:marTop w:val="0"/>
      <w:marBottom w:val="0"/>
      <w:divBdr>
        <w:top w:val="none" w:sz="0" w:space="0" w:color="auto"/>
        <w:left w:val="none" w:sz="0" w:space="0" w:color="auto"/>
        <w:bottom w:val="none" w:sz="0" w:space="0" w:color="auto"/>
        <w:right w:val="none" w:sz="0" w:space="0" w:color="auto"/>
      </w:divBdr>
      <w:divsChild>
        <w:div w:id="705914943">
          <w:marLeft w:val="0"/>
          <w:marRight w:val="0"/>
          <w:marTop w:val="0"/>
          <w:marBottom w:val="0"/>
          <w:divBdr>
            <w:top w:val="none" w:sz="0" w:space="0" w:color="auto"/>
            <w:left w:val="none" w:sz="0" w:space="0" w:color="auto"/>
            <w:bottom w:val="none" w:sz="0" w:space="0" w:color="auto"/>
            <w:right w:val="none" w:sz="0" w:space="0" w:color="auto"/>
          </w:divBdr>
        </w:div>
        <w:div w:id="1294409762">
          <w:marLeft w:val="0"/>
          <w:marRight w:val="0"/>
          <w:marTop w:val="0"/>
          <w:marBottom w:val="0"/>
          <w:divBdr>
            <w:top w:val="none" w:sz="0" w:space="0" w:color="auto"/>
            <w:left w:val="none" w:sz="0" w:space="0" w:color="auto"/>
            <w:bottom w:val="none" w:sz="0" w:space="0" w:color="auto"/>
            <w:right w:val="none" w:sz="0" w:space="0" w:color="auto"/>
          </w:divBdr>
        </w:div>
        <w:div w:id="1451362520">
          <w:marLeft w:val="0"/>
          <w:marRight w:val="0"/>
          <w:marTop w:val="0"/>
          <w:marBottom w:val="0"/>
          <w:divBdr>
            <w:top w:val="none" w:sz="0" w:space="0" w:color="auto"/>
            <w:left w:val="none" w:sz="0" w:space="0" w:color="auto"/>
            <w:bottom w:val="none" w:sz="0" w:space="0" w:color="auto"/>
            <w:right w:val="none" w:sz="0" w:space="0" w:color="auto"/>
          </w:divBdr>
        </w:div>
        <w:div w:id="1366827026">
          <w:marLeft w:val="0"/>
          <w:marRight w:val="0"/>
          <w:marTop w:val="0"/>
          <w:marBottom w:val="0"/>
          <w:divBdr>
            <w:top w:val="none" w:sz="0" w:space="0" w:color="auto"/>
            <w:left w:val="none" w:sz="0" w:space="0" w:color="auto"/>
            <w:bottom w:val="none" w:sz="0" w:space="0" w:color="auto"/>
            <w:right w:val="none" w:sz="0" w:space="0" w:color="auto"/>
          </w:divBdr>
        </w:div>
        <w:div w:id="1644694532">
          <w:marLeft w:val="0"/>
          <w:marRight w:val="0"/>
          <w:marTop w:val="0"/>
          <w:marBottom w:val="0"/>
          <w:divBdr>
            <w:top w:val="none" w:sz="0" w:space="0" w:color="auto"/>
            <w:left w:val="none" w:sz="0" w:space="0" w:color="auto"/>
            <w:bottom w:val="none" w:sz="0" w:space="0" w:color="auto"/>
            <w:right w:val="none" w:sz="0" w:space="0" w:color="auto"/>
          </w:divBdr>
        </w:div>
        <w:div w:id="1916426771">
          <w:marLeft w:val="0"/>
          <w:marRight w:val="0"/>
          <w:marTop w:val="0"/>
          <w:marBottom w:val="0"/>
          <w:divBdr>
            <w:top w:val="none" w:sz="0" w:space="0" w:color="auto"/>
            <w:left w:val="none" w:sz="0" w:space="0" w:color="auto"/>
            <w:bottom w:val="none" w:sz="0" w:space="0" w:color="auto"/>
            <w:right w:val="none" w:sz="0" w:space="0" w:color="auto"/>
          </w:divBdr>
        </w:div>
        <w:div w:id="594870892">
          <w:marLeft w:val="0"/>
          <w:marRight w:val="0"/>
          <w:marTop w:val="0"/>
          <w:marBottom w:val="0"/>
          <w:divBdr>
            <w:top w:val="none" w:sz="0" w:space="0" w:color="auto"/>
            <w:left w:val="none" w:sz="0" w:space="0" w:color="auto"/>
            <w:bottom w:val="none" w:sz="0" w:space="0" w:color="auto"/>
            <w:right w:val="none" w:sz="0" w:space="0" w:color="auto"/>
          </w:divBdr>
        </w:div>
        <w:div w:id="1723945200">
          <w:marLeft w:val="0"/>
          <w:marRight w:val="0"/>
          <w:marTop w:val="0"/>
          <w:marBottom w:val="0"/>
          <w:divBdr>
            <w:top w:val="none" w:sz="0" w:space="0" w:color="auto"/>
            <w:left w:val="none" w:sz="0" w:space="0" w:color="auto"/>
            <w:bottom w:val="none" w:sz="0" w:space="0" w:color="auto"/>
            <w:right w:val="none" w:sz="0" w:space="0" w:color="auto"/>
          </w:divBdr>
        </w:div>
        <w:div w:id="380178348">
          <w:marLeft w:val="0"/>
          <w:marRight w:val="0"/>
          <w:marTop w:val="0"/>
          <w:marBottom w:val="0"/>
          <w:divBdr>
            <w:top w:val="none" w:sz="0" w:space="0" w:color="auto"/>
            <w:left w:val="none" w:sz="0" w:space="0" w:color="auto"/>
            <w:bottom w:val="none" w:sz="0" w:space="0" w:color="auto"/>
            <w:right w:val="none" w:sz="0" w:space="0" w:color="auto"/>
          </w:divBdr>
        </w:div>
        <w:div w:id="1098450902">
          <w:marLeft w:val="0"/>
          <w:marRight w:val="0"/>
          <w:marTop w:val="0"/>
          <w:marBottom w:val="0"/>
          <w:divBdr>
            <w:top w:val="none" w:sz="0" w:space="0" w:color="auto"/>
            <w:left w:val="none" w:sz="0" w:space="0" w:color="auto"/>
            <w:bottom w:val="none" w:sz="0" w:space="0" w:color="auto"/>
            <w:right w:val="none" w:sz="0" w:space="0" w:color="auto"/>
          </w:divBdr>
        </w:div>
        <w:div w:id="796490391">
          <w:marLeft w:val="0"/>
          <w:marRight w:val="0"/>
          <w:marTop w:val="0"/>
          <w:marBottom w:val="0"/>
          <w:divBdr>
            <w:top w:val="none" w:sz="0" w:space="0" w:color="auto"/>
            <w:left w:val="none" w:sz="0" w:space="0" w:color="auto"/>
            <w:bottom w:val="none" w:sz="0" w:space="0" w:color="auto"/>
            <w:right w:val="none" w:sz="0" w:space="0" w:color="auto"/>
          </w:divBdr>
        </w:div>
        <w:div w:id="356928253">
          <w:marLeft w:val="0"/>
          <w:marRight w:val="0"/>
          <w:marTop w:val="0"/>
          <w:marBottom w:val="0"/>
          <w:divBdr>
            <w:top w:val="none" w:sz="0" w:space="0" w:color="auto"/>
            <w:left w:val="none" w:sz="0" w:space="0" w:color="auto"/>
            <w:bottom w:val="none" w:sz="0" w:space="0" w:color="auto"/>
            <w:right w:val="none" w:sz="0" w:space="0" w:color="auto"/>
          </w:divBdr>
        </w:div>
        <w:div w:id="2031687545">
          <w:marLeft w:val="0"/>
          <w:marRight w:val="0"/>
          <w:marTop w:val="0"/>
          <w:marBottom w:val="0"/>
          <w:divBdr>
            <w:top w:val="none" w:sz="0" w:space="0" w:color="auto"/>
            <w:left w:val="none" w:sz="0" w:space="0" w:color="auto"/>
            <w:bottom w:val="none" w:sz="0" w:space="0" w:color="auto"/>
            <w:right w:val="none" w:sz="0" w:space="0" w:color="auto"/>
          </w:divBdr>
        </w:div>
        <w:div w:id="2027049974">
          <w:marLeft w:val="0"/>
          <w:marRight w:val="0"/>
          <w:marTop w:val="0"/>
          <w:marBottom w:val="0"/>
          <w:divBdr>
            <w:top w:val="none" w:sz="0" w:space="0" w:color="auto"/>
            <w:left w:val="none" w:sz="0" w:space="0" w:color="auto"/>
            <w:bottom w:val="none" w:sz="0" w:space="0" w:color="auto"/>
            <w:right w:val="none" w:sz="0" w:space="0" w:color="auto"/>
          </w:divBdr>
        </w:div>
        <w:div w:id="772826376">
          <w:marLeft w:val="0"/>
          <w:marRight w:val="0"/>
          <w:marTop w:val="0"/>
          <w:marBottom w:val="0"/>
          <w:divBdr>
            <w:top w:val="none" w:sz="0" w:space="0" w:color="auto"/>
            <w:left w:val="none" w:sz="0" w:space="0" w:color="auto"/>
            <w:bottom w:val="none" w:sz="0" w:space="0" w:color="auto"/>
            <w:right w:val="none" w:sz="0" w:space="0" w:color="auto"/>
          </w:divBdr>
        </w:div>
        <w:div w:id="484006266">
          <w:marLeft w:val="0"/>
          <w:marRight w:val="0"/>
          <w:marTop w:val="0"/>
          <w:marBottom w:val="0"/>
          <w:divBdr>
            <w:top w:val="none" w:sz="0" w:space="0" w:color="auto"/>
            <w:left w:val="none" w:sz="0" w:space="0" w:color="auto"/>
            <w:bottom w:val="none" w:sz="0" w:space="0" w:color="auto"/>
            <w:right w:val="none" w:sz="0" w:space="0" w:color="auto"/>
          </w:divBdr>
        </w:div>
        <w:div w:id="1225751850">
          <w:marLeft w:val="0"/>
          <w:marRight w:val="0"/>
          <w:marTop w:val="0"/>
          <w:marBottom w:val="0"/>
          <w:divBdr>
            <w:top w:val="none" w:sz="0" w:space="0" w:color="auto"/>
            <w:left w:val="none" w:sz="0" w:space="0" w:color="auto"/>
            <w:bottom w:val="none" w:sz="0" w:space="0" w:color="auto"/>
            <w:right w:val="none" w:sz="0" w:space="0" w:color="auto"/>
          </w:divBdr>
        </w:div>
        <w:div w:id="1540507498">
          <w:marLeft w:val="0"/>
          <w:marRight w:val="0"/>
          <w:marTop w:val="0"/>
          <w:marBottom w:val="0"/>
          <w:divBdr>
            <w:top w:val="none" w:sz="0" w:space="0" w:color="auto"/>
            <w:left w:val="none" w:sz="0" w:space="0" w:color="auto"/>
            <w:bottom w:val="none" w:sz="0" w:space="0" w:color="auto"/>
            <w:right w:val="none" w:sz="0" w:space="0" w:color="auto"/>
          </w:divBdr>
        </w:div>
        <w:div w:id="1109279532">
          <w:marLeft w:val="0"/>
          <w:marRight w:val="0"/>
          <w:marTop w:val="0"/>
          <w:marBottom w:val="0"/>
          <w:divBdr>
            <w:top w:val="none" w:sz="0" w:space="0" w:color="auto"/>
            <w:left w:val="none" w:sz="0" w:space="0" w:color="auto"/>
            <w:bottom w:val="none" w:sz="0" w:space="0" w:color="auto"/>
            <w:right w:val="none" w:sz="0" w:space="0" w:color="auto"/>
          </w:divBdr>
        </w:div>
        <w:div w:id="187375367">
          <w:marLeft w:val="0"/>
          <w:marRight w:val="0"/>
          <w:marTop w:val="0"/>
          <w:marBottom w:val="0"/>
          <w:divBdr>
            <w:top w:val="none" w:sz="0" w:space="0" w:color="auto"/>
            <w:left w:val="none" w:sz="0" w:space="0" w:color="auto"/>
            <w:bottom w:val="none" w:sz="0" w:space="0" w:color="auto"/>
            <w:right w:val="none" w:sz="0" w:space="0" w:color="auto"/>
          </w:divBdr>
        </w:div>
        <w:div w:id="1356149212">
          <w:marLeft w:val="0"/>
          <w:marRight w:val="0"/>
          <w:marTop w:val="0"/>
          <w:marBottom w:val="0"/>
          <w:divBdr>
            <w:top w:val="none" w:sz="0" w:space="0" w:color="auto"/>
            <w:left w:val="none" w:sz="0" w:space="0" w:color="auto"/>
            <w:bottom w:val="none" w:sz="0" w:space="0" w:color="auto"/>
            <w:right w:val="none" w:sz="0" w:space="0" w:color="auto"/>
          </w:divBdr>
        </w:div>
        <w:div w:id="1734234019">
          <w:marLeft w:val="0"/>
          <w:marRight w:val="0"/>
          <w:marTop w:val="0"/>
          <w:marBottom w:val="0"/>
          <w:divBdr>
            <w:top w:val="none" w:sz="0" w:space="0" w:color="auto"/>
            <w:left w:val="none" w:sz="0" w:space="0" w:color="auto"/>
            <w:bottom w:val="none" w:sz="0" w:space="0" w:color="auto"/>
            <w:right w:val="none" w:sz="0" w:space="0" w:color="auto"/>
          </w:divBdr>
        </w:div>
        <w:div w:id="1389692413">
          <w:marLeft w:val="0"/>
          <w:marRight w:val="0"/>
          <w:marTop w:val="0"/>
          <w:marBottom w:val="0"/>
          <w:divBdr>
            <w:top w:val="none" w:sz="0" w:space="0" w:color="auto"/>
            <w:left w:val="none" w:sz="0" w:space="0" w:color="auto"/>
            <w:bottom w:val="none" w:sz="0" w:space="0" w:color="auto"/>
            <w:right w:val="none" w:sz="0" w:space="0" w:color="auto"/>
          </w:divBdr>
        </w:div>
        <w:div w:id="1215963725">
          <w:marLeft w:val="0"/>
          <w:marRight w:val="0"/>
          <w:marTop w:val="0"/>
          <w:marBottom w:val="0"/>
          <w:divBdr>
            <w:top w:val="none" w:sz="0" w:space="0" w:color="auto"/>
            <w:left w:val="none" w:sz="0" w:space="0" w:color="auto"/>
            <w:bottom w:val="none" w:sz="0" w:space="0" w:color="auto"/>
            <w:right w:val="none" w:sz="0" w:space="0" w:color="auto"/>
          </w:divBdr>
        </w:div>
        <w:div w:id="2029407131">
          <w:marLeft w:val="0"/>
          <w:marRight w:val="0"/>
          <w:marTop w:val="0"/>
          <w:marBottom w:val="0"/>
          <w:divBdr>
            <w:top w:val="none" w:sz="0" w:space="0" w:color="auto"/>
            <w:left w:val="none" w:sz="0" w:space="0" w:color="auto"/>
            <w:bottom w:val="none" w:sz="0" w:space="0" w:color="auto"/>
            <w:right w:val="none" w:sz="0" w:space="0" w:color="auto"/>
          </w:divBdr>
        </w:div>
        <w:div w:id="708182543">
          <w:marLeft w:val="0"/>
          <w:marRight w:val="0"/>
          <w:marTop w:val="0"/>
          <w:marBottom w:val="0"/>
          <w:divBdr>
            <w:top w:val="none" w:sz="0" w:space="0" w:color="auto"/>
            <w:left w:val="none" w:sz="0" w:space="0" w:color="auto"/>
            <w:bottom w:val="none" w:sz="0" w:space="0" w:color="auto"/>
            <w:right w:val="none" w:sz="0" w:space="0" w:color="auto"/>
          </w:divBdr>
        </w:div>
        <w:div w:id="2036150185">
          <w:marLeft w:val="0"/>
          <w:marRight w:val="0"/>
          <w:marTop w:val="0"/>
          <w:marBottom w:val="0"/>
          <w:divBdr>
            <w:top w:val="none" w:sz="0" w:space="0" w:color="auto"/>
            <w:left w:val="none" w:sz="0" w:space="0" w:color="auto"/>
            <w:bottom w:val="none" w:sz="0" w:space="0" w:color="auto"/>
            <w:right w:val="none" w:sz="0" w:space="0" w:color="auto"/>
          </w:divBdr>
        </w:div>
        <w:div w:id="153380491">
          <w:marLeft w:val="0"/>
          <w:marRight w:val="0"/>
          <w:marTop w:val="0"/>
          <w:marBottom w:val="0"/>
          <w:divBdr>
            <w:top w:val="none" w:sz="0" w:space="0" w:color="auto"/>
            <w:left w:val="none" w:sz="0" w:space="0" w:color="auto"/>
            <w:bottom w:val="none" w:sz="0" w:space="0" w:color="auto"/>
            <w:right w:val="none" w:sz="0" w:space="0" w:color="auto"/>
          </w:divBdr>
        </w:div>
        <w:div w:id="215437603">
          <w:marLeft w:val="0"/>
          <w:marRight w:val="0"/>
          <w:marTop w:val="0"/>
          <w:marBottom w:val="0"/>
          <w:divBdr>
            <w:top w:val="none" w:sz="0" w:space="0" w:color="auto"/>
            <w:left w:val="none" w:sz="0" w:space="0" w:color="auto"/>
            <w:bottom w:val="none" w:sz="0" w:space="0" w:color="auto"/>
            <w:right w:val="none" w:sz="0" w:space="0" w:color="auto"/>
          </w:divBdr>
        </w:div>
        <w:div w:id="1227375337">
          <w:marLeft w:val="0"/>
          <w:marRight w:val="0"/>
          <w:marTop w:val="0"/>
          <w:marBottom w:val="0"/>
          <w:divBdr>
            <w:top w:val="none" w:sz="0" w:space="0" w:color="auto"/>
            <w:left w:val="none" w:sz="0" w:space="0" w:color="auto"/>
            <w:bottom w:val="none" w:sz="0" w:space="0" w:color="auto"/>
            <w:right w:val="none" w:sz="0" w:space="0" w:color="auto"/>
          </w:divBdr>
        </w:div>
        <w:div w:id="1929533219">
          <w:marLeft w:val="0"/>
          <w:marRight w:val="0"/>
          <w:marTop w:val="0"/>
          <w:marBottom w:val="0"/>
          <w:divBdr>
            <w:top w:val="none" w:sz="0" w:space="0" w:color="auto"/>
            <w:left w:val="none" w:sz="0" w:space="0" w:color="auto"/>
            <w:bottom w:val="none" w:sz="0" w:space="0" w:color="auto"/>
            <w:right w:val="none" w:sz="0" w:space="0" w:color="auto"/>
          </w:divBdr>
        </w:div>
        <w:div w:id="184641258">
          <w:marLeft w:val="0"/>
          <w:marRight w:val="0"/>
          <w:marTop w:val="0"/>
          <w:marBottom w:val="0"/>
          <w:divBdr>
            <w:top w:val="none" w:sz="0" w:space="0" w:color="auto"/>
            <w:left w:val="none" w:sz="0" w:space="0" w:color="auto"/>
            <w:bottom w:val="none" w:sz="0" w:space="0" w:color="auto"/>
            <w:right w:val="none" w:sz="0" w:space="0" w:color="auto"/>
          </w:divBdr>
        </w:div>
        <w:div w:id="1160268383">
          <w:marLeft w:val="0"/>
          <w:marRight w:val="0"/>
          <w:marTop w:val="0"/>
          <w:marBottom w:val="0"/>
          <w:divBdr>
            <w:top w:val="none" w:sz="0" w:space="0" w:color="auto"/>
            <w:left w:val="none" w:sz="0" w:space="0" w:color="auto"/>
            <w:bottom w:val="none" w:sz="0" w:space="0" w:color="auto"/>
            <w:right w:val="none" w:sz="0" w:space="0" w:color="auto"/>
          </w:divBdr>
        </w:div>
        <w:div w:id="888490744">
          <w:marLeft w:val="0"/>
          <w:marRight w:val="0"/>
          <w:marTop w:val="0"/>
          <w:marBottom w:val="0"/>
          <w:divBdr>
            <w:top w:val="none" w:sz="0" w:space="0" w:color="auto"/>
            <w:left w:val="none" w:sz="0" w:space="0" w:color="auto"/>
            <w:bottom w:val="none" w:sz="0" w:space="0" w:color="auto"/>
            <w:right w:val="none" w:sz="0" w:space="0" w:color="auto"/>
          </w:divBdr>
        </w:div>
        <w:div w:id="412437054">
          <w:marLeft w:val="0"/>
          <w:marRight w:val="0"/>
          <w:marTop w:val="0"/>
          <w:marBottom w:val="0"/>
          <w:divBdr>
            <w:top w:val="none" w:sz="0" w:space="0" w:color="auto"/>
            <w:left w:val="none" w:sz="0" w:space="0" w:color="auto"/>
            <w:bottom w:val="none" w:sz="0" w:space="0" w:color="auto"/>
            <w:right w:val="none" w:sz="0" w:space="0" w:color="auto"/>
          </w:divBdr>
        </w:div>
        <w:div w:id="1391224568">
          <w:marLeft w:val="0"/>
          <w:marRight w:val="0"/>
          <w:marTop w:val="0"/>
          <w:marBottom w:val="0"/>
          <w:divBdr>
            <w:top w:val="none" w:sz="0" w:space="0" w:color="auto"/>
            <w:left w:val="none" w:sz="0" w:space="0" w:color="auto"/>
            <w:bottom w:val="none" w:sz="0" w:space="0" w:color="auto"/>
            <w:right w:val="none" w:sz="0" w:space="0" w:color="auto"/>
          </w:divBdr>
        </w:div>
        <w:div w:id="1696418887">
          <w:marLeft w:val="0"/>
          <w:marRight w:val="0"/>
          <w:marTop w:val="0"/>
          <w:marBottom w:val="0"/>
          <w:divBdr>
            <w:top w:val="none" w:sz="0" w:space="0" w:color="auto"/>
            <w:left w:val="none" w:sz="0" w:space="0" w:color="auto"/>
            <w:bottom w:val="none" w:sz="0" w:space="0" w:color="auto"/>
            <w:right w:val="none" w:sz="0" w:space="0" w:color="auto"/>
          </w:divBdr>
        </w:div>
        <w:div w:id="1844935784">
          <w:marLeft w:val="0"/>
          <w:marRight w:val="0"/>
          <w:marTop w:val="0"/>
          <w:marBottom w:val="0"/>
          <w:divBdr>
            <w:top w:val="none" w:sz="0" w:space="0" w:color="auto"/>
            <w:left w:val="none" w:sz="0" w:space="0" w:color="auto"/>
            <w:bottom w:val="none" w:sz="0" w:space="0" w:color="auto"/>
            <w:right w:val="none" w:sz="0" w:space="0" w:color="auto"/>
          </w:divBdr>
        </w:div>
        <w:div w:id="1521360387">
          <w:marLeft w:val="0"/>
          <w:marRight w:val="0"/>
          <w:marTop w:val="0"/>
          <w:marBottom w:val="0"/>
          <w:divBdr>
            <w:top w:val="none" w:sz="0" w:space="0" w:color="auto"/>
            <w:left w:val="none" w:sz="0" w:space="0" w:color="auto"/>
            <w:bottom w:val="none" w:sz="0" w:space="0" w:color="auto"/>
            <w:right w:val="none" w:sz="0" w:space="0" w:color="auto"/>
          </w:divBdr>
        </w:div>
        <w:div w:id="1951543786">
          <w:marLeft w:val="0"/>
          <w:marRight w:val="0"/>
          <w:marTop w:val="0"/>
          <w:marBottom w:val="0"/>
          <w:divBdr>
            <w:top w:val="none" w:sz="0" w:space="0" w:color="auto"/>
            <w:left w:val="none" w:sz="0" w:space="0" w:color="auto"/>
            <w:bottom w:val="none" w:sz="0" w:space="0" w:color="auto"/>
            <w:right w:val="none" w:sz="0" w:space="0" w:color="auto"/>
          </w:divBdr>
        </w:div>
        <w:div w:id="2027172572">
          <w:marLeft w:val="0"/>
          <w:marRight w:val="0"/>
          <w:marTop w:val="0"/>
          <w:marBottom w:val="0"/>
          <w:divBdr>
            <w:top w:val="none" w:sz="0" w:space="0" w:color="auto"/>
            <w:left w:val="none" w:sz="0" w:space="0" w:color="auto"/>
            <w:bottom w:val="none" w:sz="0" w:space="0" w:color="auto"/>
            <w:right w:val="none" w:sz="0" w:space="0" w:color="auto"/>
          </w:divBdr>
        </w:div>
        <w:div w:id="1056011771">
          <w:marLeft w:val="0"/>
          <w:marRight w:val="0"/>
          <w:marTop w:val="0"/>
          <w:marBottom w:val="0"/>
          <w:divBdr>
            <w:top w:val="none" w:sz="0" w:space="0" w:color="auto"/>
            <w:left w:val="none" w:sz="0" w:space="0" w:color="auto"/>
            <w:bottom w:val="none" w:sz="0" w:space="0" w:color="auto"/>
            <w:right w:val="none" w:sz="0" w:space="0" w:color="auto"/>
          </w:divBdr>
        </w:div>
        <w:div w:id="1101536174">
          <w:marLeft w:val="0"/>
          <w:marRight w:val="0"/>
          <w:marTop w:val="0"/>
          <w:marBottom w:val="0"/>
          <w:divBdr>
            <w:top w:val="none" w:sz="0" w:space="0" w:color="auto"/>
            <w:left w:val="none" w:sz="0" w:space="0" w:color="auto"/>
            <w:bottom w:val="none" w:sz="0" w:space="0" w:color="auto"/>
            <w:right w:val="none" w:sz="0" w:space="0" w:color="auto"/>
          </w:divBdr>
        </w:div>
        <w:div w:id="1883246792">
          <w:marLeft w:val="0"/>
          <w:marRight w:val="0"/>
          <w:marTop w:val="0"/>
          <w:marBottom w:val="0"/>
          <w:divBdr>
            <w:top w:val="none" w:sz="0" w:space="0" w:color="auto"/>
            <w:left w:val="none" w:sz="0" w:space="0" w:color="auto"/>
            <w:bottom w:val="none" w:sz="0" w:space="0" w:color="auto"/>
            <w:right w:val="none" w:sz="0" w:space="0" w:color="auto"/>
          </w:divBdr>
        </w:div>
        <w:div w:id="1471366134">
          <w:marLeft w:val="0"/>
          <w:marRight w:val="0"/>
          <w:marTop w:val="0"/>
          <w:marBottom w:val="0"/>
          <w:divBdr>
            <w:top w:val="none" w:sz="0" w:space="0" w:color="auto"/>
            <w:left w:val="none" w:sz="0" w:space="0" w:color="auto"/>
            <w:bottom w:val="none" w:sz="0" w:space="0" w:color="auto"/>
            <w:right w:val="none" w:sz="0" w:space="0" w:color="auto"/>
          </w:divBdr>
        </w:div>
        <w:div w:id="1443912958">
          <w:marLeft w:val="0"/>
          <w:marRight w:val="0"/>
          <w:marTop w:val="0"/>
          <w:marBottom w:val="0"/>
          <w:divBdr>
            <w:top w:val="none" w:sz="0" w:space="0" w:color="auto"/>
            <w:left w:val="none" w:sz="0" w:space="0" w:color="auto"/>
            <w:bottom w:val="none" w:sz="0" w:space="0" w:color="auto"/>
            <w:right w:val="none" w:sz="0" w:space="0" w:color="auto"/>
          </w:divBdr>
        </w:div>
        <w:div w:id="770513277">
          <w:marLeft w:val="0"/>
          <w:marRight w:val="0"/>
          <w:marTop w:val="0"/>
          <w:marBottom w:val="0"/>
          <w:divBdr>
            <w:top w:val="none" w:sz="0" w:space="0" w:color="auto"/>
            <w:left w:val="none" w:sz="0" w:space="0" w:color="auto"/>
            <w:bottom w:val="none" w:sz="0" w:space="0" w:color="auto"/>
            <w:right w:val="none" w:sz="0" w:space="0" w:color="auto"/>
          </w:divBdr>
        </w:div>
        <w:div w:id="1483690276">
          <w:marLeft w:val="0"/>
          <w:marRight w:val="0"/>
          <w:marTop w:val="0"/>
          <w:marBottom w:val="0"/>
          <w:divBdr>
            <w:top w:val="none" w:sz="0" w:space="0" w:color="auto"/>
            <w:left w:val="none" w:sz="0" w:space="0" w:color="auto"/>
            <w:bottom w:val="none" w:sz="0" w:space="0" w:color="auto"/>
            <w:right w:val="none" w:sz="0" w:space="0" w:color="auto"/>
          </w:divBdr>
        </w:div>
        <w:div w:id="2111898398">
          <w:marLeft w:val="0"/>
          <w:marRight w:val="0"/>
          <w:marTop w:val="0"/>
          <w:marBottom w:val="0"/>
          <w:divBdr>
            <w:top w:val="none" w:sz="0" w:space="0" w:color="auto"/>
            <w:left w:val="none" w:sz="0" w:space="0" w:color="auto"/>
            <w:bottom w:val="none" w:sz="0" w:space="0" w:color="auto"/>
            <w:right w:val="none" w:sz="0" w:space="0" w:color="auto"/>
          </w:divBdr>
        </w:div>
        <w:div w:id="715616522">
          <w:marLeft w:val="0"/>
          <w:marRight w:val="0"/>
          <w:marTop w:val="0"/>
          <w:marBottom w:val="0"/>
          <w:divBdr>
            <w:top w:val="none" w:sz="0" w:space="0" w:color="auto"/>
            <w:left w:val="none" w:sz="0" w:space="0" w:color="auto"/>
            <w:bottom w:val="none" w:sz="0" w:space="0" w:color="auto"/>
            <w:right w:val="none" w:sz="0" w:space="0" w:color="auto"/>
          </w:divBdr>
        </w:div>
        <w:div w:id="870384980">
          <w:marLeft w:val="0"/>
          <w:marRight w:val="0"/>
          <w:marTop w:val="0"/>
          <w:marBottom w:val="0"/>
          <w:divBdr>
            <w:top w:val="none" w:sz="0" w:space="0" w:color="auto"/>
            <w:left w:val="none" w:sz="0" w:space="0" w:color="auto"/>
            <w:bottom w:val="none" w:sz="0" w:space="0" w:color="auto"/>
            <w:right w:val="none" w:sz="0" w:space="0" w:color="auto"/>
          </w:divBdr>
        </w:div>
        <w:div w:id="1850482208">
          <w:marLeft w:val="0"/>
          <w:marRight w:val="0"/>
          <w:marTop w:val="0"/>
          <w:marBottom w:val="0"/>
          <w:divBdr>
            <w:top w:val="none" w:sz="0" w:space="0" w:color="auto"/>
            <w:left w:val="none" w:sz="0" w:space="0" w:color="auto"/>
            <w:bottom w:val="none" w:sz="0" w:space="0" w:color="auto"/>
            <w:right w:val="none" w:sz="0" w:space="0" w:color="auto"/>
          </w:divBdr>
        </w:div>
        <w:div w:id="1326281536">
          <w:marLeft w:val="0"/>
          <w:marRight w:val="0"/>
          <w:marTop w:val="0"/>
          <w:marBottom w:val="0"/>
          <w:divBdr>
            <w:top w:val="none" w:sz="0" w:space="0" w:color="auto"/>
            <w:left w:val="none" w:sz="0" w:space="0" w:color="auto"/>
            <w:bottom w:val="none" w:sz="0" w:space="0" w:color="auto"/>
            <w:right w:val="none" w:sz="0" w:space="0" w:color="auto"/>
          </w:divBdr>
        </w:div>
        <w:div w:id="329525370">
          <w:marLeft w:val="0"/>
          <w:marRight w:val="0"/>
          <w:marTop w:val="0"/>
          <w:marBottom w:val="0"/>
          <w:divBdr>
            <w:top w:val="none" w:sz="0" w:space="0" w:color="auto"/>
            <w:left w:val="none" w:sz="0" w:space="0" w:color="auto"/>
            <w:bottom w:val="none" w:sz="0" w:space="0" w:color="auto"/>
            <w:right w:val="none" w:sz="0" w:space="0" w:color="auto"/>
          </w:divBdr>
        </w:div>
        <w:div w:id="1723358775">
          <w:marLeft w:val="0"/>
          <w:marRight w:val="0"/>
          <w:marTop w:val="0"/>
          <w:marBottom w:val="0"/>
          <w:divBdr>
            <w:top w:val="none" w:sz="0" w:space="0" w:color="auto"/>
            <w:left w:val="none" w:sz="0" w:space="0" w:color="auto"/>
            <w:bottom w:val="none" w:sz="0" w:space="0" w:color="auto"/>
            <w:right w:val="none" w:sz="0" w:space="0" w:color="auto"/>
          </w:divBdr>
        </w:div>
        <w:div w:id="211692151">
          <w:marLeft w:val="0"/>
          <w:marRight w:val="0"/>
          <w:marTop w:val="0"/>
          <w:marBottom w:val="0"/>
          <w:divBdr>
            <w:top w:val="none" w:sz="0" w:space="0" w:color="auto"/>
            <w:left w:val="none" w:sz="0" w:space="0" w:color="auto"/>
            <w:bottom w:val="none" w:sz="0" w:space="0" w:color="auto"/>
            <w:right w:val="none" w:sz="0" w:space="0" w:color="auto"/>
          </w:divBdr>
        </w:div>
        <w:div w:id="654066474">
          <w:marLeft w:val="0"/>
          <w:marRight w:val="0"/>
          <w:marTop w:val="0"/>
          <w:marBottom w:val="0"/>
          <w:divBdr>
            <w:top w:val="none" w:sz="0" w:space="0" w:color="auto"/>
            <w:left w:val="none" w:sz="0" w:space="0" w:color="auto"/>
            <w:bottom w:val="none" w:sz="0" w:space="0" w:color="auto"/>
            <w:right w:val="none" w:sz="0" w:space="0" w:color="auto"/>
          </w:divBdr>
        </w:div>
        <w:div w:id="1222254312">
          <w:marLeft w:val="0"/>
          <w:marRight w:val="0"/>
          <w:marTop w:val="0"/>
          <w:marBottom w:val="0"/>
          <w:divBdr>
            <w:top w:val="none" w:sz="0" w:space="0" w:color="auto"/>
            <w:left w:val="none" w:sz="0" w:space="0" w:color="auto"/>
            <w:bottom w:val="none" w:sz="0" w:space="0" w:color="auto"/>
            <w:right w:val="none" w:sz="0" w:space="0" w:color="auto"/>
          </w:divBdr>
        </w:div>
        <w:div w:id="1151868764">
          <w:marLeft w:val="0"/>
          <w:marRight w:val="0"/>
          <w:marTop w:val="0"/>
          <w:marBottom w:val="0"/>
          <w:divBdr>
            <w:top w:val="none" w:sz="0" w:space="0" w:color="auto"/>
            <w:left w:val="none" w:sz="0" w:space="0" w:color="auto"/>
            <w:bottom w:val="none" w:sz="0" w:space="0" w:color="auto"/>
            <w:right w:val="none" w:sz="0" w:space="0" w:color="auto"/>
          </w:divBdr>
        </w:div>
        <w:div w:id="178273980">
          <w:marLeft w:val="0"/>
          <w:marRight w:val="0"/>
          <w:marTop w:val="0"/>
          <w:marBottom w:val="0"/>
          <w:divBdr>
            <w:top w:val="none" w:sz="0" w:space="0" w:color="auto"/>
            <w:left w:val="none" w:sz="0" w:space="0" w:color="auto"/>
            <w:bottom w:val="none" w:sz="0" w:space="0" w:color="auto"/>
            <w:right w:val="none" w:sz="0" w:space="0" w:color="auto"/>
          </w:divBdr>
        </w:div>
        <w:div w:id="1376928195">
          <w:marLeft w:val="0"/>
          <w:marRight w:val="0"/>
          <w:marTop w:val="0"/>
          <w:marBottom w:val="0"/>
          <w:divBdr>
            <w:top w:val="none" w:sz="0" w:space="0" w:color="auto"/>
            <w:left w:val="none" w:sz="0" w:space="0" w:color="auto"/>
            <w:bottom w:val="none" w:sz="0" w:space="0" w:color="auto"/>
            <w:right w:val="none" w:sz="0" w:space="0" w:color="auto"/>
          </w:divBdr>
        </w:div>
        <w:div w:id="1966084981">
          <w:marLeft w:val="0"/>
          <w:marRight w:val="0"/>
          <w:marTop w:val="0"/>
          <w:marBottom w:val="0"/>
          <w:divBdr>
            <w:top w:val="none" w:sz="0" w:space="0" w:color="auto"/>
            <w:left w:val="none" w:sz="0" w:space="0" w:color="auto"/>
            <w:bottom w:val="none" w:sz="0" w:space="0" w:color="auto"/>
            <w:right w:val="none" w:sz="0" w:space="0" w:color="auto"/>
          </w:divBdr>
        </w:div>
        <w:div w:id="13069901">
          <w:marLeft w:val="0"/>
          <w:marRight w:val="0"/>
          <w:marTop w:val="0"/>
          <w:marBottom w:val="0"/>
          <w:divBdr>
            <w:top w:val="none" w:sz="0" w:space="0" w:color="auto"/>
            <w:left w:val="none" w:sz="0" w:space="0" w:color="auto"/>
            <w:bottom w:val="none" w:sz="0" w:space="0" w:color="auto"/>
            <w:right w:val="none" w:sz="0" w:space="0" w:color="auto"/>
          </w:divBdr>
        </w:div>
        <w:div w:id="605306886">
          <w:marLeft w:val="0"/>
          <w:marRight w:val="0"/>
          <w:marTop w:val="0"/>
          <w:marBottom w:val="0"/>
          <w:divBdr>
            <w:top w:val="none" w:sz="0" w:space="0" w:color="auto"/>
            <w:left w:val="none" w:sz="0" w:space="0" w:color="auto"/>
            <w:bottom w:val="none" w:sz="0" w:space="0" w:color="auto"/>
            <w:right w:val="none" w:sz="0" w:space="0" w:color="auto"/>
          </w:divBdr>
        </w:div>
        <w:div w:id="1258095420">
          <w:marLeft w:val="0"/>
          <w:marRight w:val="0"/>
          <w:marTop w:val="0"/>
          <w:marBottom w:val="0"/>
          <w:divBdr>
            <w:top w:val="none" w:sz="0" w:space="0" w:color="auto"/>
            <w:left w:val="none" w:sz="0" w:space="0" w:color="auto"/>
            <w:bottom w:val="none" w:sz="0" w:space="0" w:color="auto"/>
            <w:right w:val="none" w:sz="0" w:space="0" w:color="auto"/>
          </w:divBdr>
        </w:div>
        <w:div w:id="757336149">
          <w:marLeft w:val="0"/>
          <w:marRight w:val="0"/>
          <w:marTop w:val="0"/>
          <w:marBottom w:val="0"/>
          <w:divBdr>
            <w:top w:val="none" w:sz="0" w:space="0" w:color="auto"/>
            <w:left w:val="none" w:sz="0" w:space="0" w:color="auto"/>
            <w:bottom w:val="none" w:sz="0" w:space="0" w:color="auto"/>
            <w:right w:val="none" w:sz="0" w:space="0" w:color="auto"/>
          </w:divBdr>
        </w:div>
        <w:div w:id="737243514">
          <w:marLeft w:val="0"/>
          <w:marRight w:val="0"/>
          <w:marTop w:val="0"/>
          <w:marBottom w:val="0"/>
          <w:divBdr>
            <w:top w:val="none" w:sz="0" w:space="0" w:color="auto"/>
            <w:left w:val="none" w:sz="0" w:space="0" w:color="auto"/>
            <w:bottom w:val="none" w:sz="0" w:space="0" w:color="auto"/>
            <w:right w:val="none" w:sz="0" w:space="0" w:color="auto"/>
          </w:divBdr>
        </w:div>
        <w:div w:id="134684700">
          <w:marLeft w:val="0"/>
          <w:marRight w:val="0"/>
          <w:marTop w:val="0"/>
          <w:marBottom w:val="0"/>
          <w:divBdr>
            <w:top w:val="none" w:sz="0" w:space="0" w:color="auto"/>
            <w:left w:val="none" w:sz="0" w:space="0" w:color="auto"/>
            <w:bottom w:val="none" w:sz="0" w:space="0" w:color="auto"/>
            <w:right w:val="none" w:sz="0" w:space="0" w:color="auto"/>
          </w:divBdr>
        </w:div>
        <w:div w:id="1988433120">
          <w:marLeft w:val="0"/>
          <w:marRight w:val="0"/>
          <w:marTop w:val="0"/>
          <w:marBottom w:val="0"/>
          <w:divBdr>
            <w:top w:val="none" w:sz="0" w:space="0" w:color="auto"/>
            <w:left w:val="none" w:sz="0" w:space="0" w:color="auto"/>
            <w:bottom w:val="none" w:sz="0" w:space="0" w:color="auto"/>
            <w:right w:val="none" w:sz="0" w:space="0" w:color="auto"/>
          </w:divBdr>
        </w:div>
        <w:div w:id="1771315372">
          <w:marLeft w:val="0"/>
          <w:marRight w:val="0"/>
          <w:marTop w:val="0"/>
          <w:marBottom w:val="0"/>
          <w:divBdr>
            <w:top w:val="none" w:sz="0" w:space="0" w:color="auto"/>
            <w:left w:val="none" w:sz="0" w:space="0" w:color="auto"/>
            <w:bottom w:val="none" w:sz="0" w:space="0" w:color="auto"/>
            <w:right w:val="none" w:sz="0" w:space="0" w:color="auto"/>
          </w:divBdr>
        </w:div>
        <w:div w:id="2008826725">
          <w:marLeft w:val="0"/>
          <w:marRight w:val="0"/>
          <w:marTop w:val="0"/>
          <w:marBottom w:val="0"/>
          <w:divBdr>
            <w:top w:val="none" w:sz="0" w:space="0" w:color="auto"/>
            <w:left w:val="none" w:sz="0" w:space="0" w:color="auto"/>
            <w:bottom w:val="none" w:sz="0" w:space="0" w:color="auto"/>
            <w:right w:val="none" w:sz="0" w:space="0" w:color="auto"/>
          </w:divBdr>
        </w:div>
        <w:div w:id="160438649">
          <w:marLeft w:val="0"/>
          <w:marRight w:val="0"/>
          <w:marTop w:val="0"/>
          <w:marBottom w:val="0"/>
          <w:divBdr>
            <w:top w:val="none" w:sz="0" w:space="0" w:color="auto"/>
            <w:left w:val="none" w:sz="0" w:space="0" w:color="auto"/>
            <w:bottom w:val="none" w:sz="0" w:space="0" w:color="auto"/>
            <w:right w:val="none" w:sz="0" w:space="0" w:color="auto"/>
          </w:divBdr>
        </w:div>
        <w:div w:id="1209756359">
          <w:marLeft w:val="0"/>
          <w:marRight w:val="0"/>
          <w:marTop w:val="0"/>
          <w:marBottom w:val="0"/>
          <w:divBdr>
            <w:top w:val="none" w:sz="0" w:space="0" w:color="auto"/>
            <w:left w:val="none" w:sz="0" w:space="0" w:color="auto"/>
            <w:bottom w:val="none" w:sz="0" w:space="0" w:color="auto"/>
            <w:right w:val="none" w:sz="0" w:space="0" w:color="auto"/>
          </w:divBdr>
        </w:div>
        <w:div w:id="45493142">
          <w:marLeft w:val="0"/>
          <w:marRight w:val="0"/>
          <w:marTop w:val="0"/>
          <w:marBottom w:val="0"/>
          <w:divBdr>
            <w:top w:val="none" w:sz="0" w:space="0" w:color="auto"/>
            <w:left w:val="none" w:sz="0" w:space="0" w:color="auto"/>
            <w:bottom w:val="none" w:sz="0" w:space="0" w:color="auto"/>
            <w:right w:val="none" w:sz="0" w:space="0" w:color="auto"/>
          </w:divBdr>
        </w:div>
        <w:div w:id="810555694">
          <w:marLeft w:val="0"/>
          <w:marRight w:val="0"/>
          <w:marTop w:val="0"/>
          <w:marBottom w:val="0"/>
          <w:divBdr>
            <w:top w:val="none" w:sz="0" w:space="0" w:color="auto"/>
            <w:left w:val="none" w:sz="0" w:space="0" w:color="auto"/>
            <w:bottom w:val="none" w:sz="0" w:space="0" w:color="auto"/>
            <w:right w:val="none" w:sz="0" w:space="0" w:color="auto"/>
          </w:divBdr>
        </w:div>
        <w:div w:id="227883253">
          <w:marLeft w:val="0"/>
          <w:marRight w:val="0"/>
          <w:marTop w:val="0"/>
          <w:marBottom w:val="0"/>
          <w:divBdr>
            <w:top w:val="none" w:sz="0" w:space="0" w:color="auto"/>
            <w:left w:val="none" w:sz="0" w:space="0" w:color="auto"/>
            <w:bottom w:val="none" w:sz="0" w:space="0" w:color="auto"/>
            <w:right w:val="none" w:sz="0" w:space="0" w:color="auto"/>
          </w:divBdr>
        </w:div>
        <w:div w:id="536552237">
          <w:marLeft w:val="0"/>
          <w:marRight w:val="0"/>
          <w:marTop w:val="0"/>
          <w:marBottom w:val="0"/>
          <w:divBdr>
            <w:top w:val="none" w:sz="0" w:space="0" w:color="auto"/>
            <w:left w:val="none" w:sz="0" w:space="0" w:color="auto"/>
            <w:bottom w:val="none" w:sz="0" w:space="0" w:color="auto"/>
            <w:right w:val="none" w:sz="0" w:space="0" w:color="auto"/>
          </w:divBdr>
        </w:div>
        <w:div w:id="2041467288">
          <w:marLeft w:val="0"/>
          <w:marRight w:val="0"/>
          <w:marTop w:val="0"/>
          <w:marBottom w:val="0"/>
          <w:divBdr>
            <w:top w:val="none" w:sz="0" w:space="0" w:color="auto"/>
            <w:left w:val="none" w:sz="0" w:space="0" w:color="auto"/>
            <w:bottom w:val="none" w:sz="0" w:space="0" w:color="auto"/>
            <w:right w:val="none" w:sz="0" w:space="0" w:color="auto"/>
          </w:divBdr>
        </w:div>
      </w:divsChild>
    </w:div>
    <w:div w:id="1343045313">
      <w:bodyDiv w:val="1"/>
      <w:marLeft w:val="0"/>
      <w:marRight w:val="0"/>
      <w:marTop w:val="0"/>
      <w:marBottom w:val="0"/>
      <w:divBdr>
        <w:top w:val="none" w:sz="0" w:space="0" w:color="auto"/>
        <w:left w:val="none" w:sz="0" w:space="0" w:color="auto"/>
        <w:bottom w:val="none" w:sz="0" w:space="0" w:color="auto"/>
        <w:right w:val="none" w:sz="0" w:space="0" w:color="auto"/>
      </w:divBdr>
    </w:div>
    <w:div w:id="1357386888">
      <w:bodyDiv w:val="1"/>
      <w:marLeft w:val="0"/>
      <w:marRight w:val="0"/>
      <w:marTop w:val="0"/>
      <w:marBottom w:val="0"/>
      <w:divBdr>
        <w:top w:val="none" w:sz="0" w:space="0" w:color="auto"/>
        <w:left w:val="none" w:sz="0" w:space="0" w:color="auto"/>
        <w:bottom w:val="none" w:sz="0" w:space="0" w:color="auto"/>
        <w:right w:val="none" w:sz="0" w:space="0" w:color="auto"/>
      </w:divBdr>
    </w:div>
    <w:div w:id="1396005065">
      <w:bodyDiv w:val="1"/>
      <w:marLeft w:val="0"/>
      <w:marRight w:val="0"/>
      <w:marTop w:val="0"/>
      <w:marBottom w:val="0"/>
      <w:divBdr>
        <w:top w:val="none" w:sz="0" w:space="0" w:color="auto"/>
        <w:left w:val="none" w:sz="0" w:space="0" w:color="auto"/>
        <w:bottom w:val="none" w:sz="0" w:space="0" w:color="auto"/>
        <w:right w:val="none" w:sz="0" w:space="0" w:color="auto"/>
      </w:divBdr>
      <w:divsChild>
        <w:div w:id="98792605">
          <w:marLeft w:val="0"/>
          <w:marRight w:val="0"/>
          <w:marTop w:val="0"/>
          <w:marBottom w:val="0"/>
          <w:divBdr>
            <w:top w:val="none" w:sz="0" w:space="0" w:color="auto"/>
            <w:left w:val="none" w:sz="0" w:space="0" w:color="auto"/>
            <w:bottom w:val="none" w:sz="0" w:space="0" w:color="auto"/>
            <w:right w:val="none" w:sz="0" w:space="0" w:color="auto"/>
          </w:divBdr>
          <w:divsChild>
            <w:div w:id="1409569981">
              <w:marLeft w:val="0"/>
              <w:marRight w:val="0"/>
              <w:marTop w:val="0"/>
              <w:marBottom w:val="0"/>
              <w:divBdr>
                <w:top w:val="none" w:sz="0" w:space="0" w:color="auto"/>
                <w:left w:val="none" w:sz="0" w:space="0" w:color="auto"/>
                <w:bottom w:val="none" w:sz="0" w:space="0" w:color="auto"/>
                <w:right w:val="none" w:sz="0" w:space="0" w:color="auto"/>
              </w:divBdr>
            </w:div>
            <w:div w:id="313611190">
              <w:marLeft w:val="0"/>
              <w:marRight w:val="0"/>
              <w:marTop w:val="0"/>
              <w:marBottom w:val="0"/>
              <w:divBdr>
                <w:top w:val="none" w:sz="0" w:space="0" w:color="auto"/>
                <w:left w:val="none" w:sz="0" w:space="0" w:color="auto"/>
                <w:bottom w:val="none" w:sz="0" w:space="0" w:color="auto"/>
                <w:right w:val="none" w:sz="0" w:space="0" w:color="auto"/>
              </w:divBdr>
              <w:divsChild>
                <w:div w:id="9339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670433">
      <w:bodyDiv w:val="1"/>
      <w:marLeft w:val="0"/>
      <w:marRight w:val="0"/>
      <w:marTop w:val="0"/>
      <w:marBottom w:val="0"/>
      <w:divBdr>
        <w:top w:val="none" w:sz="0" w:space="0" w:color="auto"/>
        <w:left w:val="none" w:sz="0" w:space="0" w:color="auto"/>
        <w:bottom w:val="none" w:sz="0" w:space="0" w:color="auto"/>
        <w:right w:val="none" w:sz="0" w:space="0" w:color="auto"/>
      </w:divBdr>
      <w:divsChild>
        <w:div w:id="227572011">
          <w:marLeft w:val="0"/>
          <w:marRight w:val="0"/>
          <w:marTop w:val="0"/>
          <w:marBottom w:val="0"/>
          <w:divBdr>
            <w:top w:val="none" w:sz="0" w:space="0" w:color="auto"/>
            <w:left w:val="none" w:sz="0" w:space="0" w:color="auto"/>
            <w:bottom w:val="none" w:sz="0" w:space="0" w:color="auto"/>
            <w:right w:val="none" w:sz="0" w:space="0" w:color="auto"/>
          </w:divBdr>
          <w:divsChild>
            <w:div w:id="419528402">
              <w:marLeft w:val="0"/>
              <w:marRight w:val="0"/>
              <w:marTop w:val="0"/>
              <w:marBottom w:val="0"/>
              <w:divBdr>
                <w:top w:val="none" w:sz="0" w:space="0" w:color="auto"/>
                <w:left w:val="none" w:sz="0" w:space="0" w:color="auto"/>
                <w:bottom w:val="none" w:sz="0" w:space="0" w:color="auto"/>
                <w:right w:val="none" w:sz="0" w:space="0" w:color="auto"/>
              </w:divBdr>
            </w:div>
            <w:div w:id="1047529299">
              <w:marLeft w:val="0"/>
              <w:marRight w:val="0"/>
              <w:marTop w:val="0"/>
              <w:marBottom w:val="0"/>
              <w:divBdr>
                <w:top w:val="none" w:sz="0" w:space="0" w:color="auto"/>
                <w:left w:val="none" w:sz="0" w:space="0" w:color="auto"/>
                <w:bottom w:val="none" w:sz="0" w:space="0" w:color="auto"/>
                <w:right w:val="none" w:sz="0" w:space="0" w:color="auto"/>
              </w:divBdr>
              <w:divsChild>
                <w:div w:id="199852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905679">
      <w:bodyDiv w:val="1"/>
      <w:marLeft w:val="0"/>
      <w:marRight w:val="0"/>
      <w:marTop w:val="0"/>
      <w:marBottom w:val="0"/>
      <w:divBdr>
        <w:top w:val="none" w:sz="0" w:space="0" w:color="auto"/>
        <w:left w:val="none" w:sz="0" w:space="0" w:color="auto"/>
        <w:bottom w:val="none" w:sz="0" w:space="0" w:color="auto"/>
        <w:right w:val="none" w:sz="0" w:space="0" w:color="auto"/>
      </w:divBdr>
      <w:divsChild>
        <w:div w:id="1578901327">
          <w:marLeft w:val="0"/>
          <w:marRight w:val="0"/>
          <w:marTop w:val="0"/>
          <w:marBottom w:val="0"/>
          <w:divBdr>
            <w:top w:val="none" w:sz="0" w:space="0" w:color="auto"/>
            <w:left w:val="none" w:sz="0" w:space="0" w:color="auto"/>
            <w:bottom w:val="none" w:sz="0" w:space="0" w:color="auto"/>
            <w:right w:val="none" w:sz="0" w:space="0" w:color="auto"/>
          </w:divBdr>
        </w:div>
        <w:div w:id="862205195">
          <w:marLeft w:val="0"/>
          <w:marRight w:val="0"/>
          <w:marTop w:val="0"/>
          <w:marBottom w:val="0"/>
          <w:divBdr>
            <w:top w:val="none" w:sz="0" w:space="0" w:color="auto"/>
            <w:left w:val="none" w:sz="0" w:space="0" w:color="auto"/>
            <w:bottom w:val="none" w:sz="0" w:space="0" w:color="auto"/>
            <w:right w:val="none" w:sz="0" w:space="0" w:color="auto"/>
          </w:divBdr>
        </w:div>
        <w:div w:id="268901965">
          <w:marLeft w:val="0"/>
          <w:marRight w:val="0"/>
          <w:marTop w:val="0"/>
          <w:marBottom w:val="0"/>
          <w:divBdr>
            <w:top w:val="none" w:sz="0" w:space="0" w:color="auto"/>
            <w:left w:val="none" w:sz="0" w:space="0" w:color="auto"/>
            <w:bottom w:val="none" w:sz="0" w:space="0" w:color="auto"/>
            <w:right w:val="none" w:sz="0" w:space="0" w:color="auto"/>
          </w:divBdr>
        </w:div>
        <w:div w:id="1952130316">
          <w:marLeft w:val="0"/>
          <w:marRight w:val="0"/>
          <w:marTop w:val="0"/>
          <w:marBottom w:val="0"/>
          <w:divBdr>
            <w:top w:val="none" w:sz="0" w:space="0" w:color="auto"/>
            <w:left w:val="none" w:sz="0" w:space="0" w:color="auto"/>
            <w:bottom w:val="none" w:sz="0" w:space="0" w:color="auto"/>
            <w:right w:val="none" w:sz="0" w:space="0" w:color="auto"/>
          </w:divBdr>
        </w:div>
        <w:div w:id="1597208666">
          <w:marLeft w:val="0"/>
          <w:marRight w:val="0"/>
          <w:marTop w:val="0"/>
          <w:marBottom w:val="0"/>
          <w:divBdr>
            <w:top w:val="none" w:sz="0" w:space="0" w:color="auto"/>
            <w:left w:val="none" w:sz="0" w:space="0" w:color="auto"/>
            <w:bottom w:val="none" w:sz="0" w:space="0" w:color="auto"/>
            <w:right w:val="none" w:sz="0" w:space="0" w:color="auto"/>
          </w:divBdr>
        </w:div>
        <w:div w:id="1228109338">
          <w:marLeft w:val="0"/>
          <w:marRight w:val="0"/>
          <w:marTop w:val="0"/>
          <w:marBottom w:val="0"/>
          <w:divBdr>
            <w:top w:val="none" w:sz="0" w:space="0" w:color="auto"/>
            <w:left w:val="none" w:sz="0" w:space="0" w:color="auto"/>
            <w:bottom w:val="none" w:sz="0" w:space="0" w:color="auto"/>
            <w:right w:val="none" w:sz="0" w:space="0" w:color="auto"/>
          </w:divBdr>
        </w:div>
        <w:div w:id="2099864822">
          <w:marLeft w:val="0"/>
          <w:marRight w:val="0"/>
          <w:marTop w:val="0"/>
          <w:marBottom w:val="0"/>
          <w:divBdr>
            <w:top w:val="none" w:sz="0" w:space="0" w:color="auto"/>
            <w:left w:val="none" w:sz="0" w:space="0" w:color="auto"/>
            <w:bottom w:val="none" w:sz="0" w:space="0" w:color="auto"/>
            <w:right w:val="none" w:sz="0" w:space="0" w:color="auto"/>
          </w:divBdr>
        </w:div>
        <w:div w:id="1265965753">
          <w:marLeft w:val="0"/>
          <w:marRight w:val="0"/>
          <w:marTop w:val="0"/>
          <w:marBottom w:val="0"/>
          <w:divBdr>
            <w:top w:val="none" w:sz="0" w:space="0" w:color="auto"/>
            <w:left w:val="none" w:sz="0" w:space="0" w:color="auto"/>
            <w:bottom w:val="none" w:sz="0" w:space="0" w:color="auto"/>
            <w:right w:val="none" w:sz="0" w:space="0" w:color="auto"/>
          </w:divBdr>
        </w:div>
        <w:div w:id="1294946946">
          <w:marLeft w:val="0"/>
          <w:marRight w:val="0"/>
          <w:marTop w:val="0"/>
          <w:marBottom w:val="0"/>
          <w:divBdr>
            <w:top w:val="none" w:sz="0" w:space="0" w:color="auto"/>
            <w:left w:val="none" w:sz="0" w:space="0" w:color="auto"/>
            <w:bottom w:val="none" w:sz="0" w:space="0" w:color="auto"/>
            <w:right w:val="none" w:sz="0" w:space="0" w:color="auto"/>
          </w:divBdr>
        </w:div>
        <w:div w:id="1847818956">
          <w:marLeft w:val="0"/>
          <w:marRight w:val="0"/>
          <w:marTop w:val="0"/>
          <w:marBottom w:val="0"/>
          <w:divBdr>
            <w:top w:val="none" w:sz="0" w:space="0" w:color="auto"/>
            <w:left w:val="none" w:sz="0" w:space="0" w:color="auto"/>
            <w:bottom w:val="none" w:sz="0" w:space="0" w:color="auto"/>
            <w:right w:val="none" w:sz="0" w:space="0" w:color="auto"/>
          </w:divBdr>
        </w:div>
        <w:div w:id="529925928">
          <w:marLeft w:val="0"/>
          <w:marRight w:val="0"/>
          <w:marTop w:val="0"/>
          <w:marBottom w:val="0"/>
          <w:divBdr>
            <w:top w:val="none" w:sz="0" w:space="0" w:color="auto"/>
            <w:left w:val="none" w:sz="0" w:space="0" w:color="auto"/>
            <w:bottom w:val="none" w:sz="0" w:space="0" w:color="auto"/>
            <w:right w:val="none" w:sz="0" w:space="0" w:color="auto"/>
          </w:divBdr>
        </w:div>
        <w:div w:id="310528867">
          <w:marLeft w:val="0"/>
          <w:marRight w:val="0"/>
          <w:marTop w:val="0"/>
          <w:marBottom w:val="0"/>
          <w:divBdr>
            <w:top w:val="none" w:sz="0" w:space="0" w:color="auto"/>
            <w:left w:val="none" w:sz="0" w:space="0" w:color="auto"/>
            <w:bottom w:val="none" w:sz="0" w:space="0" w:color="auto"/>
            <w:right w:val="none" w:sz="0" w:space="0" w:color="auto"/>
          </w:divBdr>
        </w:div>
        <w:div w:id="1113524553">
          <w:marLeft w:val="0"/>
          <w:marRight w:val="0"/>
          <w:marTop w:val="0"/>
          <w:marBottom w:val="0"/>
          <w:divBdr>
            <w:top w:val="none" w:sz="0" w:space="0" w:color="auto"/>
            <w:left w:val="none" w:sz="0" w:space="0" w:color="auto"/>
            <w:bottom w:val="none" w:sz="0" w:space="0" w:color="auto"/>
            <w:right w:val="none" w:sz="0" w:space="0" w:color="auto"/>
          </w:divBdr>
        </w:div>
        <w:div w:id="1370296648">
          <w:marLeft w:val="0"/>
          <w:marRight w:val="0"/>
          <w:marTop w:val="0"/>
          <w:marBottom w:val="0"/>
          <w:divBdr>
            <w:top w:val="none" w:sz="0" w:space="0" w:color="auto"/>
            <w:left w:val="none" w:sz="0" w:space="0" w:color="auto"/>
            <w:bottom w:val="none" w:sz="0" w:space="0" w:color="auto"/>
            <w:right w:val="none" w:sz="0" w:space="0" w:color="auto"/>
          </w:divBdr>
        </w:div>
        <w:div w:id="308173024">
          <w:marLeft w:val="0"/>
          <w:marRight w:val="0"/>
          <w:marTop w:val="0"/>
          <w:marBottom w:val="0"/>
          <w:divBdr>
            <w:top w:val="none" w:sz="0" w:space="0" w:color="auto"/>
            <w:left w:val="none" w:sz="0" w:space="0" w:color="auto"/>
            <w:bottom w:val="none" w:sz="0" w:space="0" w:color="auto"/>
            <w:right w:val="none" w:sz="0" w:space="0" w:color="auto"/>
          </w:divBdr>
        </w:div>
        <w:div w:id="860121136">
          <w:marLeft w:val="0"/>
          <w:marRight w:val="0"/>
          <w:marTop w:val="0"/>
          <w:marBottom w:val="0"/>
          <w:divBdr>
            <w:top w:val="none" w:sz="0" w:space="0" w:color="auto"/>
            <w:left w:val="none" w:sz="0" w:space="0" w:color="auto"/>
            <w:bottom w:val="none" w:sz="0" w:space="0" w:color="auto"/>
            <w:right w:val="none" w:sz="0" w:space="0" w:color="auto"/>
          </w:divBdr>
        </w:div>
        <w:div w:id="483620614">
          <w:marLeft w:val="0"/>
          <w:marRight w:val="0"/>
          <w:marTop w:val="0"/>
          <w:marBottom w:val="0"/>
          <w:divBdr>
            <w:top w:val="none" w:sz="0" w:space="0" w:color="auto"/>
            <w:left w:val="none" w:sz="0" w:space="0" w:color="auto"/>
            <w:bottom w:val="none" w:sz="0" w:space="0" w:color="auto"/>
            <w:right w:val="none" w:sz="0" w:space="0" w:color="auto"/>
          </w:divBdr>
        </w:div>
        <w:div w:id="968363902">
          <w:marLeft w:val="0"/>
          <w:marRight w:val="0"/>
          <w:marTop w:val="0"/>
          <w:marBottom w:val="0"/>
          <w:divBdr>
            <w:top w:val="none" w:sz="0" w:space="0" w:color="auto"/>
            <w:left w:val="none" w:sz="0" w:space="0" w:color="auto"/>
            <w:bottom w:val="none" w:sz="0" w:space="0" w:color="auto"/>
            <w:right w:val="none" w:sz="0" w:space="0" w:color="auto"/>
          </w:divBdr>
        </w:div>
        <w:div w:id="1584492942">
          <w:marLeft w:val="0"/>
          <w:marRight w:val="0"/>
          <w:marTop w:val="0"/>
          <w:marBottom w:val="0"/>
          <w:divBdr>
            <w:top w:val="none" w:sz="0" w:space="0" w:color="auto"/>
            <w:left w:val="none" w:sz="0" w:space="0" w:color="auto"/>
            <w:bottom w:val="none" w:sz="0" w:space="0" w:color="auto"/>
            <w:right w:val="none" w:sz="0" w:space="0" w:color="auto"/>
          </w:divBdr>
        </w:div>
        <w:div w:id="1854999139">
          <w:marLeft w:val="0"/>
          <w:marRight w:val="0"/>
          <w:marTop w:val="0"/>
          <w:marBottom w:val="0"/>
          <w:divBdr>
            <w:top w:val="none" w:sz="0" w:space="0" w:color="auto"/>
            <w:left w:val="none" w:sz="0" w:space="0" w:color="auto"/>
            <w:bottom w:val="none" w:sz="0" w:space="0" w:color="auto"/>
            <w:right w:val="none" w:sz="0" w:space="0" w:color="auto"/>
          </w:divBdr>
        </w:div>
        <w:div w:id="1881816139">
          <w:marLeft w:val="0"/>
          <w:marRight w:val="0"/>
          <w:marTop w:val="0"/>
          <w:marBottom w:val="0"/>
          <w:divBdr>
            <w:top w:val="none" w:sz="0" w:space="0" w:color="auto"/>
            <w:left w:val="none" w:sz="0" w:space="0" w:color="auto"/>
            <w:bottom w:val="none" w:sz="0" w:space="0" w:color="auto"/>
            <w:right w:val="none" w:sz="0" w:space="0" w:color="auto"/>
          </w:divBdr>
        </w:div>
        <w:div w:id="759570858">
          <w:marLeft w:val="0"/>
          <w:marRight w:val="0"/>
          <w:marTop w:val="0"/>
          <w:marBottom w:val="0"/>
          <w:divBdr>
            <w:top w:val="none" w:sz="0" w:space="0" w:color="auto"/>
            <w:left w:val="none" w:sz="0" w:space="0" w:color="auto"/>
            <w:bottom w:val="none" w:sz="0" w:space="0" w:color="auto"/>
            <w:right w:val="none" w:sz="0" w:space="0" w:color="auto"/>
          </w:divBdr>
        </w:div>
        <w:div w:id="46415442">
          <w:marLeft w:val="0"/>
          <w:marRight w:val="0"/>
          <w:marTop w:val="0"/>
          <w:marBottom w:val="0"/>
          <w:divBdr>
            <w:top w:val="none" w:sz="0" w:space="0" w:color="auto"/>
            <w:left w:val="none" w:sz="0" w:space="0" w:color="auto"/>
            <w:bottom w:val="none" w:sz="0" w:space="0" w:color="auto"/>
            <w:right w:val="none" w:sz="0" w:space="0" w:color="auto"/>
          </w:divBdr>
        </w:div>
        <w:div w:id="1932660503">
          <w:marLeft w:val="0"/>
          <w:marRight w:val="0"/>
          <w:marTop w:val="0"/>
          <w:marBottom w:val="0"/>
          <w:divBdr>
            <w:top w:val="none" w:sz="0" w:space="0" w:color="auto"/>
            <w:left w:val="none" w:sz="0" w:space="0" w:color="auto"/>
            <w:bottom w:val="none" w:sz="0" w:space="0" w:color="auto"/>
            <w:right w:val="none" w:sz="0" w:space="0" w:color="auto"/>
          </w:divBdr>
        </w:div>
        <w:div w:id="1954630584">
          <w:marLeft w:val="0"/>
          <w:marRight w:val="0"/>
          <w:marTop w:val="0"/>
          <w:marBottom w:val="0"/>
          <w:divBdr>
            <w:top w:val="none" w:sz="0" w:space="0" w:color="auto"/>
            <w:left w:val="none" w:sz="0" w:space="0" w:color="auto"/>
            <w:bottom w:val="none" w:sz="0" w:space="0" w:color="auto"/>
            <w:right w:val="none" w:sz="0" w:space="0" w:color="auto"/>
          </w:divBdr>
        </w:div>
        <w:div w:id="1801072596">
          <w:marLeft w:val="0"/>
          <w:marRight w:val="0"/>
          <w:marTop w:val="0"/>
          <w:marBottom w:val="0"/>
          <w:divBdr>
            <w:top w:val="none" w:sz="0" w:space="0" w:color="auto"/>
            <w:left w:val="none" w:sz="0" w:space="0" w:color="auto"/>
            <w:bottom w:val="none" w:sz="0" w:space="0" w:color="auto"/>
            <w:right w:val="none" w:sz="0" w:space="0" w:color="auto"/>
          </w:divBdr>
        </w:div>
        <w:div w:id="2131776259">
          <w:marLeft w:val="0"/>
          <w:marRight w:val="0"/>
          <w:marTop w:val="0"/>
          <w:marBottom w:val="0"/>
          <w:divBdr>
            <w:top w:val="none" w:sz="0" w:space="0" w:color="auto"/>
            <w:left w:val="none" w:sz="0" w:space="0" w:color="auto"/>
            <w:bottom w:val="none" w:sz="0" w:space="0" w:color="auto"/>
            <w:right w:val="none" w:sz="0" w:space="0" w:color="auto"/>
          </w:divBdr>
        </w:div>
        <w:div w:id="865825082">
          <w:marLeft w:val="0"/>
          <w:marRight w:val="0"/>
          <w:marTop w:val="0"/>
          <w:marBottom w:val="0"/>
          <w:divBdr>
            <w:top w:val="none" w:sz="0" w:space="0" w:color="auto"/>
            <w:left w:val="none" w:sz="0" w:space="0" w:color="auto"/>
            <w:bottom w:val="none" w:sz="0" w:space="0" w:color="auto"/>
            <w:right w:val="none" w:sz="0" w:space="0" w:color="auto"/>
          </w:divBdr>
        </w:div>
        <w:div w:id="1810591682">
          <w:marLeft w:val="0"/>
          <w:marRight w:val="0"/>
          <w:marTop w:val="0"/>
          <w:marBottom w:val="0"/>
          <w:divBdr>
            <w:top w:val="none" w:sz="0" w:space="0" w:color="auto"/>
            <w:left w:val="none" w:sz="0" w:space="0" w:color="auto"/>
            <w:bottom w:val="none" w:sz="0" w:space="0" w:color="auto"/>
            <w:right w:val="none" w:sz="0" w:space="0" w:color="auto"/>
          </w:divBdr>
        </w:div>
        <w:div w:id="375087223">
          <w:marLeft w:val="0"/>
          <w:marRight w:val="0"/>
          <w:marTop w:val="0"/>
          <w:marBottom w:val="0"/>
          <w:divBdr>
            <w:top w:val="none" w:sz="0" w:space="0" w:color="auto"/>
            <w:left w:val="none" w:sz="0" w:space="0" w:color="auto"/>
            <w:bottom w:val="none" w:sz="0" w:space="0" w:color="auto"/>
            <w:right w:val="none" w:sz="0" w:space="0" w:color="auto"/>
          </w:divBdr>
        </w:div>
        <w:div w:id="1582175145">
          <w:marLeft w:val="0"/>
          <w:marRight w:val="0"/>
          <w:marTop w:val="0"/>
          <w:marBottom w:val="0"/>
          <w:divBdr>
            <w:top w:val="none" w:sz="0" w:space="0" w:color="auto"/>
            <w:left w:val="none" w:sz="0" w:space="0" w:color="auto"/>
            <w:bottom w:val="none" w:sz="0" w:space="0" w:color="auto"/>
            <w:right w:val="none" w:sz="0" w:space="0" w:color="auto"/>
          </w:divBdr>
        </w:div>
        <w:div w:id="1512449515">
          <w:marLeft w:val="0"/>
          <w:marRight w:val="0"/>
          <w:marTop w:val="0"/>
          <w:marBottom w:val="0"/>
          <w:divBdr>
            <w:top w:val="none" w:sz="0" w:space="0" w:color="auto"/>
            <w:left w:val="none" w:sz="0" w:space="0" w:color="auto"/>
            <w:bottom w:val="none" w:sz="0" w:space="0" w:color="auto"/>
            <w:right w:val="none" w:sz="0" w:space="0" w:color="auto"/>
          </w:divBdr>
        </w:div>
        <w:div w:id="1055202547">
          <w:marLeft w:val="0"/>
          <w:marRight w:val="0"/>
          <w:marTop w:val="0"/>
          <w:marBottom w:val="0"/>
          <w:divBdr>
            <w:top w:val="none" w:sz="0" w:space="0" w:color="auto"/>
            <w:left w:val="none" w:sz="0" w:space="0" w:color="auto"/>
            <w:bottom w:val="none" w:sz="0" w:space="0" w:color="auto"/>
            <w:right w:val="none" w:sz="0" w:space="0" w:color="auto"/>
          </w:divBdr>
        </w:div>
        <w:div w:id="824324822">
          <w:marLeft w:val="0"/>
          <w:marRight w:val="0"/>
          <w:marTop w:val="0"/>
          <w:marBottom w:val="0"/>
          <w:divBdr>
            <w:top w:val="none" w:sz="0" w:space="0" w:color="auto"/>
            <w:left w:val="none" w:sz="0" w:space="0" w:color="auto"/>
            <w:bottom w:val="none" w:sz="0" w:space="0" w:color="auto"/>
            <w:right w:val="none" w:sz="0" w:space="0" w:color="auto"/>
          </w:divBdr>
        </w:div>
        <w:div w:id="1628899017">
          <w:marLeft w:val="0"/>
          <w:marRight w:val="0"/>
          <w:marTop w:val="0"/>
          <w:marBottom w:val="0"/>
          <w:divBdr>
            <w:top w:val="none" w:sz="0" w:space="0" w:color="auto"/>
            <w:left w:val="none" w:sz="0" w:space="0" w:color="auto"/>
            <w:bottom w:val="none" w:sz="0" w:space="0" w:color="auto"/>
            <w:right w:val="none" w:sz="0" w:space="0" w:color="auto"/>
          </w:divBdr>
        </w:div>
      </w:divsChild>
    </w:div>
    <w:div w:id="1488126282">
      <w:bodyDiv w:val="1"/>
      <w:marLeft w:val="0"/>
      <w:marRight w:val="0"/>
      <w:marTop w:val="0"/>
      <w:marBottom w:val="0"/>
      <w:divBdr>
        <w:top w:val="none" w:sz="0" w:space="0" w:color="auto"/>
        <w:left w:val="none" w:sz="0" w:space="0" w:color="auto"/>
        <w:bottom w:val="none" w:sz="0" w:space="0" w:color="auto"/>
        <w:right w:val="none" w:sz="0" w:space="0" w:color="auto"/>
      </w:divBdr>
    </w:div>
    <w:div w:id="1570380234">
      <w:bodyDiv w:val="1"/>
      <w:marLeft w:val="0"/>
      <w:marRight w:val="0"/>
      <w:marTop w:val="0"/>
      <w:marBottom w:val="0"/>
      <w:divBdr>
        <w:top w:val="none" w:sz="0" w:space="0" w:color="auto"/>
        <w:left w:val="none" w:sz="0" w:space="0" w:color="auto"/>
        <w:bottom w:val="none" w:sz="0" w:space="0" w:color="auto"/>
        <w:right w:val="none" w:sz="0" w:space="0" w:color="auto"/>
      </w:divBdr>
      <w:divsChild>
        <w:div w:id="1574775503">
          <w:marLeft w:val="0"/>
          <w:marRight w:val="0"/>
          <w:marTop w:val="0"/>
          <w:marBottom w:val="0"/>
          <w:divBdr>
            <w:top w:val="none" w:sz="0" w:space="0" w:color="auto"/>
            <w:left w:val="none" w:sz="0" w:space="0" w:color="auto"/>
            <w:bottom w:val="none" w:sz="0" w:space="0" w:color="auto"/>
            <w:right w:val="none" w:sz="0" w:space="0" w:color="auto"/>
          </w:divBdr>
          <w:divsChild>
            <w:div w:id="1968390374">
              <w:marLeft w:val="0"/>
              <w:marRight w:val="0"/>
              <w:marTop w:val="0"/>
              <w:marBottom w:val="0"/>
              <w:divBdr>
                <w:top w:val="none" w:sz="0" w:space="0" w:color="auto"/>
                <w:left w:val="none" w:sz="0" w:space="0" w:color="auto"/>
                <w:bottom w:val="none" w:sz="0" w:space="0" w:color="auto"/>
                <w:right w:val="none" w:sz="0" w:space="0" w:color="auto"/>
              </w:divBdr>
              <w:divsChild>
                <w:div w:id="2108228965">
                  <w:marLeft w:val="0"/>
                  <w:marRight w:val="0"/>
                  <w:marTop w:val="0"/>
                  <w:marBottom w:val="0"/>
                  <w:divBdr>
                    <w:top w:val="none" w:sz="0" w:space="0" w:color="auto"/>
                    <w:left w:val="none" w:sz="0" w:space="0" w:color="auto"/>
                    <w:bottom w:val="none" w:sz="0" w:space="0" w:color="auto"/>
                    <w:right w:val="none" w:sz="0" w:space="0" w:color="auto"/>
                  </w:divBdr>
                  <w:divsChild>
                    <w:div w:id="1432435644">
                      <w:marLeft w:val="0"/>
                      <w:marRight w:val="0"/>
                      <w:marTop w:val="0"/>
                      <w:marBottom w:val="0"/>
                      <w:divBdr>
                        <w:top w:val="none" w:sz="0" w:space="0" w:color="auto"/>
                        <w:left w:val="none" w:sz="0" w:space="0" w:color="auto"/>
                        <w:bottom w:val="none" w:sz="0" w:space="0" w:color="auto"/>
                        <w:right w:val="none" w:sz="0" w:space="0" w:color="auto"/>
                      </w:divBdr>
                    </w:div>
                    <w:div w:id="977144660">
                      <w:marLeft w:val="0"/>
                      <w:marRight w:val="0"/>
                      <w:marTop w:val="0"/>
                      <w:marBottom w:val="0"/>
                      <w:divBdr>
                        <w:top w:val="none" w:sz="0" w:space="0" w:color="auto"/>
                        <w:left w:val="none" w:sz="0" w:space="0" w:color="auto"/>
                        <w:bottom w:val="none" w:sz="0" w:space="0" w:color="auto"/>
                        <w:right w:val="none" w:sz="0" w:space="0" w:color="auto"/>
                      </w:divBdr>
                    </w:div>
                    <w:div w:id="513497736">
                      <w:marLeft w:val="0"/>
                      <w:marRight w:val="0"/>
                      <w:marTop w:val="0"/>
                      <w:marBottom w:val="0"/>
                      <w:divBdr>
                        <w:top w:val="none" w:sz="0" w:space="0" w:color="auto"/>
                        <w:left w:val="none" w:sz="0" w:space="0" w:color="auto"/>
                        <w:bottom w:val="none" w:sz="0" w:space="0" w:color="auto"/>
                        <w:right w:val="none" w:sz="0" w:space="0" w:color="auto"/>
                      </w:divBdr>
                    </w:div>
                    <w:div w:id="593980993">
                      <w:marLeft w:val="0"/>
                      <w:marRight w:val="0"/>
                      <w:marTop w:val="0"/>
                      <w:marBottom w:val="0"/>
                      <w:divBdr>
                        <w:top w:val="none" w:sz="0" w:space="0" w:color="auto"/>
                        <w:left w:val="none" w:sz="0" w:space="0" w:color="auto"/>
                        <w:bottom w:val="none" w:sz="0" w:space="0" w:color="auto"/>
                        <w:right w:val="none" w:sz="0" w:space="0" w:color="auto"/>
                      </w:divBdr>
                    </w:div>
                    <w:div w:id="1506163633">
                      <w:marLeft w:val="0"/>
                      <w:marRight w:val="0"/>
                      <w:marTop w:val="0"/>
                      <w:marBottom w:val="0"/>
                      <w:divBdr>
                        <w:top w:val="none" w:sz="0" w:space="0" w:color="auto"/>
                        <w:left w:val="none" w:sz="0" w:space="0" w:color="auto"/>
                        <w:bottom w:val="none" w:sz="0" w:space="0" w:color="auto"/>
                        <w:right w:val="none" w:sz="0" w:space="0" w:color="auto"/>
                      </w:divBdr>
                    </w:div>
                    <w:div w:id="4870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03577">
          <w:marLeft w:val="0"/>
          <w:marRight w:val="0"/>
          <w:marTop w:val="0"/>
          <w:marBottom w:val="0"/>
          <w:divBdr>
            <w:top w:val="none" w:sz="0" w:space="0" w:color="auto"/>
            <w:left w:val="none" w:sz="0" w:space="0" w:color="auto"/>
            <w:bottom w:val="none" w:sz="0" w:space="0" w:color="auto"/>
            <w:right w:val="none" w:sz="0" w:space="0" w:color="auto"/>
          </w:divBdr>
          <w:divsChild>
            <w:div w:id="2021731695">
              <w:marLeft w:val="0"/>
              <w:marRight w:val="0"/>
              <w:marTop w:val="0"/>
              <w:marBottom w:val="0"/>
              <w:divBdr>
                <w:top w:val="none" w:sz="0" w:space="0" w:color="auto"/>
                <w:left w:val="none" w:sz="0" w:space="0" w:color="auto"/>
                <w:bottom w:val="none" w:sz="0" w:space="0" w:color="auto"/>
                <w:right w:val="none" w:sz="0" w:space="0" w:color="auto"/>
              </w:divBdr>
              <w:divsChild>
                <w:div w:id="450905910">
                  <w:marLeft w:val="0"/>
                  <w:marRight w:val="0"/>
                  <w:marTop w:val="0"/>
                  <w:marBottom w:val="0"/>
                  <w:divBdr>
                    <w:top w:val="none" w:sz="0" w:space="0" w:color="auto"/>
                    <w:left w:val="none" w:sz="0" w:space="0" w:color="auto"/>
                    <w:bottom w:val="none" w:sz="0" w:space="0" w:color="auto"/>
                    <w:right w:val="none" w:sz="0" w:space="0" w:color="auto"/>
                  </w:divBdr>
                  <w:divsChild>
                    <w:div w:id="1631210524">
                      <w:marLeft w:val="0"/>
                      <w:marRight w:val="0"/>
                      <w:marTop w:val="0"/>
                      <w:marBottom w:val="0"/>
                      <w:divBdr>
                        <w:top w:val="none" w:sz="0" w:space="0" w:color="auto"/>
                        <w:left w:val="none" w:sz="0" w:space="0" w:color="auto"/>
                        <w:bottom w:val="none" w:sz="0" w:space="0" w:color="auto"/>
                        <w:right w:val="none" w:sz="0" w:space="0" w:color="auto"/>
                      </w:divBdr>
                    </w:div>
                    <w:div w:id="1803767083">
                      <w:marLeft w:val="0"/>
                      <w:marRight w:val="0"/>
                      <w:marTop w:val="0"/>
                      <w:marBottom w:val="0"/>
                      <w:divBdr>
                        <w:top w:val="none" w:sz="0" w:space="0" w:color="auto"/>
                        <w:left w:val="none" w:sz="0" w:space="0" w:color="auto"/>
                        <w:bottom w:val="none" w:sz="0" w:space="0" w:color="auto"/>
                        <w:right w:val="none" w:sz="0" w:space="0" w:color="auto"/>
                      </w:divBdr>
                    </w:div>
                    <w:div w:id="63840589">
                      <w:marLeft w:val="0"/>
                      <w:marRight w:val="0"/>
                      <w:marTop w:val="0"/>
                      <w:marBottom w:val="0"/>
                      <w:divBdr>
                        <w:top w:val="none" w:sz="0" w:space="0" w:color="auto"/>
                        <w:left w:val="none" w:sz="0" w:space="0" w:color="auto"/>
                        <w:bottom w:val="none" w:sz="0" w:space="0" w:color="auto"/>
                        <w:right w:val="none" w:sz="0" w:space="0" w:color="auto"/>
                      </w:divBdr>
                    </w:div>
                    <w:div w:id="184826087">
                      <w:marLeft w:val="0"/>
                      <w:marRight w:val="0"/>
                      <w:marTop w:val="0"/>
                      <w:marBottom w:val="0"/>
                      <w:divBdr>
                        <w:top w:val="none" w:sz="0" w:space="0" w:color="auto"/>
                        <w:left w:val="none" w:sz="0" w:space="0" w:color="auto"/>
                        <w:bottom w:val="none" w:sz="0" w:space="0" w:color="auto"/>
                        <w:right w:val="none" w:sz="0" w:space="0" w:color="auto"/>
                      </w:divBdr>
                    </w:div>
                    <w:div w:id="112482914">
                      <w:marLeft w:val="0"/>
                      <w:marRight w:val="0"/>
                      <w:marTop w:val="0"/>
                      <w:marBottom w:val="0"/>
                      <w:divBdr>
                        <w:top w:val="none" w:sz="0" w:space="0" w:color="auto"/>
                        <w:left w:val="none" w:sz="0" w:space="0" w:color="auto"/>
                        <w:bottom w:val="none" w:sz="0" w:space="0" w:color="auto"/>
                        <w:right w:val="none" w:sz="0" w:space="0" w:color="auto"/>
                      </w:divBdr>
                    </w:div>
                    <w:div w:id="234321858">
                      <w:marLeft w:val="0"/>
                      <w:marRight w:val="0"/>
                      <w:marTop w:val="0"/>
                      <w:marBottom w:val="0"/>
                      <w:divBdr>
                        <w:top w:val="none" w:sz="0" w:space="0" w:color="auto"/>
                        <w:left w:val="none" w:sz="0" w:space="0" w:color="auto"/>
                        <w:bottom w:val="none" w:sz="0" w:space="0" w:color="auto"/>
                        <w:right w:val="none" w:sz="0" w:space="0" w:color="auto"/>
                      </w:divBdr>
                    </w:div>
                    <w:div w:id="1955017145">
                      <w:marLeft w:val="0"/>
                      <w:marRight w:val="0"/>
                      <w:marTop w:val="0"/>
                      <w:marBottom w:val="0"/>
                      <w:divBdr>
                        <w:top w:val="none" w:sz="0" w:space="0" w:color="auto"/>
                        <w:left w:val="none" w:sz="0" w:space="0" w:color="auto"/>
                        <w:bottom w:val="none" w:sz="0" w:space="0" w:color="auto"/>
                        <w:right w:val="none" w:sz="0" w:space="0" w:color="auto"/>
                      </w:divBdr>
                    </w:div>
                    <w:div w:id="784931447">
                      <w:marLeft w:val="0"/>
                      <w:marRight w:val="0"/>
                      <w:marTop w:val="0"/>
                      <w:marBottom w:val="0"/>
                      <w:divBdr>
                        <w:top w:val="none" w:sz="0" w:space="0" w:color="auto"/>
                        <w:left w:val="none" w:sz="0" w:space="0" w:color="auto"/>
                        <w:bottom w:val="none" w:sz="0" w:space="0" w:color="auto"/>
                        <w:right w:val="none" w:sz="0" w:space="0" w:color="auto"/>
                      </w:divBdr>
                    </w:div>
                    <w:div w:id="1702706143">
                      <w:marLeft w:val="0"/>
                      <w:marRight w:val="0"/>
                      <w:marTop w:val="0"/>
                      <w:marBottom w:val="0"/>
                      <w:divBdr>
                        <w:top w:val="none" w:sz="0" w:space="0" w:color="auto"/>
                        <w:left w:val="none" w:sz="0" w:space="0" w:color="auto"/>
                        <w:bottom w:val="none" w:sz="0" w:space="0" w:color="auto"/>
                        <w:right w:val="none" w:sz="0" w:space="0" w:color="auto"/>
                      </w:divBdr>
                    </w:div>
                    <w:div w:id="114259200">
                      <w:marLeft w:val="0"/>
                      <w:marRight w:val="0"/>
                      <w:marTop w:val="0"/>
                      <w:marBottom w:val="0"/>
                      <w:divBdr>
                        <w:top w:val="none" w:sz="0" w:space="0" w:color="auto"/>
                        <w:left w:val="none" w:sz="0" w:space="0" w:color="auto"/>
                        <w:bottom w:val="none" w:sz="0" w:space="0" w:color="auto"/>
                        <w:right w:val="none" w:sz="0" w:space="0" w:color="auto"/>
                      </w:divBdr>
                    </w:div>
                    <w:div w:id="903492969">
                      <w:marLeft w:val="0"/>
                      <w:marRight w:val="0"/>
                      <w:marTop w:val="0"/>
                      <w:marBottom w:val="0"/>
                      <w:divBdr>
                        <w:top w:val="none" w:sz="0" w:space="0" w:color="auto"/>
                        <w:left w:val="none" w:sz="0" w:space="0" w:color="auto"/>
                        <w:bottom w:val="none" w:sz="0" w:space="0" w:color="auto"/>
                        <w:right w:val="none" w:sz="0" w:space="0" w:color="auto"/>
                      </w:divBdr>
                    </w:div>
                    <w:div w:id="461968472">
                      <w:marLeft w:val="0"/>
                      <w:marRight w:val="0"/>
                      <w:marTop w:val="0"/>
                      <w:marBottom w:val="0"/>
                      <w:divBdr>
                        <w:top w:val="none" w:sz="0" w:space="0" w:color="auto"/>
                        <w:left w:val="none" w:sz="0" w:space="0" w:color="auto"/>
                        <w:bottom w:val="none" w:sz="0" w:space="0" w:color="auto"/>
                        <w:right w:val="none" w:sz="0" w:space="0" w:color="auto"/>
                      </w:divBdr>
                    </w:div>
                    <w:div w:id="1890147597">
                      <w:marLeft w:val="0"/>
                      <w:marRight w:val="0"/>
                      <w:marTop w:val="0"/>
                      <w:marBottom w:val="0"/>
                      <w:divBdr>
                        <w:top w:val="none" w:sz="0" w:space="0" w:color="auto"/>
                        <w:left w:val="none" w:sz="0" w:space="0" w:color="auto"/>
                        <w:bottom w:val="none" w:sz="0" w:space="0" w:color="auto"/>
                        <w:right w:val="none" w:sz="0" w:space="0" w:color="auto"/>
                      </w:divBdr>
                    </w:div>
                    <w:div w:id="1363629415">
                      <w:marLeft w:val="0"/>
                      <w:marRight w:val="0"/>
                      <w:marTop w:val="0"/>
                      <w:marBottom w:val="0"/>
                      <w:divBdr>
                        <w:top w:val="none" w:sz="0" w:space="0" w:color="auto"/>
                        <w:left w:val="none" w:sz="0" w:space="0" w:color="auto"/>
                        <w:bottom w:val="none" w:sz="0" w:space="0" w:color="auto"/>
                        <w:right w:val="none" w:sz="0" w:space="0" w:color="auto"/>
                      </w:divBdr>
                    </w:div>
                    <w:div w:id="2104454146">
                      <w:marLeft w:val="0"/>
                      <w:marRight w:val="0"/>
                      <w:marTop w:val="0"/>
                      <w:marBottom w:val="0"/>
                      <w:divBdr>
                        <w:top w:val="none" w:sz="0" w:space="0" w:color="auto"/>
                        <w:left w:val="none" w:sz="0" w:space="0" w:color="auto"/>
                        <w:bottom w:val="none" w:sz="0" w:space="0" w:color="auto"/>
                        <w:right w:val="none" w:sz="0" w:space="0" w:color="auto"/>
                      </w:divBdr>
                    </w:div>
                    <w:div w:id="1004086395">
                      <w:marLeft w:val="0"/>
                      <w:marRight w:val="0"/>
                      <w:marTop w:val="0"/>
                      <w:marBottom w:val="0"/>
                      <w:divBdr>
                        <w:top w:val="none" w:sz="0" w:space="0" w:color="auto"/>
                        <w:left w:val="none" w:sz="0" w:space="0" w:color="auto"/>
                        <w:bottom w:val="none" w:sz="0" w:space="0" w:color="auto"/>
                        <w:right w:val="none" w:sz="0" w:space="0" w:color="auto"/>
                      </w:divBdr>
                    </w:div>
                    <w:div w:id="214659099">
                      <w:marLeft w:val="0"/>
                      <w:marRight w:val="0"/>
                      <w:marTop w:val="0"/>
                      <w:marBottom w:val="0"/>
                      <w:divBdr>
                        <w:top w:val="none" w:sz="0" w:space="0" w:color="auto"/>
                        <w:left w:val="none" w:sz="0" w:space="0" w:color="auto"/>
                        <w:bottom w:val="none" w:sz="0" w:space="0" w:color="auto"/>
                        <w:right w:val="none" w:sz="0" w:space="0" w:color="auto"/>
                      </w:divBdr>
                    </w:div>
                    <w:div w:id="16378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51119">
          <w:marLeft w:val="0"/>
          <w:marRight w:val="0"/>
          <w:marTop w:val="0"/>
          <w:marBottom w:val="0"/>
          <w:divBdr>
            <w:top w:val="none" w:sz="0" w:space="0" w:color="auto"/>
            <w:left w:val="none" w:sz="0" w:space="0" w:color="auto"/>
            <w:bottom w:val="none" w:sz="0" w:space="0" w:color="auto"/>
            <w:right w:val="none" w:sz="0" w:space="0" w:color="auto"/>
          </w:divBdr>
          <w:divsChild>
            <w:div w:id="1815444394">
              <w:marLeft w:val="0"/>
              <w:marRight w:val="0"/>
              <w:marTop w:val="0"/>
              <w:marBottom w:val="0"/>
              <w:divBdr>
                <w:top w:val="none" w:sz="0" w:space="0" w:color="auto"/>
                <w:left w:val="none" w:sz="0" w:space="0" w:color="auto"/>
                <w:bottom w:val="none" w:sz="0" w:space="0" w:color="auto"/>
                <w:right w:val="none" w:sz="0" w:space="0" w:color="auto"/>
              </w:divBdr>
              <w:divsChild>
                <w:div w:id="2045403222">
                  <w:marLeft w:val="0"/>
                  <w:marRight w:val="0"/>
                  <w:marTop w:val="0"/>
                  <w:marBottom w:val="0"/>
                  <w:divBdr>
                    <w:top w:val="none" w:sz="0" w:space="0" w:color="auto"/>
                    <w:left w:val="none" w:sz="0" w:space="0" w:color="auto"/>
                    <w:bottom w:val="none" w:sz="0" w:space="0" w:color="auto"/>
                    <w:right w:val="none" w:sz="0" w:space="0" w:color="auto"/>
                  </w:divBdr>
                  <w:divsChild>
                    <w:div w:id="2065909010">
                      <w:marLeft w:val="0"/>
                      <w:marRight w:val="0"/>
                      <w:marTop w:val="0"/>
                      <w:marBottom w:val="0"/>
                      <w:divBdr>
                        <w:top w:val="none" w:sz="0" w:space="0" w:color="auto"/>
                        <w:left w:val="none" w:sz="0" w:space="0" w:color="auto"/>
                        <w:bottom w:val="none" w:sz="0" w:space="0" w:color="auto"/>
                        <w:right w:val="none" w:sz="0" w:space="0" w:color="auto"/>
                      </w:divBdr>
                    </w:div>
                    <w:div w:id="1525047532">
                      <w:marLeft w:val="0"/>
                      <w:marRight w:val="0"/>
                      <w:marTop w:val="0"/>
                      <w:marBottom w:val="0"/>
                      <w:divBdr>
                        <w:top w:val="none" w:sz="0" w:space="0" w:color="auto"/>
                        <w:left w:val="none" w:sz="0" w:space="0" w:color="auto"/>
                        <w:bottom w:val="none" w:sz="0" w:space="0" w:color="auto"/>
                        <w:right w:val="none" w:sz="0" w:space="0" w:color="auto"/>
                      </w:divBdr>
                    </w:div>
                    <w:div w:id="1749771608">
                      <w:marLeft w:val="0"/>
                      <w:marRight w:val="0"/>
                      <w:marTop w:val="0"/>
                      <w:marBottom w:val="0"/>
                      <w:divBdr>
                        <w:top w:val="none" w:sz="0" w:space="0" w:color="auto"/>
                        <w:left w:val="none" w:sz="0" w:space="0" w:color="auto"/>
                        <w:bottom w:val="none" w:sz="0" w:space="0" w:color="auto"/>
                        <w:right w:val="none" w:sz="0" w:space="0" w:color="auto"/>
                      </w:divBdr>
                    </w:div>
                    <w:div w:id="2116049588">
                      <w:marLeft w:val="0"/>
                      <w:marRight w:val="0"/>
                      <w:marTop w:val="0"/>
                      <w:marBottom w:val="0"/>
                      <w:divBdr>
                        <w:top w:val="none" w:sz="0" w:space="0" w:color="auto"/>
                        <w:left w:val="none" w:sz="0" w:space="0" w:color="auto"/>
                        <w:bottom w:val="none" w:sz="0" w:space="0" w:color="auto"/>
                        <w:right w:val="none" w:sz="0" w:space="0" w:color="auto"/>
                      </w:divBdr>
                    </w:div>
                    <w:div w:id="1008406931">
                      <w:marLeft w:val="0"/>
                      <w:marRight w:val="0"/>
                      <w:marTop w:val="0"/>
                      <w:marBottom w:val="0"/>
                      <w:divBdr>
                        <w:top w:val="none" w:sz="0" w:space="0" w:color="auto"/>
                        <w:left w:val="none" w:sz="0" w:space="0" w:color="auto"/>
                        <w:bottom w:val="none" w:sz="0" w:space="0" w:color="auto"/>
                        <w:right w:val="none" w:sz="0" w:space="0" w:color="auto"/>
                      </w:divBdr>
                    </w:div>
                    <w:div w:id="827523610">
                      <w:marLeft w:val="0"/>
                      <w:marRight w:val="0"/>
                      <w:marTop w:val="0"/>
                      <w:marBottom w:val="0"/>
                      <w:divBdr>
                        <w:top w:val="none" w:sz="0" w:space="0" w:color="auto"/>
                        <w:left w:val="none" w:sz="0" w:space="0" w:color="auto"/>
                        <w:bottom w:val="none" w:sz="0" w:space="0" w:color="auto"/>
                        <w:right w:val="none" w:sz="0" w:space="0" w:color="auto"/>
                      </w:divBdr>
                    </w:div>
                    <w:div w:id="389155155">
                      <w:marLeft w:val="0"/>
                      <w:marRight w:val="0"/>
                      <w:marTop w:val="0"/>
                      <w:marBottom w:val="0"/>
                      <w:divBdr>
                        <w:top w:val="none" w:sz="0" w:space="0" w:color="auto"/>
                        <w:left w:val="none" w:sz="0" w:space="0" w:color="auto"/>
                        <w:bottom w:val="none" w:sz="0" w:space="0" w:color="auto"/>
                        <w:right w:val="none" w:sz="0" w:space="0" w:color="auto"/>
                      </w:divBdr>
                    </w:div>
                    <w:div w:id="1334458559">
                      <w:marLeft w:val="0"/>
                      <w:marRight w:val="0"/>
                      <w:marTop w:val="0"/>
                      <w:marBottom w:val="0"/>
                      <w:divBdr>
                        <w:top w:val="none" w:sz="0" w:space="0" w:color="auto"/>
                        <w:left w:val="none" w:sz="0" w:space="0" w:color="auto"/>
                        <w:bottom w:val="none" w:sz="0" w:space="0" w:color="auto"/>
                        <w:right w:val="none" w:sz="0" w:space="0" w:color="auto"/>
                      </w:divBdr>
                    </w:div>
                    <w:div w:id="426655212">
                      <w:marLeft w:val="0"/>
                      <w:marRight w:val="0"/>
                      <w:marTop w:val="0"/>
                      <w:marBottom w:val="0"/>
                      <w:divBdr>
                        <w:top w:val="none" w:sz="0" w:space="0" w:color="auto"/>
                        <w:left w:val="none" w:sz="0" w:space="0" w:color="auto"/>
                        <w:bottom w:val="none" w:sz="0" w:space="0" w:color="auto"/>
                        <w:right w:val="none" w:sz="0" w:space="0" w:color="auto"/>
                      </w:divBdr>
                    </w:div>
                    <w:div w:id="502745149">
                      <w:marLeft w:val="0"/>
                      <w:marRight w:val="0"/>
                      <w:marTop w:val="0"/>
                      <w:marBottom w:val="0"/>
                      <w:divBdr>
                        <w:top w:val="none" w:sz="0" w:space="0" w:color="auto"/>
                        <w:left w:val="none" w:sz="0" w:space="0" w:color="auto"/>
                        <w:bottom w:val="none" w:sz="0" w:space="0" w:color="auto"/>
                        <w:right w:val="none" w:sz="0" w:space="0" w:color="auto"/>
                      </w:divBdr>
                    </w:div>
                    <w:div w:id="2086107206">
                      <w:marLeft w:val="0"/>
                      <w:marRight w:val="0"/>
                      <w:marTop w:val="0"/>
                      <w:marBottom w:val="0"/>
                      <w:divBdr>
                        <w:top w:val="none" w:sz="0" w:space="0" w:color="auto"/>
                        <w:left w:val="none" w:sz="0" w:space="0" w:color="auto"/>
                        <w:bottom w:val="none" w:sz="0" w:space="0" w:color="auto"/>
                        <w:right w:val="none" w:sz="0" w:space="0" w:color="auto"/>
                      </w:divBdr>
                    </w:div>
                    <w:div w:id="1203983684">
                      <w:marLeft w:val="0"/>
                      <w:marRight w:val="0"/>
                      <w:marTop w:val="0"/>
                      <w:marBottom w:val="0"/>
                      <w:divBdr>
                        <w:top w:val="none" w:sz="0" w:space="0" w:color="auto"/>
                        <w:left w:val="none" w:sz="0" w:space="0" w:color="auto"/>
                        <w:bottom w:val="none" w:sz="0" w:space="0" w:color="auto"/>
                        <w:right w:val="none" w:sz="0" w:space="0" w:color="auto"/>
                      </w:divBdr>
                    </w:div>
                    <w:div w:id="740952575">
                      <w:marLeft w:val="0"/>
                      <w:marRight w:val="0"/>
                      <w:marTop w:val="0"/>
                      <w:marBottom w:val="0"/>
                      <w:divBdr>
                        <w:top w:val="none" w:sz="0" w:space="0" w:color="auto"/>
                        <w:left w:val="none" w:sz="0" w:space="0" w:color="auto"/>
                        <w:bottom w:val="none" w:sz="0" w:space="0" w:color="auto"/>
                        <w:right w:val="none" w:sz="0" w:space="0" w:color="auto"/>
                      </w:divBdr>
                    </w:div>
                    <w:div w:id="2095321496">
                      <w:marLeft w:val="0"/>
                      <w:marRight w:val="0"/>
                      <w:marTop w:val="0"/>
                      <w:marBottom w:val="0"/>
                      <w:divBdr>
                        <w:top w:val="none" w:sz="0" w:space="0" w:color="auto"/>
                        <w:left w:val="none" w:sz="0" w:space="0" w:color="auto"/>
                        <w:bottom w:val="none" w:sz="0" w:space="0" w:color="auto"/>
                        <w:right w:val="none" w:sz="0" w:space="0" w:color="auto"/>
                      </w:divBdr>
                    </w:div>
                    <w:div w:id="156002057">
                      <w:marLeft w:val="0"/>
                      <w:marRight w:val="0"/>
                      <w:marTop w:val="0"/>
                      <w:marBottom w:val="0"/>
                      <w:divBdr>
                        <w:top w:val="none" w:sz="0" w:space="0" w:color="auto"/>
                        <w:left w:val="none" w:sz="0" w:space="0" w:color="auto"/>
                        <w:bottom w:val="none" w:sz="0" w:space="0" w:color="auto"/>
                        <w:right w:val="none" w:sz="0" w:space="0" w:color="auto"/>
                      </w:divBdr>
                    </w:div>
                    <w:div w:id="1803885365">
                      <w:marLeft w:val="0"/>
                      <w:marRight w:val="0"/>
                      <w:marTop w:val="0"/>
                      <w:marBottom w:val="0"/>
                      <w:divBdr>
                        <w:top w:val="none" w:sz="0" w:space="0" w:color="auto"/>
                        <w:left w:val="none" w:sz="0" w:space="0" w:color="auto"/>
                        <w:bottom w:val="none" w:sz="0" w:space="0" w:color="auto"/>
                        <w:right w:val="none" w:sz="0" w:space="0" w:color="auto"/>
                      </w:divBdr>
                    </w:div>
                    <w:div w:id="15589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8162">
      <w:bodyDiv w:val="1"/>
      <w:marLeft w:val="0"/>
      <w:marRight w:val="0"/>
      <w:marTop w:val="0"/>
      <w:marBottom w:val="0"/>
      <w:divBdr>
        <w:top w:val="none" w:sz="0" w:space="0" w:color="auto"/>
        <w:left w:val="none" w:sz="0" w:space="0" w:color="auto"/>
        <w:bottom w:val="none" w:sz="0" w:space="0" w:color="auto"/>
        <w:right w:val="none" w:sz="0" w:space="0" w:color="auto"/>
      </w:divBdr>
      <w:divsChild>
        <w:div w:id="1417172328">
          <w:marLeft w:val="0"/>
          <w:marRight w:val="0"/>
          <w:marTop w:val="0"/>
          <w:marBottom w:val="0"/>
          <w:divBdr>
            <w:top w:val="none" w:sz="0" w:space="0" w:color="auto"/>
            <w:left w:val="none" w:sz="0" w:space="0" w:color="auto"/>
            <w:bottom w:val="none" w:sz="0" w:space="0" w:color="auto"/>
            <w:right w:val="none" w:sz="0" w:space="0" w:color="auto"/>
          </w:divBdr>
        </w:div>
        <w:div w:id="182286646">
          <w:marLeft w:val="0"/>
          <w:marRight w:val="0"/>
          <w:marTop w:val="0"/>
          <w:marBottom w:val="0"/>
          <w:divBdr>
            <w:top w:val="none" w:sz="0" w:space="0" w:color="auto"/>
            <w:left w:val="none" w:sz="0" w:space="0" w:color="auto"/>
            <w:bottom w:val="none" w:sz="0" w:space="0" w:color="auto"/>
            <w:right w:val="none" w:sz="0" w:space="0" w:color="auto"/>
          </w:divBdr>
        </w:div>
        <w:div w:id="710153073">
          <w:marLeft w:val="0"/>
          <w:marRight w:val="0"/>
          <w:marTop w:val="0"/>
          <w:marBottom w:val="0"/>
          <w:divBdr>
            <w:top w:val="none" w:sz="0" w:space="0" w:color="auto"/>
            <w:left w:val="none" w:sz="0" w:space="0" w:color="auto"/>
            <w:bottom w:val="none" w:sz="0" w:space="0" w:color="auto"/>
            <w:right w:val="none" w:sz="0" w:space="0" w:color="auto"/>
          </w:divBdr>
        </w:div>
        <w:div w:id="1994604520">
          <w:marLeft w:val="0"/>
          <w:marRight w:val="0"/>
          <w:marTop w:val="0"/>
          <w:marBottom w:val="0"/>
          <w:divBdr>
            <w:top w:val="none" w:sz="0" w:space="0" w:color="auto"/>
            <w:left w:val="none" w:sz="0" w:space="0" w:color="auto"/>
            <w:bottom w:val="none" w:sz="0" w:space="0" w:color="auto"/>
            <w:right w:val="none" w:sz="0" w:space="0" w:color="auto"/>
          </w:divBdr>
        </w:div>
        <w:div w:id="824468715">
          <w:marLeft w:val="0"/>
          <w:marRight w:val="0"/>
          <w:marTop w:val="0"/>
          <w:marBottom w:val="0"/>
          <w:divBdr>
            <w:top w:val="none" w:sz="0" w:space="0" w:color="auto"/>
            <w:left w:val="none" w:sz="0" w:space="0" w:color="auto"/>
            <w:bottom w:val="none" w:sz="0" w:space="0" w:color="auto"/>
            <w:right w:val="none" w:sz="0" w:space="0" w:color="auto"/>
          </w:divBdr>
        </w:div>
        <w:div w:id="900676503">
          <w:marLeft w:val="0"/>
          <w:marRight w:val="0"/>
          <w:marTop w:val="0"/>
          <w:marBottom w:val="0"/>
          <w:divBdr>
            <w:top w:val="none" w:sz="0" w:space="0" w:color="auto"/>
            <w:left w:val="none" w:sz="0" w:space="0" w:color="auto"/>
            <w:bottom w:val="none" w:sz="0" w:space="0" w:color="auto"/>
            <w:right w:val="none" w:sz="0" w:space="0" w:color="auto"/>
          </w:divBdr>
        </w:div>
        <w:div w:id="681934636">
          <w:marLeft w:val="0"/>
          <w:marRight w:val="0"/>
          <w:marTop w:val="0"/>
          <w:marBottom w:val="0"/>
          <w:divBdr>
            <w:top w:val="none" w:sz="0" w:space="0" w:color="auto"/>
            <w:left w:val="none" w:sz="0" w:space="0" w:color="auto"/>
            <w:bottom w:val="none" w:sz="0" w:space="0" w:color="auto"/>
            <w:right w:val="none" w:sz="0" w:space="0" w:color="auto"/>
          </w:divBdr>
        </w:div>
        <w:div w:id="1878590957">
          <w:marLeft w:val="0"/>
          <w:marRight w:val="0"/>
          <w:marTop w:val="0"/>
          <w:marBottom w:val="0"/>
          <w:divBdr>
            <w:top w:val="none" w:sz="0" w:space="0" w:color="auto"/>
            <w:left w:val="none" w:sz="0" w:space="0" w:color="auto"/>
            <w:bottom w:val="none" w:sz="0" w:space="0" w:color="auto"/>
            <w:right w:val="none" w:sz="0" w:space="0" w:color="auto"/>
          </w:divBdr>
        </w:div>
        <w:div w:id="1747068327">
          <w:marLeft w:val="0"/>
          <w:marRight w:val="0"/>
          <w:marTop w:val="0"/>
          <w:marBottom w:val="0"/>
          <w:divBdr>
            <w:top w:val="none" w:sz="0" w:space="0" w:color="auto"/>
            <w:left w:val="none" w:sz="0" w:space="0" w:color="auto"/>
            <w:bottom w:val="none" w:sz="0" w:space="0" w:color="auto"/>
            <w:right w:val="none" w:sz="0" w:space="0" w:color="auto"/>
          </w:divBdr>
        </w:div>
        <w:div w:id="2110351530">
          <w:marLeft w:val="0"/>
          <w:marRight w:val="0"/>
          <w:marTop w:val="0"/>
          <w:marBottom w:val="0"/>
          <w:divBdr>
            <w:top w:val="none" w:sz="0" w:space="0" w:color="auto"/>
            <w:left w:val="none" w:sz="0" w:space="0" w:color="auto"/>
            <w:bottom w:val="none" w:sz="0" w:space="0" w:color="auto"/>
            <w:right w:val="none" w:sz="0" w:space="0" w:color="auto"/>
          </w:divBdr>
        </w:div>
        <w:div w:id="1454516583">
          <w:marLeft w:val="0"/>
          <w:marRight w:val="0"/>
          <w:marTop w:val="0"/>
          <w:marBottom w:val="0"/>
          <w:divBdr>
            <w:top w:val="none" w:sz="0" w:space="0" w:color="auto"/>
            <w:left w:val="none" w:sz="0" w:space="0" w:color="auto"/>
            <w:bottom w:val="none" w:sz="0" w:space="0" w:color="auto"/>
            <w:right w:val="none" w:sz="0" w:space="0" w:color="auto"/>
          </w:divBdr>
        </w:div>
        <w:div w:id="1670524850">
          <w:marLeft w:val="0"/>
          <w:marRight w:val="0"/>
          <w:marTop w:val="0"/>
          <w:marBottom w:val="0"/>
          <w:divBdr>
            <w:top w:val="none" w:sz="0" w:space="0" w:color="auto"/>
            <w:left w:val="none" w:sz="0" w:space="0" w:color="auto"/>
            <w:bottom w:val="none" w:sz="0" w:space="0" w:color="auto"/>
            <w:right w:val="none" w:sz="0" w:space="0" w:color="auto"/>
          </w:divBdr>
        </w:div>
        <w:div w:id="1211654408">
          <w:marLeft w:val="0"/>
          <w:marRight w:val="0"/>
          <w:marTop w:val="0"/>
          <w:marBottom w:val="0"/>
          <w:divBdr>
            <w:top w:val="none" w:sz="0" w:space="0" w:color="auto"/>
            <w:left w:val="none" w:sz="0" w:space="0" w:color="auto"/>
            <w:bottom w:val="none" w:sz="0" w:space="0" w:color="auto"/>
            <w:right w:val="none" w:sz="0" w:space="0" w:color="auto"/>
          </w:divBdr>
        </w:div>
        <w:div w:id="574751826">
          <w:marLeft w:val="0"/>
          <w:marRight w:val="0"/>
          <w:marTop w:val="0"/>
          <w:marBottom w:val="0"/>
          <w:divBdr>
            <w:top w:val="none" w:sz="0" w:space="0" w:color="auto"/>
            <w:left w:val="none" w:sz="0" w:space="0" w:color="auto"/>
            <w:bottom w:val="none" w:sz="0" w:space="0" w:color="auto"/>
            <w:right w:val="none" w:sz="0" w:space="0" w:color="auto"/>
          </w:divBdr>
        </w:div>
        <w:div w:id="1395854925">
          <w:marLeft w:val="0"/>
          <w:marRight w:val="0"/>
          <w:marTop w:val="0"/>
          <w:marBottom w:val="0"/>
          <w:divBdr>
            <w:top w:val="none" w:sz="0" w:space="0" w:color="auto"/>
            <w:left w:val="none" w:sz="0" w:space="0" w:color="auto"/>
            <w:bottom w:val="none" w:sz="0" w:space="0" w:color="auto"/>
            <w:right w:val="none" w:sz="0" w:space="0" w:color="auto"/>
          </w:divBdr>
        </w:div>
        <w:div w:id="773325720">
          <w:marLeft w:val="0"/>
          <w:marRight w:val="0"/>
          <w:marTop w:val="0"/>
          <w:marBottom w:val="0"/>
          <w:divBdr>
            <w:top w:val="none" w:sz="0" w:space="0" w:color="auto"/>
            <w:left w:val="none" w:sz="0" w:space="0" w:color="auto"/>
            <w:bottom w:val="none" w:sz="0" w:space="0" w:color="auto"/>
            <w:right w:val="none" w:sz="0" w:space="0" w:color="auto"/>
          </w:divBdr>
        </w:div>
        <w:div w:id="1870755724">
          <w:marLeft w:val="0"/>
          <w:marRight w:val="0"/>
          <w:marTop w:val="0"/>
          <w:marBottom w:val="0"/>
          <w:divBdr>
            <w:top w:val="none" w:sz="0" w:space="0" w:color="auto"/>
            <w:left w:val="none" w:sz="0" w:space="0" w:color="auto"/>
            <w:bottom w:val="none" w:sz="0" w:space="0" w:color="auto"/>
            <w:right w:val="none" w:sz="0" w:space="0" w:color="auto"/>
          </w:divBdr>
        </w:div>
        <w:div w:id="1507473660">
          <w:marLeft w:val="0"/>
          <w:marRight w:val="0"/>
          <w:marTop w:val="0"/>
          <w:marBottom w:val="0"/>
          <w:divBdr>
            <w:top w:val="none" w:sz="0" w:space="0" w:color="auto"/>
            <w:left w:val="none" w:sz="0" w:space="0" w:color="auto"/>
            <w:bottom w:val="none" w:sz="0" w:space="0" w:color="auto"/>
            <w:right w:val="none" w:sz="0" w:space="0" w:color="auto"/>
          </w:divBdr>
        </w:div>
        <w:div w:id="897934245">
          <w:marLeft w:val="0"/>
          <w:marRight w:val="0"/>
          <w:marTop w:val="0"/>
          <w:marBottom w:val="0"/>
          <w:divBdr>
            <w:top w:val="none" w:sz="0" w:space="0" w:color="auto"/>
            <w:left w:val="none" w:sz="0" w:space="0" w:color="auto"/>
            <w:bottom w:val="none" w:sz="0" w:space="0" w:color="auto"/>
            <w:right w:val="none" w:sz="0" w:space="0" w:color="auto"/>
          </w:divBdr>
        </w:div>
        <w:div w:id="1580753870">
          <w:marLeft w:val="0"/>
          <w:marRight w:val="0"/>
          <w:marTop w:val="0"/>
          <w:marBottom w:val="0"/>
          <w:divBdr>
            <w:top w:val="none" w:sz="0" w:space="0" w:color="auto"/>
            <w:left w:val="none" w:sz="0" w:space="0" w:color="auto"/>
            <w:bottom w:val="none" w:sz="0" w:space="0" w:color="auto"/>
            <w:right w:val="none" w:sz="0" w:space="0" w:color="auto"/>
          </w:divBdr>
        </w:div>
        <w:div w:id="187763914">
          <w:marLeft w:val="0"/>
          <w:marRight w:val="0"/>
          <w:marTop w:val="0"/>
          <w:marBottom w:val="0"/>
          <w:divBdr>
            <w:top w:val="none" w:sz="0" w:space="0" w:color="auto"/>
            <w:left w:val="none" w:sz="0" w:space="0" w:color="auto"/>
            <w:bottom w:val="none" w:sz="0" w:space="0" w:color="auto"/>
            <w:right w:val="none" w:sz="0" w:space="0" w:color="auto"/>
          </w:divBdr>
        </w:div>
        <w:div w:id="803739459">
          <w:marLeft w:val="0"/>
          <w:marRight w:val="0"/>
          <w:marTop w:val="0"/>
          <w:marBottom w:val="0"/>
          <w:divBdr>
            <w:top w:val="none" w:sz="0" w:space="0" w:color="auto"/>
            <w:left w:val="none" w:sz="0" w:space="0" w:color="auto"/>
            <w:bottom w:val="none" w:sz="0" w:space="0" w:color="auto"/>
            <w:right w:val="none" w:sz="0" w:space="0" w:color="auto"/>
          </w:divBdr>
        </w:div>
        <w:div w:id="66616925">
          <w:marLeft w:val="0"/>
          <w:marRight w:val="0"/>
          <w:marTop w:val="0"/>
          <w:marBottom w:val="0"/>
          <w:divBdr>
            <w:top w:val="none" w:sz="0" w:space="0" w:color="auto"/>
            <w:left w:val="none" w:sz="0" w:space="0" w:color="auto"/>
            <w:bottom w:val="none" w:sz="0" w:space="0" w:color="auto"/>
            <w:right w:val="none" w:sz="0" w:space="0" w:color="auto"/>
          </w:divBdr>
        </w:div>
        <w:div w:id="1797989285">
          <w:marLeft w:val="0"/>
          <w:marRight w:val="0"/>
          <w:marTop w:val="0"/>
          <w:marBottom w:val="0"/>
          <w:divBdr>
            <w:top w:val="none" w:sz="0" w:space="0" w:color="auto"/>
            <w:left w:val="none" w:sz="0" w:space="0" w:color="auto"/>
            <w:bottom w:val="none" w:sz="0" w:space="0" w:color="auto"/>
            <w:right w:val="none" w:sz="0" w:space="0" w:color="auto"/>
          </w:divBdr>
        </w:div>
        <w:div w:id="2049523004">
          <w:marLeft w:val="0"/>
          <w:marRight w:val="0"/>
          <w:marTop w:val="0"/>
          <w:marBottom w:val="0"/>
          <w:divBdr>
            <w:top w:val="none" w:sz="0" w:space="0" w:color="auto"/>
            <w:left w:val="none" w:sz="0" w:space="0" w:color="auto"/>
            <w:bottom w:val="none" w:sz="0" w:space="0" w:color="auto"/>
            <w:right w:val="none" w:sz="0" w:space="0" w:color="auto"/>
          </w:divBdr>
        </w:div>
        <w:div w:id="997807129">
          <w:marLeft w:val="0"/>
          <w:marRight w:val="0"/>
          <w:marTop w:val="0"/>
          <w:marBottom w:val="0"/>
          <w:divBdr>
            <w:top w:val="none" w:sz="0" w:space="0" w:color="auto"/>
            <w:left w:val="none" w:sz="0" w:space="0" w:color="auto"/>
            <w:bottom w:val="none" w:sz="0" w:space="0" w:color="auto"/>
            <w:right w:val="none" w:sz="0" w:space="0" w:color="auto"/>
          </w:divBdr>
        </w:div>
        <w:div w:id="1665165146">
          <w:marLeft w:val="0"/>
          <w:marRight w:val="0"/>
          <w:marTop w:val="0"/>
          <w:marBottom w:val="0"/>
          <w:divBdr>
            <w:top w:val="none" w:sz="0" w:space="0" w:color="auto"/>
            <w:left w:val="none" w:sz="0" w:space="0" w:color="auto"/>
            <w:bottom w:val="none" w:sz="0" w:space="0" w:color="auto"/>
            <w:right w:val="none" w:sz="0" w:space="0" w:color="auto"/>
          </w:divBdr>
        </w:div>
        <w:div w:id="57175822">
          <w:marLeft w:val="0"/>
          <w:marRight w:val="0"/>
          <w:marTop w:val="0"/>
          <w:marBottom w:val="0"/>
          <w:divBdr>
            <w:top w:val="none" w:sz="0" w:space="0" w:color="auto"/>
            <w:left w:val="none" w:sz="0" w:space="0" w:color="auto"/>
            <w:bottom w:val="none" w:sz="0" w:space="0" w:color="auto"/>
            <w:right w:val="none" w:sz="0" w:space="0" w:color="auto"/>
          </w:divBdr>
        </w:div>
        <w:div w:id="219480915">
          <w:marLeft w:val="0"/>
          <w:marRight w:val="0"/>
          <w:marTop w:val="0"/>
          <w:marBottom w:val="0"/>
          <w:divBdr>
            <w:top w:val="none" w:sz="0" w:space="0" w:color="auto"/>
            <w:left w:val="none" w:sz="0" w:space="0" w:color="auto"/>
            <w:bottom w:val="none" w:sz="0" w:space="0" w:color="auto"/>
            <w:right w:val="none" w:sz="0" w:space="0" w:color="auto"/>
          </w:divBdr>
        </w:div>
        <w:div w:id="550919615">
          <w:marLeft w:val="0"/>
          <w:marRight w:val="0"/>
          <w:marTop w:val="0"/>
          <w:marBottom w:val="0"/>
          <w:divBdr>
            <w:top w:val="none" w:sz="0" w:space="0" w:color="auto"/>
            <w:left w:val="none" w:sz="0" w:space="0" w:color="auto"/>
            <w:bottom w:val="none" w:sz="0" w:space="0" w:color="auto"/>
            <w:right w:val="none" w:sz="0" w:space="0" w:color="auto"/>
          </w:divBdr>
        </w:div>
        <w:div w:id="2091535967">
          <w:marLeft w:val="0"/>
          <w:marRight w:val="0"/>
          <w:marTop w:val="0"/>
          <w:marBottom w:val="0"/>
          <w:divBdr>
            <w:top w:val="none" w:sz="0" w:space="0" w:color="auto"/>
            <w:left w:val="none" w:sz="0" w:space="0" w:color="auto"/>
            <w:bottom w:val="none" w:sz="0" w:space="0" w:color="auto"/>
            <w:right w:val="none" w:sz="0" w:space="0" w:color="auto"/>
          </w:divBdr>
        </w:div>
        <w:div w:id="564148514">
          <w:marLeft w:val="0"/>
          <w:marRight w:val="0"/>
          <w:marTop w:val="0"/>
          <w:marBottom w:val="0"/>
          <w:divBdr>
            <w:top w:val="none" w:sz="0" w:space="0" w:color="auto"/>
            <w:left w:val="none" w:sz="0" w:space="0" w:color="auto"/>
            <w:bottom w:val="none" w:sz="0" w:space="0" w:color="auto"/>
            <w:right w:val="none" w:sz="0" w:space="0" w:color="auto"/>
          </w:divBdr>
        </w:div>
        <w:div w:id="1431000556">
          <w:marLeft w:val="0"/>
          <w:marRight w:val="0"/>
          <w:marTop w:val="0"/>
          <w:marBottom w:val="0"/>
          <w:divBdr>
            <w:top w:val="none" w:sz="0" w:space="0" w:color="auto"/>
            <w:left w:val="none" w:sz="0" w:space="0" w:color="auto"/>
            <w:bottom w:val="none" w:sz="0" w:space="0" w:color="auto"/>
            <w:right w:val="none" w:sz="0" w:space="0" w:color="auto"/>
          </w:divBdr>
        </w:div>
        <w:div w:id="1920753276">
          <w:marLeft w:val="0"/>
          <w:marRight w:val="0"/>
          <w:marTop w:val="0"/>
          <w:marBottom w:val="0"/>
          <w:divBdr>
            <w:top w:val="none" w:sz="0" w:space="0" w:color="auto"/>
            <w:left w:val="none" w:sz="0" w:space="0" w:color="auto"/>
            <w:bottom w:val="none" w:sz="0" w:space="0" w:color="auto"/>
            <w:right w:val="none" w:sz="0" w:space="0" w:color="auto"/>
          </w:divBdr>
        </w:div>
        <w:div w:id="1809711660">
          <w:marLeft w:val="0"/>
          <w:marRight w:val="0"/>
          <w:marTop w:val="0"/>
          <w:marBottom w:val="0"/>
          <w:divBdr>
            <w:top w:val="none" w:sz="0" w:space="0" w:color="auto"/>
            <w:left w:val="none" w:sz="0" w:space="0" w:color="auto"/>
            <w:bottom w:val="none" w:sz="0" w:space="0" w:color="auto"/>
            <w:right w:val="none" w:sz="0" w:space="0" w:color="auto"/>
          </w:divBdr>
        </w:div>
        <w:div w:id="1575310343">
          <w:marLeft w:val="0"/>
          <w:marRight w:val="0"/>
          <w:marTop w:val="0"/>
          <w:marBottom w:val="0"/>
          <w:divBdr>
            <w:top w:val="none" w:sz="0" w:space="0" w:color="auto"/>
            <w:left w:val="none" w:sz="0" w:space="0" w:color="auto"/>
            <w:bottom w:val="none" w:sz="0" w:space="0" w:color="auto"/>
            <w:right w:val="none" w:sz="0" w:space="0" w:color="auto"/>
          </w:divBdr>
        </w:div>
        <w:div w:id="529073294">
          <w:marLeft w:val="0"/>
          <w:marRight w:val="0"/>
          <w:marTop w:val="0"/>
          <w:marBottom w:val="0"/>
          <w:divBdr>
            <w:top w:val="none" w:sz="0" w:space="0" w:color="auto"/>
            <w:left w:val="none" w:sz="0" w:space="0" w:color="auto"/>
            <w:bottom w:val="none" w:sz="0" w:space="0" w:color="auto"/>
            <w:right w:val="none" w:sz="0" w:space="0" w:color="auto"/>
          </w:divBdr>
        </w:div>
        <w:div w:id="972560317">
          <w:marLeft w:val="0"/>
          <w:marRight w:val="0"/>
          <w:marTop w:val="0"/>
          <w:marBottom w:val="0"/>
          <w:divBdr>
            <w:top w:val="none" w:sz="0" w:space="0" w:color="auto"/>
            <w:left w:val="none" w:sz="0" w:space="0" w:color="auto"/>
            <w:bottom w:val="none" w:sz="0" w:space="0" w:color="auto"/>
            <w:right w:val="none" w:sz="0" w:space="0" w:color="auto"/>
          </w:divBdr>
        </w:div>
        <w:div w:id="1210845914">
          <w:marLeft w:val="0"/>
          <w:marRight w:val="0"/>
          <w:marTop w:val="0"/>
          <w:marBottom w:val="0"/>
          <w:divBdr>
            <w:top w:val="none" w:sz="0" w:space="0" w:color="auto"/>
            <w:left w:val="none" w:sz="0" w:space="0" w:color="auto"/>
            <w:bottom w:val="none" w:sz="0" w:space="0" w:color="auto"/>
            <w:right w:val="none" w:sz="0" w:space="0" w:color="auto"/>
          </w:divBdr>
        </w:div>
        <w:div w:id="1764299151">
          <w:marLeft w:val="0"/>
          <w:marRight w:val="0"/>
          <w:marTop w:val="0"/>
          <w:marBottom w:val="0"/>
          <w:divBdr>
            <w:top w:val="none" w:sz="0" w:space="0" w:color="auto"/>
            <w:left w:val="none" w:sz="0" w:space="0" w:color="auto"/>
            <w:bottom w:val="none" w:sz="0" w:space="0" w:color="auto"/>
            <w:right w:val="none" w:sz="0" w:space="0" w:color="auto"/>
          </w:divBdr>
        </w:div>
        <w:div w:id="808010853">
          <w:marLeft w:val="0"/>
          <w:marRight w:val="0"/>
          <w:marTop w:val="0"/>
          <w:marBottom w:val="0"/>
          <w:divBdr>
            <w:top w:val="none" w:sz="0" w:space="0" w:color="auto"/>
            <w:left w:val="none" w:sz="0" w:space="0" w:color="auto"/>
            <w:bottom w:val="none" w:sz="0" w:space="0" w:color="auto"/>
            <w:right w:val="none" w:sz="0" w:space="0" w:color="auto"/>
          </w:divBdr>
        </w:div>
        <w:div w:id="1863738889">
          <w:marLeft w:val="0"/>
          <w:marRight w:val="0"/>
          <w:marTop w:val="0"/>
          <w:marBottom w:val="0"/>
          <w:divBdr>
            <w:top w:val="none" w:sz="0" w:space="0" w:color="auto"/>
            <w:left w:val="none" w:sz="0" w:space="0" w:color="auto"/>
            <w:bottom w:val="none" w:sz="0" w:space="0" w:color="auto"/>
            <w:right w:val="none" w:sz="0" w:space="0" w:color="auto"/>
          </w:divBdr>
        </w:div>
        <w:div w:id="2144807070">
          <w:marLeft w:val="0"/>
          <w:marRight w:val="0"/>
          <w:marTop w:val="0"/>
          <w:marBottom w:val="0"/>
          <w:divBdr>
            <w:top w:val="none" w:sz="0" w:space="0" w:color="auto"/>
            <w:left w:val="none" w:sz="0" w:space="0" w:color="auto"/>
            <w:bottom w:val="none" w:sz="0" w:space="0" w:color="auto"/>
            <w:right w:val="none" w:sz="0" w:space="0" w:color="auto"/>
          </w:divBdr>
        </w:div>
        <w:div w:id="1092044799">
          <w:marLeft w:val="0"/>
          <w:marRight w:val="0"/>
          <w:marTop w:val="0"/>
          <w:marBottom w:val="0"/>
          <w:divBdr>
            <w:top w:val="none" w:sz="0" w:space="0" w:color="auto"/>
            <w:left w:val="none" w:sz="0" w:space="0" w:color="auto"/>
            <w:bottom w:val="none" w:sz="0" w:space="0" w:color="auto"/>
            <w:right w:val="none" w:sz="0" w:space="0" w:color="auto"/>
          </w:divBdr>
        </w:div>
        <w:div w:id="413823829">
          <w:marLeft w:val="0"/>
          <w:marRight w:val="0"/>
          <w:marTop w:val="0"/>
          <w:marBottom w:val="0"/>
          <w:divBdr>
            <w:top w:val="none" w:sz="0" w:space="0" w:color="auto"/>
            <w:left w:val="none" w:sz="0" w:space="0" w:color="auto"/>
            <w:bottom w:val="none" w:sz="0" w:space="0" w:color="auto"/>
            <w:right w:val="none" w:sz="0" w:space="0" w:color="auto"/>
          </w:divBdr>
        </w:div>
        <w:div w:id="779447714">
          <w:marLeft w:val="0"/>
          <w:marRight w:val="0"/>
          <w:marTop w:val="0"/>
          <w:marBottom w:val="0"/>
          <w:divBdr>
            <w:top w:val="none" w:sz="0" w:space="0" w:color="auto"/>
            <w:left w:val="none" w:sz="0" w:space="0" w:color="auto"/>
            <w:bottom w:val="none" w:sz="0" w:space="0" w:color="auto"/>
            <w:right w:val="none" w:sz="0" w:space="0" w:color="auto"/>
          </w:divBdr>
        </w:div>
        <w:div w:id="158037532">
          <w:marLeft w:val="0"/>
          <w:marRight w:val="0"/>
          <w:marTop w:val="0"/>
          <w:marBottom w:val="0"/>
          <w:divBdr>
            <w:top w:val="none" w:sz="0" w:space="0" w:color="auto"/>
            <w:left w:val="none" w:sz="0" w:space="0" w:color="auto"/>
            <w:bottom w:val="none" w:sz="0" w:space="0" w:color="auto"/>
            <w:right w:val="none" w:sz="0" w:space="0" w:color="auto"/>
          </w:divBdr>
        </w:div>
        <w:div w:id="1269922532">
          <w:marLeft w:val="0"/>
          <w:marRight w:val="0"/>
          <w:marTop w:val="0"/>
          <w:marBottom w:val="0"/>
          <w:divBdr>
            <w:top w:val="none" w:sz="0" w:space="0" w:color="auto"/>
            <w:left w:val="none" w:sz="0" w:space="0" w:color="auto"/>
            <w:bottom w:val="none" w:sz="0" w:space="0" w:color="auto"/>
            <w:right w:val="none" w:sz="0" w:space="0" w:color="auto"/>
          </w:divBdr>
        </w:div>
        <w:div w:id="446512492">
          <w:marLeft w:val="0"/>
          <w:marRight w:val="0"/>
          <w:marTop w:val="0"/>
          <w:marBottom w:val="0"/>
          <w:divBdr>
            <w:top w:val="none" w:sz="0" w:space="0" w:color="auto"/>
            <w:left w:val="none" w:sz="0" w:space="0" w:color="auto"/>
            <w:bottom w:val="none" w:sz="0" w:space="0" w:color="auto"/>
            <w:right w:val="none" w:sz="0" w:space="0" w:color="auto"/>
          </w:divBdr>
        </w:div>
        <w:div w:id="2051221988">
          <w:marLeft w:val="0"/>
          <w:marRight w:val="0"/>
          <w:marTop w:val="0"/>
          <w:marBottom w:val="0"/>
          <w:divBdr>
            <w:top w:val="none" w:sz="0" w:space="0" w:color="auto"/>
            <w:left w:val="none" w:sz="0" w:space="0" w:color="auto"/>
            <w:bottom w:val="none" w:sz="0" w:space="0" w:color="auto"/>
            <w:right w:val="none" w:sz="0" w:space="0" w:color="auto"/>
          </w:divBdr>
        </w:div>
        <w:div w:id="615253954">
          <w:marLeft w:val="0"/>
          <w:marRight w:val="0"/>
          <w:marTop w:val="0"/>
          <w:marBottom w:val="0"/>
          <w:divBdr>
            <w:top w:val="none" w:sz="0" w:space="0" w:color="auto"/>
            <w:left w:val="none" w:sz="0" w:space="0" w:color="auto"/>
            <w:bottom w:val="none" w:sz="0" w:space="0" w:color="auto"/>
            <w:right w:val="none" w:sz="0" w:space="0" w:color="auto"/>
          </w:divBdr>
        </w:div>
        <w:div w:id="401102003">
          <w:marLeft w:val="0"/>
          <w:marRight w:val="0"/>
          <w:marTop w:val="0"/>
          <w:marBottom w:val="0"/>
          <w:divBdr>
            <w:top w:val="none" w:sz="0" w:space="0" w:color="auto"/>
            <w:left w:val="none" w:sz="0" w:space="0" w:color="auto"/>
            <w:bottom w:val="none" w:sz="0" w:space="0" w:color="auto"/>
            <w:right w:val="none" w:sz="0" w:space="0" w:color="auto"/>
          </w:divBdr>
        </w:div>
        <w:div w:id="1729458009">
          <w:marLeft w:val="0"/>
          <w:marRight w:val="0"/>
          <w:marTop w:val="0"/>
          <w:marBottom w:val="0"/>
          <w:divBdr>
            <w:top w:val="none" w:sz="0" w:space="0" w:color="auto"/>
            <w:left w:val="none" w:sz="0" w:space="0" w:color="auto"/>
            <w:bottom w:val="none" w:sz="0" w:space="0" w:color="auto"/>
            <w:right w:val="none" w:sz="0" w:space="0" w:color="auto"/>
          </w:divBdr>
        </w:div>
        <w:div w:id="1465927575">
          <w:marLeft w:val="0"/>
          <w:marRight w:val="0"/>
          <w:marTop w:val="0"/>
          <w:marBottom w:val="0"/>
          <w:divBdr>
            <w:top w:val="none" w:sz="0" w:space="0" w:color="auto"/>
            <w:left w:val="none" w:sz="0" w:space="0" w:color="auto"/>
            <w:bottom w:val="none" w:sz="0" w:space="0" w:color="auto"/>
            <w:right w:val="none" w:sz="0" w:space="0" w:color="auto"/>
          </w:divBdr>
        </w:div>
        <w:div w:id="2085956310">
          <w:marLeft w:val="0"/>
          <w:marRight w:val="0"/>
          <w:marTop w:val="0"/>
          <w:marBottom w:val="0"/>
          <w:divBdr>
            <w:top w:val="none" w:sz="0" w:space="0" w:color="auto"/>
            <w:left w:val="none" w:sz="0" w:space="0" w:color="auto"/>
            <w:bottom w:val="none" w:sz="0" w:space="0" w:color="auto"/>
            <w:right w:val="none" w:sz="0" w:space="0" w:color="auto"/>
          </w:divBdr>
        </w:div>
        <w:div w:id="1741051126">
          <w:marLeft w:val="0"/>
          <w:marRight w:val="0"/>
          <w:marTop w:val="0"/>
          <w:marBottom w:val="0"/>
          <w:divBdr>
            <w:top w:val="none" w:sz="0" w:space="0" w:color="auto"/>
            <w:left w:val="none" w:sz="0" w:space="0" w:color="auto"/>
            <w:bottom w:val="none" w:sz="0" w:space="0" w:color="auto"/>
            <w:right w:val="none" w:sz="0" w:space="0" w:color="auto"/>
          </w:divBdr>
        </w:div>
        <w:div w:id="198981767">
          <w:marLeft w:val="0"/>
          <w:marRight w:val="0"/>
          <w:marTop w:val="0"/>
          <w:marBottom w:val="0"/>
          <w:divBdr>
            <w:top w:val="none" w:sz="0" w:space="0" w:color="auto"/>
            <w:left w:val="none" w:sz="0" w:space="0" w:color="auto"/>
            <w:bottom w:val="none" w:sz="0" w:space="0" w:color="auto"/>
            <w:right w:val="none" w:sz="0" w:space="0" w:color="auto"/>
          </w:divBdr>
        </w:div>
        <w:div w:id="463623950">
          <w:marLeft w:val="0"/>
          <w:marRight w:val="0"/>
          <w:marTop w:val="0"/>
          <w:marBottom w:val="0"/>
          <w:divBdr>
            <w:top w:val="none" w:sz="0" w:space="0" w:color="auto"/>
            <w:left w:val="none" w:sz="0" w:space="0" w:color="auto"/>
            <w:bottom w:val="none" w:sz="0" w:space="0" w:color="auto"/>
            <w:right w:val="none" w:sz="0" w:space="0" w:color="auto"/>
          </w:divBdr>
        </w:div>
        <w:div w:id="1456486465">
          <w:marLeft w:val="0"/>
          <w:marRight w:val="0"/>
          <w:marTop w:val="0"/>
          <w:marBottom w:val="0"/>
          <w:divBdr>
            <w:top w:val="none" w:sz="0" w:space="0" w:color="auto"/>
            <w:left w:val="none" w:sz="0" w:space="0" w:color="auto"/>
            <w:bottom w:val="none" w:sz="0" w:space="0" w:color="auto"/>
            <w:right w:val="none" w:sz="0" w:space="0" w:color="auto"/>
          </w:divBdr>
        </w:div>
        <w:div w:id="628977916">
          <w:marLeft w:val="0"/>
          <w:marRight w:val="0"/>
          <w:marTop w:val="0"/>
          <w:marBottom w:val="0"/>
          <w:divBdr>
            <w:top w:val="none" w:sz="0" w:space="0" w:color="auto"/>
            <w:left w:val="none" w:sz="0" w:space="0" w:color="auto"/>
            <w:bottom w:val="none" w:sz="0" w:space="0" w:color="auto"/>
            <w:right w:val="none" w:sz="0" w:space="0" w:color="auto"/>
          </w:divBdr>
        </w:div>
        <w:div w:id="609971237">
          <w:marLeft w:val="0"/>
          <w:marRight w:val="0"/>
          <w:marTop w:val="0"/>
          <w:marBottom w:val="0"/>
          <w:divBdr>
            <w:top w:val="none" w:sz="0" w:space="0" w:color="auto"/>
            <w:left w:val="none" w:sz="0" w:space="0" w:color="auto"/>
            <w:bottom w:val="none" w:sz="0" w:space="0" w:color="auto"/>
            <w:right w:val="none" w:sz="0" w:space="0" w:color="auto"/>
          </w:divBdr>
        </w:div>
        <w:div w:id="1747535176">
          <w:marLeft w:val="0"/>
          <w:marRight w:val="0"/>
          <w:marTop w:val="0"/>
          <w:marBottom w:val="0"/>
          <w:divBdr>
            <w:top w:val="none" w:sz="0" w:space="0" w:color="auto"/>
            <w:left w:val="none" w:sz="0" w:space="0" w:color="auto"/>
            <w:bottom w:val="none" w:sz="0" w:space="0" w:color="auto"/>
            <w:right w:val="none" w:sz="0" w:space="0" w:color="auto"/>
          </w:divBdr>
        </w:div>
        <w:div w:id="2021542844">
          <w:marLeft w:val="0"/>
          <w:marRight w:val="0"/>
          <w:marTop w:val="0"/>
          <w:marBottom w:val="0"/>
          <w:divBdr>
            <w:top w:val="none" w:sz="0" w:space="0" w:color="auto"/>
            <w:left w:val="none" w:sz="0" w:space="0" w:color="auto"/>
            <w:bottom w:val="none" w:sz="0" w:space="0" w:color="auto"/>
            <w:right w:val="none" w:sz="0" w:space="0" w:color="auto"/>
          </w:divBdr>
        </w:div>
        <w:div w:id="466971569">
          <w:marLeft w:val="0"/>
          <w:marRight w:val="0"/>
          <w:marTop w:val="0"/>
          <w:marBottom w:val="0"/>
          <w:divBdr>
            <w:top w:val="none" w:sz="0" w:space="0" w:color="auto"/>
            <w:left w:val="none" w:sz="0" w:space="0" w:color="auto"/>
            <w:bottom w:val="none" w:sz="0" w:space="0" w:color="auto"/>
            <w:right w:val="none" w:sz="0" w:space="0" w:color="auto"/>
          </w:divBdr>
        </w:div>
        <w:div w:id="254946737">
          <w:marLeft w:val="0"/>
          <w:marRight w:val="0"/>
          <w:marTop w:val="0"/>
          <w:marBottom w:val="0"/>
          <w:divBdr>
            <w:top w:val="none" w:sz="0" w:space="0" w:color="auto"/>
            <w:left w:val="none" w:sz="0" w:space="0" w:color="auto"/>
            <w:bottom w:val="none" w:sz="0" w:space="0" w:color="auto"/>
            <w:right w:val="none" w:sz="0" w:space="0" w:color="auto"/>
          </w:divBdr>
        </w:div>
        <w:div w:id="1939942936">
          <w:marLeft w:val="0"/>
          <w:marRight w:val="0"/>
          <w:marTop w:val="0"/>
          <w:marBottom w:val="0"/>
          <w:divBdr>
            <w:top w:val="none" w:sz="0" w:space="0" w:color="auto"/>
            <w:left w:val="none" w:sz="0" w:space="0" w:color="auto"/>
            <w:bottom w:val="none" w:sz="0" w:space="0" w:color="auto"/>
            <w:right w:val="none" w:sz="0" w:space="0" w:color="auto"/>
          </w:divBdr>
        </w:div>
        <w:div w:id="1591887285">
          <w:marLeft w:val="0"/>
          <w:marRight w:val="0"/>
          <w:marTop w:val="0"/>
          <w:marBottom w:val="0"/>
          <w:divBdr>
            <w:top w:val="none" w:sz="0" w:space="0" w:color="auto"/>
            <w:left w:val="none" w:sz="0" w:space="0" w:color="auto"/>
            <w:bottom w:val="none" w:sz="0" w:space="0" w:color="auto"/>
            <w:right w:val="none" w:sz="0" w:space="0" w:color="auto"/>
          </w:divBdr>
        </w:div>
      </w:divsChild>
    </w:div>
    <w:div w:id="1599171339">
      <w:bodyDiv w:val="1"/>
      <w:marLeft w:val="0"/>
      <w:marRight w:val="0"/>
      <w:marTop w:val="0"/>
      <w:marBottom w:val="0"/>
      <w:divBdr>
        <w:top w:val="none" w:sz="0" w:space="0" w:color="auto"/>
        <w:left w:val="none" w:sz="0" w:space="0" w:color="auto"/>
        <w:bottom w:val="none" w:sz="0" w:space="0" w:color="auto"/>
        <w:right w:val="none" w:sz="0" w:space="0" w:color="auto"/>
      </w:divBdr>
      <w:divsChild>
        <w:div w:id="1759793829">
          <w:marLeft w:val="0"/>
          <w:marRight w:val="0"/>
          <w:marTop w:val="0"/>
          <w:marBottom w:val="0"/>
          <w:divBdr>
            <w:top w:val="none" w:sz="0" w:space="0" w:color="auto"/>
            <w:left w:val="none" w:sz="0" w:space="0" w:color="auto"/>
            <w:bottom w:val="none" w:sz="0" w:space="0" w:color="auto"/>
            <w:right w:val="none" w:sz="0" w:space="0" w:color="auto"/>
          </w:divBdr>
        </w:div>
        <w:div w:id="801194728">
          <w:marLeft w:val="0"/>
          <w:marRight w:val="0"/>
          <w:marTop w:val="0"/>
          <w:marBottom w:val="0"/>
          <w:divBdr>
            <w:top w:val="none" w:sz="0" w:space="0" w:color="auto"/>
            <w:left w:val="none" w:sz="0" w:space="0" w:color="auto"/>
            <w:bottom w:val="none" w:sz="0" w:space="0" w:color="auto"/>
            <w:right w:val="none" w:sz="0" w:space="0" w:color="auto"/>
          </w:divBdr>
        </w:div>
        <w:div w:id="1681393620">
          <w:marLeft w:val="0"/>
          <w:marRight w:val="0"/>
          <w:marTop w:val="0"/>
          <w:marBottom w:val="0"/>
          <w:divBdr>
            <w:top w:val="none" w:sz="0" w:space="0" w:color="auto"/>
            <w:left w:val="none" w:sz="0" w:space="0" w:color="auto"/>
            <w:bottom w:val="none" w:sz="0" w:space="0" w:color="auto"/>
            <w:right w:val="none" w:sz="0" w:space="0" w:color="auto"/>
          </w:divBdr>
        </w:div>
        <w:div w:id="1413308212">
          <w:marLeft w:val="0"/>
          <w:marRight w:val="0"/>
          <w:marTop w:val="0"/>
          <w:marBottom w:val="0"/>
          <w:divBdr>
            <w:top w:val="none" w:sz="0" w:space="0" w:color="auto"/>
            <w:left w:val="none" w:sz="0" w:space="0" w:color="auto"/>
            <w:bottom w:val="none" w:sz="0" w:space="0" w:color="auto"/>
            <w:right w:val="none" w:sz="0" w:space="0" w:color="auto"/>
          </w:divBdr>
        </w:div>
        <w:div w:id="1966543302">
          <w:marLeft w:val="0"/>
          <w:marRight w:val="0"/>
          <w:marTop w:val="0"/>
          <w:marBottom w:val="0"/>
          <w:divBdr>
            <w:top w:val="none" w:sz="0" w:space="0" w:color="auto"/>
            <w:left w:val="none" w:sz="0" w:space="0" w:color="auto"/>
            <w:bottom w:val="none" w:sz="0" w:space="0" w:color="auto"/>
            <w:right w:val="none" w:sz="0" w:space="0" w:color="auto"/>
          </w:divBdr>
        </w:div>
        <w:div w:id="1963608872">
          <w:marLeft w:val="0"/>
          <w:marRight w:val="0"/>
          <w:marTop w:val="0"/>
          <w:marBottom w:val="0"/>
          <w:divBdr>
            <w:top w:val="none" w:sz="0" w:space="0" w:color="auto"/>
            <w:left w:val="none" w:sz="0" w:space="0" w:color="auto"/>
            <w:bottom w:val="none" w:sz="0" w:space="0" w:color="auto"/>
            <w:right w:val="none" w:sz="0" w:space="0" w:color="auto"/>
          </w:divBdr>
        </w:div>
        <w:div w:id="1635599863">
          <w:marLeft w:val="0"/>
          <w:marRight w:val="0"/>
          <w:marTop w:val="0"/>
          <w:marBottom w:val="0"/>
          <w:divBdr>
            <w:top w:val="none" w:sz="0" w:space="0" w:color="auto"/>
            <w:left w:val="none" w:sz="0" w:space="0" w:color="auto"/>
            <w:bottom w:val="none" w:sz="0" w:space="0" w:color="auto"/>
            <w:right w:val="none" w:sz="0" w:space="0" w:color="auto"/>
          </w:divBdr>
        </w:div>
        <w:div w:id="847521965">
          <w:marLeft w:val="0"/>
          <w:marRight w:val="0"/>
          <w:marTop w:val="0"/>
          <w:marBottom w:val="0"/>
          <w:divBdr>
            <w:top w:val="none" w:sz="0" w:space="0" w:color="auto"/>
            <w:left w:val="none" w:sz="0" w:space="0" w:color="auto"/>
            <w:bottom w:val="none" w:sz="0" w:space="0" w:color="auto"/>
            <w:right w:val="none" w:sz="0" w:space="0" w:color="auto"/>
          </w:divBdr>
        </w:div>
        <w:div w:id="216010513">
          <w:marLeft w:val="0"/>
          <w:marRight w:val="0"/>
          <w:marTop w:val="0"/>
          <w:marBottom w:val="0"/>
          <w:divBdr>
            <w:top w:val="none" w:sz="0" w:space="0" w:color="auto"/>
            <w:left w:val="none" w:sz="0" w:space="0" w:color="auto"/>
            <w:bottom w:val="none" w:sz="0" w:space="0" w:color="auto"/>
            <w:right w:val="none" w:sz="0" w:space="0" w:color="auto"/>
          </w:divBdr>
        </w:div>
        <w:div w:id="269095220">
          <w:marLeft w:val="0"/>
          <w:marRight w:val="0"/>
          <w:marTop w:val="0"/>
          <w:marBottom w:val="0"/>
          <w:divBdr>
            <w:top w:val="none" w:sz="0" w:space="0" w:color="auto"/>
            <w:left w:val="none" w:sz="0" w:space="0" w:color="auto"/>
            <w:bottom w:val="none" w:sz="0" w:space="0" w:color="auto"/>
            <w:right w:val="none" w:sz="0" w:space="0" w:color="auto"/>
          </w:divBdr>
        </w:div>
        <w:div w:id="12534955">
          <w:marLeft w:val="0"/>
          <w:marRight w:val="0"/>
          <w:marTop w:val="0"/>
          <w:marBottom w:val="0"/>
          <w:divBdr>
            <w:top w:val="none" w:sz="0" w:space="0" w:color="auto"/>
            <w:left w:val="none" w:sz="0" w:space="0" w:color="auto"/>
            <w:bottom w:val="none" w:sz="0" w:space="0" w:color="auto"/>
            <w:right w:val="none" w:sz="0" w:space="0" w:color="auto"/>
          </w:divBdr>
        </w:div>
        <w:div w:id="1761366557">
          <w:marLeft w:val="0"/>
          <w:marRight w:val="0"/>
          <w:marTop w:val="0"/>
          <w:marBottom w:val="0"/>
          <w:divBdr>
            <w:top w:val="none" w:sz="0" w:space="0" w:color="auto"/>
            <w:left w:val="none" w:sz="0" w:space="0" w:color="auto"/>
            <w:bottom w:val="none" w:sz="0" w:space="0" w:color="auto"/>
            <w:right w:val="none" w:sz="0" w:space="0" w:color="auto"/>
          </w:divBdr>
        </w:div>
        <w:div w:id="1307592265">
          <w:marLeft w:val="0"/>
          <w:marRight w:val="0"/>
          <w:marTop w:val="0"/>
          <w:marBottom w:val="0"/>
          <w:divBdr>
            <w:top w:val="none" w:sz="0" w:space="0" w:color="auto"/>
            <w:left w:val="none" w:sz="0" w:space="0" w:color="auto"/>
            <w:bottom w:val="none" w:sz="0" w:space="0" w:color="auto"/>
            <w:right w:val="none" w:sz="0" w:space="0" w:color="auto"/>
          </w:divBdr>
        </w:div>
        <w:div w:id="1920409303">
          <w:marLeft w:val="0"/>
          <w:marRight w:val="0"/>
          <w:marTop w:val="0"/>
          <w:marBottom w:val="0"/>
          <w:divBdr>
            <w:top w:val="none" w:sz="0" w:space="0" w:color="auto"/>
            <w:left w:val="none" w:sz="0" w:space="0" w:color="auto"/>
            <w:bottom w:val="none" w:sz="0" w:space="0" w:color="auto"/>
            <w:right w:val="none" w:sz="0" w:space="0" w:color="auto"/>
          </w:divBdr>
        </w:div>
        <w:div w:id="790826533">
          <w:marLeft w:val="0"/>
          <w:marRight w:val="0"/>
          <w:marTop w:val="0"/>
          <w:marBottom w:val="0"/>
          <w:divBdr>
            <w:top w:val="none" w:sz="0" w:space="0" w:color="auto"/>
            <w:left w:val="none" w:sz="0" w:space="0" w:color="auto"/>
            <w:bottom w:val="none" w:sz="0" w:space="0" w:color="auto"/>
            <w:right w:val="none" w:sz="0" w:space="0" w:color="auto"/>
          </w:divBdr>
        </w:div>
        <w:div w:id="718283181">
          <w:marLeft w:val="0"/>
          <w:marRight w:val="0"/>
          <w:marTop w:val="0"/>
          <w:marBottom w:val="0"/>
          <w:divBdr>
            <w:top w:val="none" w:sz="0" w:space="0" w:color="auto"/>
            <w:left w:val="none" w:sz="0" w:space="0" w:color="auto"/>
            <w:bottom w:val="none" w:sz="0" w:space="0" w:color="auto"/>
            <w:right w:val="none" w:sz="0" w:space="0" w:color="auto"/>
          </w:divBdr>
        </w:div>
        <w:div w:id="1804927881">
          <w:marLeft w:val="0"/>
          <w:marRight w:val="0"/>
          <w:marTop w:val="0"/>
          <w:marBottom w:val="0"/>
          <w:divBdr>
            <w:top w:val="none" w:sz="0" w:space="0" w:color="auto"/>
            <w:left w:val="none" w:sz="0" w:space="0" w:color="auto"/>
            <w:bottom w:val="none" w:sz="0" w:space="0" w:color="auto"/>
            <w:right w:val="none" w:sz="0" w:space="0" w:color="auto"/>
          </w:divBdr>
        </w:div>
        <w:div w:id="415328657">
          <w:marLeft w:val="0"/>
          <w:marRight w:val="0"/>
          <w:marTop w:val="0"/>
          <w:marBottom w:val="0"/>
          <w:divBdr>
            <w:top w:val="none" w:sz="0" w:space="0" w:color="auto"/>
            <w:left w:val="none" w:sz="0" w:space="0" w:color="auto"/>
            <w:bottom w:val="none" w:sz="0" w:space="0" w:color="auto"/>
            <w:right w:val="none" w:sz="0" w:space="0" w:color="auto"/>
          </w:divBdr>
        </w:div>
        <w:div w:id="397675624">
          <w:marLeft w:val="0"/>
          <w:marRight w:val="0"/>
          <w:marTop w:val="0"/>
          <w:marBottom w:val="0"/>
          <w:divBdr>
            <w:top w:val="none" w:sz="0" w:space="0" w:color="auto"/>
            <w:left w:val="none" w:sz="0" w:space="0" w:color="auto"/>
            <w:bottom w:val="none" w:sz="0" w:space="0" w:color="auto"/>
            <w:right w:val="none" w:sz="0" w:space="0" w:color="auto"/>
          </w:divBdr>
        </w:div>
        <w:div w:id="1800537752">
          <w:marLeft w:val="0"/>
          <w:marRight w:val="0"/>
          <w:marTop w:val="0"/>
          <w:marBottom w:val="0"/>
          <w:divBdr>
            <w:top w:val="none" w:sz="0" w:space="0" w:color="auto"/>
            <w:left w:val="none" w:sz="0" w:space="0" w:color="auto"/>
            <w:bottom w:val="none" w:sz="0" w:space="0" w:color="auto"/>
            <w:right w:val="none" w:sz="0" w:space="0" w:color="auto"/>
          </w:divBdr>
        </w:div>
        <w:div w:id="223611563">
          <w:marLeft w:val="0"/>
          <w:marRight w:val="0"/>
          <w:marTop w:val="0"/>
          <w:marBottom w:val="0"/>
          <w:divBdr>
            <w:top w:val="none" w:sz="0" w:space="0" w:color="auto"/>
            <w:left w:val="none" w:sz="0" w:space="0" w:color="auto"/>
            <w:bottom w:val="none" w:sz="0" w:space="0" w:color="auto"/>
            <w:right w:val="none" w:sz="0" w:space="0" w:color="auto"/>
          </w:divBdr>
        </w:div>
        <w:div w:id="1140415267">
          <w:marLeft w:val="0"/>
          <w:marRight w:val="0"/>
          <w:marTop w:val="0"/>
          <w:marBottom w:val="0"/>
          <w:divBdr>
            <w:top w:val="none" w:sz="0" w:space="0" w:color="auto"/>
            <w:left w:val="none" w:sz="0" w:space="0" w:color="auto"/>
            <w:bottom w:val="none" w:sz="0" w:space="0" w:color="auto"/>
            <w:right w:val="none" w:sz="0" w:space="0" w:color="auto"/>
          </w:divBdr>
        </w:div>
        <w:div w:id="1854496494">
          <w:marLeft w:val="0"/>
          <w:marRight w:val="0"/>
          <w:marTop w:val="0"/>
          <w:marBottom w:val="0"/>
          <w:divBdr>
            <w:top w:val="none" w:sz="0" w:space="0" w:color="auto"/>
            <w:left w:val="none" w:sz="0" w:space="0" w:color="auto"/>
            <w:bottom w:val="none" w:sz="0" w:space="0" w:color="auto"/>
            <w:right w:val="none" w:sz="0" w:space="0" w:color="auto"/>
          </w:divBdr>
        </w:div>
        <w:div w:id="1908883227">
          <w:marLeft w:val="0"/>
          <w:marRight w:val="0"/>
          <w:marTop w:val="0"/>
          <w:marBottom w:val="0"/>
          <w:divBdr>
            <w:top w:val="none" w:sz="0" w:space="0" w:color="auto"/>
            <w:left w:val="none" w:sz="0" w:space="0" w:color="auto"/>
            <w:bottom w:val="none" w:sz="0" w:space="0" w:color="auto"/>
            <w:right w:val="none" w:sz="0" w:space="0" w:color="auto"/>
          </w:divBdr>
        </w:div>
        <w:div w:id="2005670020">
          <w:marLeft w:val="0"/>
          <w:marRight w:val="0"/>
          <w:marTop w:val="0"/>
          <w:marBottom w:val="0"/>
          <w:divBdr>
            <w:top w:val="none" w:sz="0" w:space="0" w:color="auto"/>
            <w:left w:val="none" w:sz="0" w:space="0" w:color="auto"/>
            <w:bottom w:val="none" w:sz="0" w:space="0" w:color="auto"/>
            <w:right w:val="none" w:sz="0" w:space="0" w:color="auto"/>
          </w:divBdr>
        </w:div>
        <w:div w:id="361244571">
          <w:marLeft w:val="0"/>
          <w:marRight w:val="0"/>
          <w:marTop w:val="0"/>
          <w:marBottom w:val="0"/>
          <w:divBdr>
            <w:top w:val="none" w:sz="0" w:space="0" w:color="auto"/>
            <w:left w:val="none" w:sz="0" w:space="0" w:color="auto"/>
            <w:bottom w:val="none" w:sz="0" w:space="0" w:color="auto"/>
            <w:right w:val="none" w:sz="0" w:space="0" w:color="auto"/>
          </w:divBdr>
        </w:div>
        <w:div w:id="2009163803">
          <w:marLeft w:val="0"/>
          <w:marRight w:val="0"/>
          <w:marTop w:val="0"/>
          <w:marBottom w:val="0"/>
          <w:divBdr>
            <w:top w:val="none" w:sz="0" w:space="0" w:color="auto"/>
            <w:left w:val="none" w:sz="0" w:space="0" w:color="auto"/>
            <w:bottom w:val="none" w:sz="0" w:space="0" w:color="auto"/>
            <w:right w:val="none" w:sz="0" w:space="0" w:color="auto"/>
          </w:divBdr>
        </w:div>
        <w:div w:id="49312330">
          <w:marLeft w:val="0"/>
          <w:marRight w:val="0"/>
          <w:marTop w:val="0"/>
          <w:marBottom w:val="0"/>
          <w:divBdr>
            <w:top w:val="none" w:sz="0" w:space="0" w:color="auto"/>
            <w:left w:val="none" w:sz="0" w:space="0" w:color="auto"/>
            <w:bottom w:val="none" w:sz="0" w:space="0" w:color="auto"/>
            <w:right w:val="none" w:sz="0" w:space="0" w:color="auto"/>
          </w:divBdr>
        </w:div>
        <w:div w:id="652027651">
          <w:marLeft w:val="0"/>
          <w:marRight w:val="0"/>
          <w:marTop w:val="0"/>
          <w:marBottom w:val="0"/>
          <w:divBdr>
            <w:top w:val="none" w:sz="0" w:space="0" w:color="auto"/>
            <w:left w:val="none" w:sz="0" w:space="0" w:color="auto"/>
            <w:bottom w:val="none" w:sz="0" w:space="0" w:color="auto"/>
            <w:right w:val="none" w:sz="0" w:space="0" w:color="auto"/>
          </w:divBdr>
        </w:div>
        <w:div w:id="760879339">
          <w:marLeft w:val="0"/>
          <w:marRight w:val="0"/>
          <w:marTop w:val="0"/>
          <w:marBottom w:val="0"/>
          <w:divBdr>
            <w:top w:val="none" w:sz="0" w:space="0" w:color="auto"/>
            <w:left w:val="none" w:sz="0" w:space="0" w:color="auto"/>
            <w:bottom w:val="none" w:sz="0" w:space="0" w:color="auto"/>
            <w:right w:val="none" w:sz="0" w:space="0" w:color="auto"/>
          </w:divBdr>
        </w:div>
        <w:div w:id="1990473594">
          <w:marLeft w:val="0"/>
          <w:marRight w:val="0"/>
          <w:marTop w:val="0"/>
          <w:marBottom w:val="0"/>
          <w:divBdr>
            <w:top w:val="none" w:sz="0" w:space="0" w:color="auto"/>
            <w:left w:val="none" w:sz="0" w:space="0" w:color="auto"/>
            <w:bottom w:val="none" w:sz="0" w:space="0" w:color="auto"/>
            <w:right w:val="none" w:sz="0" w:space="0" w:color="auto"/>
          </w:divBdr>
        </w:div>
        <w:div w:id="1261723581">
          <w:marLeft w:val="0"/>
          <w:marRight w:val="0"/>
          <w:marTop w:val="0"/>
          <w:marBottom w:val="0"/>
          <w:divBdr>
            <w:top w:val="none" w:sz="0" w:space="0" w:color="auto"/>
            <w:left w:val="none" w:sz="0" w:space="0" w:color="auto"/>
            <w:bottom w:val="none" w:sz="0" w:space="0" w:color="auto"/>
            <w:right w:val="none" w:sz="0" w:space="0" w:color="auto"/>
          </w:divBdr>
        </w:div>
        <w:div w:id="17975822">
          <w:marLeft w:val="0"/>
          <w:marRight w:val="0"/>
          <w:marTop w:val="0"/>
          <w:marBottom w:val="0"/>
          <w:divBdr>
            <w:top w:val="none" w:sz="0" w:space="0" w:color="auto"/>
            <w:left w:val="none" w:sz="0" w:space="0" w:color="auto"/>
            <w:bottom w:val="none" w:sz="0" w:space="0" w:color="auto"/>
            <w:right w:val="none" w:sz="0" w:space="0" w:color="auto"/>
          </w:divBdr>
        </w:div>
        <w:div w:id="679477823">
          <w:marLeft w:val="0"/>
          <w:marRight w:val="0"/>
          <w:marTop w:val="0"/>
          <w:marBottom w:val="0"/>
          <w:divBdr>
            <w:top w:val="none" w:sz="0" w:space="0" w:color="auto"/>
            <w:left w:val="none" w:sz="0" w:space="0" w:color="auto"/>
            <w:bottom w:val="none" w:sz="0" w:space="0" w:color="auto"/>
            <w:right w:val="none" w:sz="0" w:space="0" w:color="auto"/>
          </w:divBdr>
        </w:div>
        <w:div w:id="570238789">
          <w:marLeft w:val="0"/>
          <w:marRight w:val="0"/>
          <w:marTop w:val="0"/>
          <w:marBottom w:val="0"/>
          <w:divBdr>
            <w:top w:val="none" w:sz="0" w:space="0" w:color="auto"/>
            <w:left w:val="none" w:sz="0" w:space="0" w:color="auto"/>
            <w:bottom w:val="none" w:sz="0" w:space="0" w:color="auto"/>
            <w:right w:val="none" w:sz="0" w:space="0" w:color="auto"/>
          </w:divBdr>
        </w:div>
        <w:div w:id="420415639">
          <w:marLeft w:val="0"/>
          <w:marRight w:val="0"/>
          <w:marTop w:val="0"/>
          <w:marBottom w:val="0"/>
          <w:divBdr>
            <w:top w:val="none" w:sz="0" w:space="0" w:color="auto"/>
            <w:left w:val="none" w:sz="0" w:space="0" w:color="auto"/>
            <w:bottom w:val="none" w:sz="0" w:space="0" w:color="auto"/>
            <w:right w:val="none" w:sz="0" w:space="0" w:color="auto"/>
          </w:divBdr>
        </w:div>
        <w:div w:id="469323448">
          <w:marLeft w:val="0"/>
          <w:marRight w:val="0"/>
          <w:marTop w:val="0"/>
          <w:marBottom w:val="0"/>
          <w:divBdr>
            <w:top w:val="none" w:sz="0" w:space="0" w:color="auto"/>
            <w:left w:val="none" w:sz="0" w:space="0" w:color="auto"/>
            <w:bottom w:val="none" w:sz="0" w:space="0" w:color="auto"/>
            <w:right w:val="none" w:sz="0" w:space="0" w:color="auto"/>
          </w:divBdr>
        </w:div>
        <w:div w:id="33164436">
          <w:marLeft w:val="0"/>
          <w:marRight w:val="0"/>
          <w:marTop w:val="0"/>
          <w:marBottom w:val="0"/>
          <w:divBdr>
            <w:top w:val="none" w:sz="0" w:space="0" w:color="auto"/>
            <w:left w:val="none" w:sz="0" w:space="0" w:color="auto"/>
            <w:bottom w:val="none" w:sz="0" w:space="0" w:color="auto"/>
            <w:right w:val="none" w:sz="0" w:space="0" w:color="auto"/>
          </w:divBdr>
        </w:div>
        <w:div w:id="128598172">
          <w:marLeft w:val="0"/>
          <w:marRight w:val="0"/>
          <w:marTop w:val="0"/>
          <w:marBottom w:val="0"/>
          <w:divBdr>
            <w:top w:val="none" w:sz="0" w:space="0" w:color="auto"/>
            <w:left w:val="none" w:sz="0" w:space="0" w:color="auto"/>
            <w:bottom w:val="none" w:sz="0" w:space="0" w:color="auto"/>
            <w:right w:val="none" w:sz="0" w:space="0" w:color="auto"/>
          </w:divBdr>
        </w:div>
        <w:div w:id="731663469">
          <w:marLeft w:val="0"/>
          <w:marRight w:val="0"/>
          <w:marTop w:val="0"/>
          <w:marBottom w:val="0"/>
          <w:divBdr>
            <w:top w:val="none" w:sz="0" w:space="0" w:color="auto"/>
            <w:left w:val="none" w:sz="0" w:space="0" w:color="auto"/>
            <w:bottom w:val="none" w:sz="0" w:space="0" w:color="auto"/>
            <w:right w:val="none" w:sz="0" w:space="0" w:color="auto"/>
          </w:divBdr>
        </w:div>
        <w:div w:id="90247700">
          <w:marLeft w:val="0"/>
          <w:marRight w:val="0"/>
          <w:marTop w:val="0"/>
          <w:marBottom w:val="0"/>
          <w:divBdr>
            <w:top w:val="none" w:sz="0" w:space="0" w:color="auto"/>
            <w:left w:val="none" w:sz="0" w:space="0" w:color="auto"/>
            <w:bottom w:val="none" w:sz="0" w:space="0" w:color="auto"/>
            <w:right w:val="none" w:sz="0" w:space="0" w:color="auto"/>
          </w:divBdr>
        </w:div>
        <w:div w:id="541669472">
          <w:marLeft w:val="0"/>
          <w:marRight w:val="0"/>
          <w:marTop w:val="0"/>
          <w:marBottom w:val="0"/>
          <w:divBdr>
            <w:top w:val="none" w:sz="0" w:space="0" w:color="auto"/>
            <w:left w:val="none" w:sz="0" w:space="0" w:color="auto"/>
            <w:bottom w:val="none" w:sz="0" w:space="0" w:color="auto"/>
            <w:right w:val="none" w:sz="0" w:space="0" w:color="auto"/>
          </w:divBdr>
        </w:div>
        <w:div w:id="1128746989">
          <w:marLeft w:val="0"/>
          <w:marRight w:val="0"/>
          <w:marTop w:val="0"/>
          <w:marBottom w:val="0"/>
          <w:divBdr>
            <w:top w:val="none" w:sz="0" w:space="0" w:color="auto"/>
            <w:left w:val="none" w:sz="0" w:space="0" w:color="auto"/>
            <w:bottom w:val="none" w:sz="0" w:space="0" w:color="auto"/>
            <w:right w:val="none" w:sz="0" w:space="0" w:color="auto"/>
          </w:divBdr>
        </w:div>
        <w:div w:id="1314682682">
          <w:marLeft w:val="0"/>
          <w:marRight w:val="0"/>
          <w:marTop w:val="0"/>
          <w:marBottom w:val="0"/>
          <w:divBdr>
            <w:top w:val="none" w:sz="0" w:space="0" w:color="auto"/>
            <w:left w:val="none" w:sz="0" w:space="0" w:color="auto"/>
            <w:bottom w:val="none" w:sz="0" w:space="0" w:color="auto"/>
            <w:right w:val="none" w:sz="0" w:space="0" w:color="auto"/>
          </w:divBdr>
        </w:div>
        <w:div w:id="663170108">
          <w:marLeft w:val="0"/>
          <w:marRight w:val="0"/>
          <w:marTop w:val="0"/>
          <w:marBottom w:val="0"/>
          <w:divBdr>
            <w:top w:val="none" w:sz="0" w:space="0" w:color="auto"/>
            <w:left w:val="none" w:sz="0" w:space="0" w:color="auto"/>
            <w:bottom w:val="none" w:sz="0" w:space="0" w:color="auto"/>
            <w:right w:val="none" w:sz="0" w:space="0" w:color="auto"/>
          </w:divBdr>
        </w:div>
        <w:div w:id="552473257">
          <w:marLeft w:val="0"/>
          <w:marRight w:val="0"/>
          <w:marTop w:val="0"/>
          <w:marBottom w:val="0"/>
          <w:divBdr>
            <w:top w:val="none" w:sz="0" w:space="0" w:color="auto"/>
            <w:left w:val="none" w:sz="0" w:space="0" w:color="auto"/>
            <w:bottom w:val="none" w:sz="0" w:space="0" w:color="auto"/>
            <w:right w:val="none" w:sz="0" w:space="0" w:color="auto"/>
          </w:divBdr>
        </w:div>
        <w:div w:id="1829596325">
          <w:marLeft w:val="0"/>
          <w:marRight w:val="0"/>
          <w:marTop w:val="0"/>
          <w:marBottom w:val="0"/>
          <w:divBdr>
            <w:top w:val="none" w:sz="0" w:space="0" w:color="auto"/>
            <w:left w:val="none" w:sz="0" w:space="0" w:color="auto"/>
            <w:bottom w:val="none" w:sz="0" w:space="0" w:color="auto"/>
            <w:right w:val="none" w:sz="0" w:space="0" w:color="auto"/>
          </w:divBdr>
        </w:div>
        <w:div w:id="653535621">
          <w:marLeft w:val="0"/>
          <w:marRight w:val="0"/>
          <w:marTop w:val="0"/>
          <w:marBottom w:val="0"/>
          <w:divBdr>
            <w:top w:val="none" w:sz="0" w:space="0" w:color="auto"/>
            <w:left w:val="none" w:sz="0" w:space="0" w:color="auto"/>
            <w:bottom w:val="none" w:sz="0" w:space="0" w:color="auto"/>
            <w:right w:val="none" w:sz="0" w:space="0" w:color="auto"/>
          </w:divBdr>
        </w:div>
        <w:div w:id="1797331198">
          <w:marLeft w:val="0"/>
          <w:marRight w:val="0"/>
          <w:marTop w:val="0"/>
          <w:marBottom w:val="0"/>
          <w:divBdr>
            <w:top w:val="none" w:sz="0" w:space="0" w:color="auto"/>
            <w:left w:val="none" w:sz="0" w:space="0" w:color="auto"/>
            <w:bottom w:val="none" w:sz="0" w:space="0" w:color="auto"/>
            <w:right w:val="none" w:sz="0" w:space="0" w:color="auto"/>
          </w:divBdr>
        </w:div>
        <w:div w:id="1386754824">
          <w:marLeft w:val="0"/>
          <w:marRight w:val="0"/>
          <w:marTop w:val="0"/>
          <w:marBottom w:val="0"/>
          <w:divBdr>
            <w:top w:val="none" w:sz="0" w:space="0" w:color="auto"/>
            <w:left w:val="none" w:sz="0" w:space="0" w:color="auto"/>
            <w:bottom w:val="none" w:sz="0" w:space="0" w:color="auto"/>
            <w:right w:val="none" w:sz="0" w:space="0" w:color="auto"/>
          </w:divBdr>
        </w:div>
        <w:div w:id="1233850518">
          <w:marLeft w:val="0"/>
          <w:marRight w:val="0"/>
          <w:marTop w:val="0"/>
          <w:marBottom w:val="0"/>
          <w:divBdr>
            <w:top w:val="none" w:sz="0" w:space="0" w:color="auto"/>
            <w:left w:val="none" w:sz="0" w:space="0" w:color="auto"/>
            <w:bottom w:val="none" w:sz="0" w:space="0" w:color="auto"/>
            <w:right w:val="none" w:sz="0" w:space="0" w:color="auto"/>
          </w:divBdr>
        </w:div>
        <w:div w:id="1194998254">
          <w:marLeft w:val="0"/>
          <w:marRight w:val="0"/>
          <w:marTop w:val="0"/>
          <w:marBottom w:val="0"/>
          <w:divBdr>
            <w:top w:val="none" w:sz="0" w:space="0" w:color="auto"/>
            <w:left w:val="none" w:sz="0" w:space="0" w:color="auto"/>
            <w:bottom w:val="none" w:sz="0" w:space="0" w:color="auto"/>
            <w:right w:val="none" w:sz="0" w:space="0" w:color="auto"/>
          </w:divBdr>
        </w:div>
        <w:div w:id="1892155486">
          <w:marLeft w:val="0"/>
          <w:marRight w:val="0"/>
          <w:marTop w:val="0"/>
          <w:marBottom w:val="0"/>
          <w:divBdr>
            <w:top w:val="none" w:sz="0" w:space="0" w:color="auto"/>
            <w:left w:val="none" w:sz="0" w:space="0" w:color="auto"/>
            <w:bottom w:val="none" w:sz="0" w:space="0" w:color="auto"/>
            <w:right w:val="none" w:sz="0" w:space="0" w:color="auto"/>
          </w:divBdr>
        </w:div>
        <w:div w:id="399444628">
          <w:marLeft w:val="0"/>
          <w:marRight w:val="0"/>
          <w:marTop w:val="0"/>
          <w:marBottom w:val="0"/>
          <w:divBdr>
            <w:top w:val="none" w:sz="0" w:space="0" w:color="auto"/>
            <w:left w:val="none" w:sz="0" w:space="0" w:color="auto"/>
            <w:bottom w:val="none" w:sz="0" w:space="0" w:color="auto"/>
            <w:right w:val="none" w:sz="0" w:space="0" w:color="auto"/>
          </w:divBdr>
        </w:div>
        <w:div w:id="1401323131">
          <w:marLeft w:val="0"/>
          <w:marRight w:val="0"/>
          <w:marTop w:val="0"/>
          <w:marBottom w:val="0"/>
          <w:divBdr>
            <w:top w:val="none" w:sz="0" w:space="0" w:color="auto"/>
            <w:left w:val="none" w:sz="0" w:space="0" w:color="auto"/>
            <w:bottom w:val="none" w:sz="0" w:space="0" w:color="auto"/>
            <w:right w:val="none" w:sz="0" w:space="0" w:color="auto"/>
          </w:divBdr>
        </w:div>
        <w:div w:id="1637445707">
          <w:marLeft w:val="0"/>
          <w:marRight w:val="0"/>
          <w:marTop w:val="0"/>
          <w:marBottom w:val="0"/>
          <w:divBdr>
            <w:top w:val="none" w:sz="0" w:space="0" w:color="auto"/>
            <w:left w:val="none" w:sz="0" w:space="0" w:color="auto"/>
            <w:bottom w:val="none" w:sz="0" w:space="0" w:color="auto"/>
            <w:right w:val="none" w:sz="0" w:space="0" w:color="auto"/>
          </w:divBdr>
        </w:div>
        <w:div w:id="118113616">
          <w:marLeft w:val="0"/>
          <w:marRight w:val="0"/>
          <w:marTop w:val="0"/>
          <w:marBottom w:val="0"/>
          <w:divBdr>
            <w:top w:val="none" w:sz="0" w:space="0" w:color="auto"/>
            <w:left w:val="none" w:sz="0" w:space="0" w:color="auto"/>
            <w:bottom w:val="none" w:sz="0" w:space="0" w:color="auto"/>
            <w:right w:val="none" w:sz="0" w:space="0" w:color="auto"/>
          </w:divBdr>
        </w:div>
        <w:div w:id="905533601">
          <w:marLeft w:val="0"/>
          <w:marRight w:val="0"/>
          <w:marTop w:val="0"/>
          <w:marBottom w:val="0"/>
          <w:divBdr>
            <w:top w:val="none" w:sz="0" w:space="0" w:color="auto"/>
            <w:left w:val="none" w:sz="0" w:space="0" w:color="auto"/>
            <w:bottom w:val="none" w:sz="0" w:space="0" w:color="auto"/>
            <w:right w:val="none" w:sz="0" w:space="0" w:color="auto"/>
          </w:divBdr>
        </w:div>
        <w:div w:id="720640286">
          <w:marLeft w:val="0"/>
          <w:marRight w:val="0"/>
          <w:marTop w:val="0"/>
          <w:marBottom w:val="0"/>
          <w:divBdr>
            <w:top w:val="none" w:sz="0" w:space="0" w:color="auto"/>
            <w:left w:val="none" w:sz="0" w:space="0" w:color="auto"/>
            <w:bottom w:val="none" w:sz="0" w:space="0" w:color="auto"/>
            <w:right w:val="none" w:sz="0" w:space="0" w:color="auto"/>
          </w:divBdr>
        </w:div>
        <w:div w:id="319045909">
          <w:marLeft w:val="0"/>
          <w:marRight w:val="0"/>
          <w:marTop w:val="0"/>
          <w:marBottom w:val="0"/>
          <w:divBdr>
            <w:top w:val="none" w:sz="0" w:space="0" w:color="auto"/>
            <w:left w:val="none" w:sz="0" w:space="0" w:color="auto"/>
            <w:bottom w:val="none" w:sz="0" w:space="0" w:color="auto"/>
            <w:right w:val="none" w:sz="0" w:space="0" w:color="auto"/>
          </w:divBdr>
        </w:div>
        <w:div w:id="1661539195">
          <w:marLeft w:val="0"/>
          <w:marRight w:val="0"/>
          <w:marTop w:val="0"/>
          <w:marBottom w:val="0"/>
          <w:divBdr>
            <w:top w:val="none" w:sz="0" w:space="0" w:color="auto"/>
            <w:left w:val="none" w:sz="0" w:space="0" w:color="auto"/>
            <w:bottom w:val="none" w:sz="0" w:space="0" w:color="auto"/>
            <w:right w:val="none" w:sz="0" w:space="0" w:color="auto"/>
          </w:divBdr>
        </w:div>
        <w:div w:id="1789277225">
          <w:marLeft w:val="0"/>
          <w:marRight w:val="0"/>
          <w:marTop w:val="0"/>
          <w:marBottom w:val="0"/>
          <w:divBdr>
            <w:top w:val="none" w:sz="0" w:space="0" w:color="auto"/>
            <w:left w:val="none" w:sz="0" w:space="0" w:color="auto"/>
            <w:bottom w:val="none" w:sz="0" w:space="0" w:color="auto"/>
            <w:right w:val="none" w:sz="0" w:space="0" w:color="auto"/>
          </w:divBdr>
        </w:div>
        <w:div w:id="843008337">
          <w:marLeft w:val="0"/>
          <w:marRight w:val="0"/>
          <w:marTop w:val="0"/>
          <w:marBottom w:val="0"/>
          <w:divBdr>
            <w:top w:val="none" w:sz="0" w:space="0" w:color="auto"/>
            <w:left w:val="none" w:sz="0" w:space="0" w:color="auto"/>
            <w:bottom w:val="none" w:sz="0" w:space="0" w:color="auto"/>
            <w:right w:val="none" w:sz="0" w:space="0" w:color="auto"/>
          </w:divBdr>
        </w:div>
        <w:div w:id="969290027">
          <w:marLeft w:val="0"/>
          <w:marRight w:val="0"/>
          <w:marTop w:val="0"/>
          <w:marBottom w:val="0"/>
          <w:divBdr>
            <w:top w:val="none" w:sz="0" w:space="0" w:color="auto"/>
            <w:left w:val="none" w:sz="0" w:space="0" w:color="auto"/>
            <w:bottom w:val="none" w:sz="0" w:space="0" w:color="auto"/>
            <w:right w:val="none" w:sz="0" w:space="0" w:color="auto"/>
          </w:divBdr>
        </w:div>
        <w:div w:id="1644264313">
          <w:marLeft w:val="0"/>
          <w:marRight w:val="0"/>
          <w:marTop w:val="0"/>
          <w:marBottom w:val="0"/>
          <w:divBdr>
            <w:top w:val="none" w:sz="0" w:space="0" w:color="auto"/>
            <w:left w:val="none" w:sz="0" w:space="0" w:color="auto"/>
            <w:bottom w:val="none" w:sz="0" w:space="0" w:color="auto"/>
            <w:right w:val="none" w:sz="0" w:space="0" w:color="auto"/>
          </w:divBdr>
        </w:div>
        <w:div w:id="1810433590">
          <w:marLeft w:val="0"/>
          <w:marRight w:val="0"/>
          <w:marTop w:val="0"/>
          <w:marBottom w:val="0"/>
          <w:divBdr>
            <w:top w:val="none" w:sz="0" w:space="0" w:color="auto"/>
            <w:left w:val="none" w:sz="0" w:space="0" w:color="auto"/>
            <w:bottom w:val="none" w:sz="0" w:space="0" w:color="auto"/>
            <w:right w:val="none" w:sz="0" w:space="0" w:color="auto"/>
          </w:divBdr>
        </w:div>
        <w:div w:id="1223129502">
          <w:marLeft w:val="0"/>
          <w:marRight w:val="0"/>
          <w:marTop w:val="0"/>
          <w:marBottom w:val="0"/>
          <w:divBdr>
            <w:top w:val="none" w:sz="0" w:space="0" w:color="auto"/>
            <w:left w:val="none" w:sz="0" w:space="0" w:color="auto"/>
            <w:bottom w:val="none" w:sz="0" w:space="0" w:color="auto"/>
            <w:right w:val="none" w:sz="0" w:space="0" w:color="auto"/>
          </w:divBdr>
        </w:div>
        <w:div w:id="1004819124">
          <w:marLeft w:val="0"/>
          <w:marRight w:val="0"/>
          <w:marTop w:val="0"/>
          <w:marBottom w:val="0"/>
          <w:divBdr>
            <w:top w:val="none" w:sz="0" w:space="0" w:color="auto"/>
            <w:left w:val="none" w:sz="0" w:space="0" w:color="auto"/>
            <w:bottom w:val="none" w:sz="0" w:space="0" w:color="auto"/>
            <w:right w:val="none" w:sz="0" w:space="0" w:color="auto"/>
          </w:divBdr>
        </w:div>
        <w:div w:id="1708944495">
          <w:marLeft w:val="0"/>
          <w:marRight w:val="0"/>
          <w:marTop w:val="0"/>
          <w:marBottom w:val="0"/>
          <w:divBdr>
            <w:top w:val="none" w:sz="0" w:space="0" w:color="auto"/>
            <w:left w:val="none" w:sz="0" w:space="0" w:color="auto"/>
            <w:bottom w:val="none" w:sz="0" w:space="0" w:color="auto"/>
            <w:right w:val="none" w:sz="0" w:space="0" w:color="auto"/>
          </w:divBdr>
        </w:div>
        <w:div w:id="212156369">
          <w:marLeft w:val="0"/>
          <w:marRight w:val="0"/>
          <w:marTop w:val="0"/>
          <w:marBottom w:val="0"/>
          <w:divBdr>
            <w:top w:val="none" w:sz="0" w:space="0" w:color="auto"/>
            <w:left w:val="none" w:sz="0" w:space="0" w:color="auto"/>
            <w:bottom w:val="none" w:sz="0" w:space="0" w:color="auto"/>
            <w:right w:val="none" w:sz="0" w:space="0" w:color="auto"/>
          </w:divBdr>
        </w:div>
        <w:div w:id="1172257324">
          <w:marLeft w:val="0"/>
          <w:marRight w:val="0"/>
          <w:marTop w:val="0"/>
          <w:marBottom w:val="0"/>
          <w:divBdr>
            <w:top w:val="none" w:sz="0" w:space="0" w:color="auto"/>
            <w:left w:val="none" w:sz="0" w:space="0" w:color="auto"/>
            <w:bottom w:val="none" w:sz="0" w:space="0" w:color="auto"/>
            <w:right w:val="none" w:sz="0" w:space="0" w:color="auto"/>
          </w:divBdr>
        </w:div>
        <w:div w:id="1034699286">
          <w:marLeft w:val="0"/>
          <w:marRight w:val="0"/>
          <w:marTop w:val="0"/>
          <w:marBottom w:val="0"/>
          <w:divBdr>
            <w:top w:val="none" w:sz="0" w:space="0" w:color="auto"/>
            <w:left w:val="none" w:sz="0" w:space="0" w:color="auto"/>
            <w:bottom w:val="none" w:sz="0" w:space="0" w:color="auto"/>
            <w:right w:val="none" w:sz="0" w:space="0" w:color="auto"/>
          </w:divBdr>
        </w:div>
        <w:div w:id="1621456939">
          <w:marLeft w:val="0"/>
          <w:marRight w:val="0"/>
          <w:marTop w:val="0"/>
          <w:marBottom w:val="0"/>
          <w:divBdr>
            <w:top w:val="none" w:sz="0" w:space="0" w:color="auto"/>
            <w:left w:val="none" w:sz="0" w:space="0" w:color="auto"/>
            <w:bottom w:val="none" w:sz="0" w:space="0" w:color="auto"/>
            <w:right w:val="none" w:sz="0" w:space="0" w:color="auto"/>
          </w:divBdr>
        </w:div>
        <w:div w:id="1108886706">
          <w:marLeft w:val="0"/>
          <w:marRight w:val="0"/>
          <w:marTop w:val="0"/>
          <w:marBottom w:val="0"/>
          <w:divBdr>
            <w:top w:val="none" w:sz="0" w:space="0" w:color="auto"/>
            <w:left w:val="none" w:sz="0" w:space="0" w:color="auto"/>
            <w:bottom w:val="none" w:sz="0" w:space="0" w:color="auto"/>
            <w:right w:val="none" w:sz="0" w:space="0" w:color="auto"/>
          </w:divBdr>
        </w:div>
        <w:div w:id="95249494">
          <w:marLeft w:val="0"/>
          <w:marRight w:val="0"/>
          <w:marTop w:val="0"/>
          <w:marBottom w:val="0"/>
          <w:divBdr>
            <w:top w:val="none" w:sz="0" w:space="0" w:color="auto"/>
            <w:left w:val="none" w:sz="0" w:space="0" w:color="auto"/>
            <w:bottom w:val="none" w:sz="0" w:space="0" w:color="auto"/>
            <w:right w:val="none" w:sz="0" w:space="0" w:color="auto"/>
          </w:divBdr>
        </w:div>
        <w:div w:id="1660689160">
          <w:marLeft w:val="0"/>
          <w:marRight w:val="0"/>
          <w:marTop w:val="0"/>
          <w:marBottom w:val="0"/>
          <w:divBdr>
            <w:top w:val="none" w:sz="0" w:space="0" w:color="auto"/>
            <w:left w:val="none" w:sz="0" w:space="0" w:color="auto"/>
            <w:bottom w:val="none" w:sz="0" w:space="0" w:color="auto"/>
            <w:right w:val="none" w:sz="0" w:space="0" w:color="auto"/>
          </w:divBdr>
        </w:div>
        <w:div w:id="10036485">
          <w:marLeft w:val="0"/>
          <w:marRight w:val="0"/>
          <w:marTop w:val="0"/>
          <w:marBottom w:val="0"/>
          <w:divBdr>
            <w:top w:val="none" w:sz="0" w:space="0" w:color="auto"/>
            <w:left w:val="none" w:sz="0" w:space="0" w:color="auto"/>
            <w:bottom w:val="none" w:sz="0" w:space="0" w:color="auto"/>
            <w:right w:val="none" w:sz="0" w:space="0" w:color="auto"/>
          </w:divBdr>
        </w:div>
        <w:div w:id="1392994995">
          <w:marLeft w:val="0"/>
          <w:marRight w:val="0"/>
          <w:marTop w:val="0"/>
          <w:marBottom w:val="0"/>
          <w:divBdr>
            <w:top w:val="none" w:sz="0" w:space="0" w:color="auto"/>
            <w:left w:val="none" w:sz="0" w:space="0" w:color="auto"/>
            <w:bottom w:val="none" w:sz="0" w:space="0" w:color="auto"/>
            <w:right w:val="none" w:sz="0" w:space="0" w:color="auto"/>
          </w:divBdr>
        </w:div>
        <w:div w:id="66806317">
          <w:marLeft w:val="0"/>
          <w:marRight w:val="0"/>
          <w:marTop w:val="0"/>
          <w:marBottom w:val="0"/>
          <w:divBdr>
            <w:top w:val="none" w:sz="0" w:space="0" w:color="auto"/>
            <w:left w:val="none" w:sz="0" w:space="0" w:color="auto"/>
            <w:bottom w:val="none" w:sz="0" w:space="0" w:color="auto"/>
            <w:right w:val="none" w:sz="0" w:space="0" w:color="auto"/>
          </w:divBdr>
        </w:div>
        <w:div w:id="1897086706">
          <w:marLeft w:val="0"/>
          <w:marRight w:val="0"/>
          <w:marTop w:val="0"/>
          <w:marBottom w:val="0"/>
          <w:divBdr>
            <w:top w:val="none" w:sz="0" w:space="0" w:color="auto"/>
            <w:left w:val="none" w:sz="0" w:space="0" w:color="auto"/>
            <w:bottom w:val="none" w:sz="0" w:space="0" w:color="auto"/>
            <w:right w:val="none" w:sz="0" w:space="0" w:color="auto"/>
          </w:divBdr>
        </w:div>
        <w:div w:id="1478886380">
          <w:marLeft w:val="0"/>
          <w:marRight w:val="0"/>
          <w:marTop w:val="0"/>
          <w:marBottom w:val="0"/>
          <w:divBdr>
            <w:top w:val="none" w:sz="0" w:space="0" w:color="auto"/>
            <w:left w:val="none" w:sz="0" w:space="0" w:color="auto"/>
            <w:bottom w:val="none" w:sz="0" w:space="0" w:color="auto"/>
            <w:right w:val="none" w:sz="0" w:space="0" w:color="auto"/>
          </w:divBdr>
        </w:div>
        <w:div w:id="1939949562">
          <w:marLeft w:val="0"/>
          <w:marRight w:val="0"/>
          <w:marTop w:val="0"/>
          <w:marBottom w:val="0"/>
          <w:divBdr>
            <w:top w:val="none" w:sz="0" w:space="0" w:color="auto"/>
            <w:left w:val="none" w:sz="0" w:space="0" w:color="auto"/>
            <w:bottom w:val="none" w:sz="0" w:space="0" w:color="auto"/>
            <w:right w:val="none" w:sz="0" w:space="0" w:color="auto"/>
          </w:divBdr>
        </w:div>
        <w:div w:id="1373454545">
          <w:marLeft w:val="0"/>
          <w:marRight w:val="0"/>
          <w:marTop w:val="0"/>
          <w:marBottom w:val="0"/>
          <w:divBdr>
            <w:top w:val="none" w:sz="0" w:space="0" w:color="auto"/>
            <w:left w:val="none" w:sz="0" w:space="0" w:color="auto"/>
            <w:bottom w:val="none" w:sz="0" w:space="0" w:color="auto"/>
            <w:right w:val="none" w:sz="0" w:space="0" w:color="auto"/>
          </w:divBdr>
        </w:div>
        <w:div w:id="932325022">
          <w:marLeft w:val="0"/>
          <w:marRight w:val="0"/>
          <w:marTop w:val="0"/>
          <w:marBottom w:val="0"/>
          <w:divBdr>
            <w:top w:val="none" w:sz="0" w:space="0" w:color="auto"/>
            <w:left w:val="none" w:sz="0" w:space="0" w:color="auto"/>
            <w:bottom w:val="none" w:sz="0" w:space="0" w:color="auto"/>
            <w:right w:val="none" w:sz="0" w:space="0" w:color="auto"/>
          </w:divBdr>
        </w:div>
        <w:div w:id="2089813717">
          <w:marLeft w:val="0"/>
          <w:marRight w:val="0"/>
          <w:marTop w:val="0"/>
          <w:marBottom w:val="0"/>
          <w:divBdr>
            <w:top w:val="none" w:sz="0" w:space="0" w:color="auto"/>
            <w:left w:val="none" w:sz="0" w:space="0" w:color="auto"/>
            <w:bottom w:val="none" w:sz="0" w:space="0" w:color="auto"/>
            <w:right w:val="none" w:sz="0" w:space="0" w:color="auto"/>
          </w:divBdr>
        </w:div>
        <w:div w:id="807819204">
          <w:marLeft w:val="0"/>
          <w:marRight w:val="0"/>
          <w:marTop w:val="0"/>
          <w:marBottom w:val="0"/>
          <w:divBdr>
            <w:top w:val="none" w:sz="0" w:space="0" w:color="auto"/>
            <w:left w:val="none" w:sz="0" w:space="0" w:color="auto"/>
            <w:bottom w:val="none" w:sz="0" w:space="0" w:color="auto"/>
            <w:right w:val="none" w:sz="0" w:space="0" w:color="auto"/>
          </w:divBdr>
        </w:div>
        <w:div w:id="416441862">
          <w:marLeft w:val="0"/>
          <w:marRight w:val="0"/>
          <w:marTop w:val="0"/>
          <w:marBottom w:val="0"/>
          <w:divBdr>
            <w:top w:val="none" w:sz="0" w:space="0" w:color="auto"/>
            <w:left w:val="none" w:sz="0" w:space="0" w:color="auto"/>
            <w:bottom w:val="none" w:sz="0" w:space="0" w:color="auto"/>
            <w:right w:val="none" w:sz="0" w:space="0" w:color="auto"/>
          </w:divBdr>
        </w:div>
        <w:div w:id="466944365">
          <w:marLeft w:val="0"/>
          <w:marRight w:val="0"/>
          <w:marTop w:val="0"/>
          <w:marBottom w:val="0"/>
          <w:divBdr>
            <w:top w:val="none" w:sz="0" w:space="0" w:color="auto"/>
            <w:left w:val="none" w:sz="0" w:space="0" w:color="auto"/>
            <w:bottom w:val="none" w:sz="0" w:space="0" w:color="auto"/>
            <w:right w:val="none" w:sz="0" w:space="0" w:color="auto"/>
          </w:divBdr>
        </w:div>
        <w:div w:id="705906518">
          <w:marLeft w:val="0"/>
          <w:marRight w:val="0"/>
          <w:marTop w:val="0"/>
          <w:marBottom w:val="0"/>
          <w:divBdr>
            <w:top w:val="none" w:sz="0" w:space="0" w:color="auto"/>
            <w:left w:val="none" w:sz="0" w:space="0" w:color="auto"/>
            <w:bottom w:val="none" w:sz="0" w:space="0" w:color="auto"/>
            <w:right w:val="none" w:sz="0" w:space="0" w:color="auto"/>
          </w:divBdr>
        </w:div>
        <w:div w:id="1049500650">
          <w:marLeft w:val="0"/>
          <w:marRight w:val="0"/>
          <w:marTop w:val="0"/>
          <w:marBottom w:val="0"/>
          <w:divBdr>
            <w:top w:val="none" w:sz="0" w:space="0" w:color="auto"/>
            <w:left w:val="none" w:sz="0" w:space="0" w:color="auto"/>
            <w:bottom w:val="none" w:sz="0" w:space="0" w:color="auto"/>
            <w:right w:val="none" w:sz="0" w:space="0" w:color="auto"/>
          </w:divBdr>
        </w:div>
        <w:div w:id="1665283588">
          <w:marLeft w:val="0"/>
          <w:marRight w:val="0"/>
          <w:marTop w:val="0"/>
          <w:marBottom w:val="0"/>
          <w:divBdr>
            <w:top w:val="none" w:sz="0" w:space="0" w:color="auto"/>
            <w:left w:val="none" w:sz="0" w:space="0" w:color="auto"/>
            <w:bottom w:val="none" w:sz="0" w:space="0" w:color="auto"/>
            <w:right w:val="none" w:sz="0" w:space="0" w:color="auto"/>
          </w:divBdr>
        </w:div>
        <w:div w:id="1045328552">
          <w:marLeft w:val="0"/>
          <w:marRight w:val="0"/>
          <w:marTop w:val="0"/>
          <w:marBottom w:val="0"/>
          <w:divBdr>
            <w:top w:val="none" w:sz="0" w:space="0" w:color="auto"/>
            <w:left w:val="none" w:sz="0" w:space="0" w:color="auto"/>
            <w:bottom w:val="none" w:sz="0" w:space="0" w:color="auto"/>
            <w:right w:val="none" w:sz="0" w:space="0" w:color="auto"/>
          </w:divBdr>
        </w:div>
        <w:div w:id="993290520">
          <w:marLeft w:val="0"/>
          <w:marRight w:val="0"/>
          <w:marTop w:val="0"/>
          <w:marBottom w:val="0"/>
          <w:divBdr>
            <w:top w:val="none" w:sz="0" w:space="0" w:color="auto"/>
            <w:left w:val="none" w:sz="0" w:space="0" w:color="auto"/>
            <w:bottom w:val="none" w:sz="0" w:space="0" w:color="auto"/>
            <w:right w:val="none" w:sz="0" w:space="0" w:color="auto"/>
          </w:divBdr>
        </w:div>
        <w:div w:id="1654943572">
          <w:marLeft w:val="0"/>
          <w:marRight w:val="0"/>
          <w:marTop w:val="0"/>
          <w:marBottom w:val="0"/>
          <w:divBdr>
            <w:top w:val="none" w:sz="0" w:space="0" w:color="auto"/>
            <w:left w:val="none" w:sz="0" w:space="0" w:color="auto"/>
            <w:bottom w:val="none" w:sz="0" w:space="0" w:color="auto"/>
            <w:right w:val="none" w:sz="0" w:space="0" w:color="auto"/>
          </w:divBdr>
        </w:div>
        <w:div w:id="177357027">
          <w:marLeft w:val="0"/>
          <w:marRight w:val="0"/>
          <w:marTop w:val="0"/>
          <w:marBottom w:val="0"/>
          <w:divBdr>
            <w:top w:val="none" w:sz="0" w:space="0" w:color="auto"/>
            <w:left w:val="none" w:sz="0" w:space="0" w:color="auto"/>
            <w:bottom w:val="none" w:sz="0" w:space="0" w:color="auto"/>
            <w:right w:val="none" w:sz="0" w:space="0" w:color="auto"/>
          </w:divBdr>
        </w:div>
        <w:div w:id="1485392685">
          <w:marLeft w:val="0"/>
          <w:marRight w:val="0"/>
          <w:marTop w:val="0"/>
          <w:marBottom w:val="0"/>
          <w:divBdr>
            <w:top w:val="none" w:sz="0" w:space="0" w:color="auto"/>
            <w:left w:val="none" w:sz="0" w:space="0" w:color="auto"/>
            <w:bottom w:val="none" w:sz="0" w:space="0" w:color="auto"/>
            <w:right w:val="none" w:sz="0" w:space="0" w:color="auto"/>
          </w:divBdr>
        </w:div>
        <w:div w:id="355235588">
          <w:marLeft w:val="0"/>
          <w:marRight w:val="0"/>
          <w:marTop w:val="0"/>
          <w:marBottom w:val="0"/>
          <w:divBdr>
            <w:top w:val="none" w:sz="0" w:space="0" w:color="auto"/>
            <w:left w:val="none" w:sz="0" w:space="0" w:color="auto"/>
            <w:bottom w:val="none" w:sz="0" w:space="0" w:color="auto"/>
            <w:right w:val="none" w:sz="0" w:space="0" w:color="auto"/>
          </w:divBdr>
        </w:div>
        <w:div w:id="100491770">
          <w:marLeft w:val="0"/>
          <w:marRight w:val="0"/>
          <w:marTop w:val="0"/>
          <w:marBottom w:val="0"/>
          <w:divBdr>
            <w:top w:val="none" w:sz="0" w:space="0" w:color="auto"/>
            <w:left w:val="none" w:sz="0" w:space="0" w:color="auto"/>
            <w:bottom w:val="none" w:sz="0" w:space="0" w:color="auto"/>
            <w:right w:val="none" w:sz="0" w:space="0" w:color="auto"/>
          </w:divBdr>
        </w:div>
        <w:div w:id="1238785784">
          <w:marLeft w:val="0"/>
          <w:marRight w:val="0"/>
          <w:marTop w:val="0"/>
          <w:marBottom w:val="0"/>
          <w:divBdr>
            <w:top w:val="none" w:sz="0" w:space="0" w:color="auto"/>
            <w:left w:val="none" w:sz="0" w:space="0" w:color="auto"/>
            <w:bottom w:val="none" w:sz="0" w:space="0" w:color="auto"/>
            <w:right w:val="none" w:sz="0" w:space="0" w:color="auto"/>
          </w:divBdr>
        </w:div>
        <w:div w:id="2127850675">
          <w:marLeft w:val="0"/>
          <w:marRight w:val="0"/>
          <w:marTop w:val="0"/>
          <w:marBottom w:val="0"/>
          <w:divBdr>
            <w:top w:val="none" w:sz="0" w:space="0" w:color="auto"/>
            <w:left w:val="none" w:sz="0" w:space="0" w:color="auto"/>
            <w:bottom w:val="none" w:sz="0" w:space="0" w:color="auto"/>
            <w:right w:val="none" w:sz="0" w:space="0" w:color="auto"/>
          </w:divBdr>
        </w:div>
        <w:div w:id="718556542">
          <w:marLeft w:val="0"/>
          <w:marRight w:val="0"/>
          <w:marTop w:val="0"/>
          <w:marBottom w:val="0"/>
          <w:divBdr>
            <w:top w:val="none" w:sz="0" w:space="0" w:color="auto"/>
            <w:left w:val="none" w:sz="0" w:space="0" w:color="auto"/>
            <w:bottom w:val="none" w:sz="0" w:space="0" w:color="auto"/>
            <w:right w:val="none" w:sz="0" w:space="0" w:color="auto"/>
          </w:divBdr>
        </w:div>
        <w:div w:id="1827623667">
          <w:marLeft w:val="0"/>
          <w:marRight w:val="0"/>
          <w:marTop w:val="0"/>
          <w:marBottom w:val="0"/>
          <w:divBdr>
            <w:top w:val="none" w:sz="0" w:space="0" w:color="auto"/>
            <w:left w:val="none" w:sz="0" w:space="0" w:color="auto"/>
            <w:bottom w:val="none" w:sz="0" w:space="0" w:color="auto"/>
            <w:right w:val="none" w:sz="0" w:space="0" w:color="auto"/>
          </w:divBdr>
        </w:div>
        <w:div w:id="1115447152">
          <w:marLeft w:val="0"/>
          <w:marRight w:val="0"/>
          <w:marTop w:val="0"/>
          <w:marBottom w:val="0"/>
          <w:divBdr>
            <w:top w:val="none" w:sz="0" w:space="0" w:color="auto"/>
            <w:left w:val="none" w:sz="0" w:space="0" w:color="auto"/>
            <w:bottom w:val="none" w:sz="0" w:space="0" w:color="auto"/>
            <w:right w:val="none" w:sz="0" w:space="0" w:color="auto"/>
          </w:divBdr>
        </w:div>
        <w:div w:id="2068332111">
          <w:marLeft w:val="0"/>
          <w:marRight w:val="0"/>
          <w:marTop w:val="0"/>
          <w:marBottom w:val="0"/>
          <w:divBdr>
            <w:top w:val="none" w:sz="0" w:space="0" w:color="auto"/>
            <w:left w:val="none" w:sz="0" w:space="0" w:color="auto"/>
            <w:bottom w:val="none" w:sz="0" w:space="0" w:color="auto"/>
            <w:right w:val="none" w:sz="0" w:space="0" w:color="auto"/>
          </w:divBdr>
        </w:div>
        <w:div w:id="1821993359">
          <w:marLeft w:val="0"/>
          <w:marRight w:val="0"/>
          <w:marTop w:val="0"/>
          <w:marBottom w:val="0"/>
          <w:divBdr>
            <w:top w:val="none" w:sz="0" w:space="0" w:color="auto"/>
            <w:left w:val="none" w:sz="0" w:space="0" w:color="auto"/>
            <w:bottom w:val="none" w:sz="0" w:space="0" w:color="auto"/>
            <w:right w:val="none" w:sz="0" w:space="0" w:color="auto"/>
          </w:divBdr>
        </w:div>
        <w:div w:id="879972967">
          <w:marLeft w:val="0"/>
          <w:marRight w:val="0"/>
          <w:marTop w:val="0"/>
          <w:marBottom w:val="0"/>
          <w:divBdr>
            <w:top w:val="none" w:sz="0" w:space="0" w:color="auto"/>
            <w:left w:val="none" w:sz="0" w:space="0" w:color="auto"/>
            <w:bottom w:val="none" w:sz="0" w:space="0" w:color="auto"/>
            <w:right w:val="none" w:sz="0" w:space="0" w:color="auto"/>
          </w:divBdr>
        </w:div>
        <w:div w:id="1374649878">
          <w:marLeft w:val="0"/>
          <w:marRight w:val="0"/>
          <w:marTop w:val="0"/>
          <w:marBottom w:val="0"/>
          <w:divBdr>
            <w:top w:val="none" w:sz="0" w:space="0" w:color="auto"/>
            <w:left w:val="none" w:sz="0" w:space="0" w:color="auto"/>
            <w:bottom w:val="none" w:sz="0" w:space="0" w:color="auto"/>
            <w:right w:val="none" w:sz="0" w:space="0" w:color="auto"/>
          </w:divBdr>
        </w:div>
        <w:div w:id="1308894290">
          <w:marLeft w:val="0"/>
          <w:marRight w:val="0"/>
          <w:marTop w:val="0"/>
          <w:marBottom w:val="0"/>
          <w:divBdr>
            <w:top w:val="none" w:sz="0" w:space="0" w:color="auto"/>
            <w:left w:val="none" w:sz="0" w:space="0" w:color="auto"/>
            <w:bottom w:val="none" w:sz="0" w:space="0" w:color="auto"/>
            <w:right w:val="none" w:sz="0" w:space="0" w:color="auto"/>
          </w:divBdr>
        </w:div>
        <w:div w:id="1914780808">
          <w:marLeft w:val="0"/>
          <w:marRight w:val="0"/>
          <w:marTop w:val="0"/>
          <w:marBottom w:val="0"/>
          <w:divBdr>
            <w:top w:val="none" w:sz="0" w:space="0" w:color="auto"/>
            <w:left w:val="none" w:sz="0" w:space="0" w:color="auto"/>
            <w:bottom w:val="none" w:sz="0" w:space="0" w:color="auto"/>
            <w:right w:val="none" w:sz="0" w:space="0" w:color="auto"/>
          </w:divBdr>
        </w:div>
        <w:div w:id="1454519878">
          <w:marLeft w:val="0"/>
          <w:marRight w:val="0"/>
          <w:marTop w:val="0"/>
          <w:marBottom w:val="0"/>
          <w:divBdr>
            <w:top w:val="none" w:sz="0" w:space="0" w:color="auto"/>
            <w:left w:val="none" w:sz="0" w:space="0" w:color="auto"/>
            <w:bottom w:val="none" w:sz="0" w:space="0" w:color="auto"/>
            <w:right w:val="none" w:sz="0" w:space="0" w:color="auto"/>
          </w:divBdr>
        </w:div>
        <w:div w:id="544175518">
          <w:marLeft w:val="0"/>
          <w:marRight w:val="0"/>
          <w:marTop w:val="0"/>
          <w:marBottom w:val="0"/>
          <w:divBdr>
            <w:top w:val="none" w:sz="0" w:space="0" w:color="auto"/>
            <w:left w:val="none" w:sz="0" w:space="0" w:color="auto"/>
            <w:bottom w:val="none" w:sz="0" w:space="0" w:color="auto"/>
            <w:right w:val="none" w:sz="0" w:space="0" w:color="auto"/>
          </w:divBdr>
        </w:div>
        <w:div w:id="1257858598">
          <w:marLeft w:val="0"/>
          <w:marRight w:val="0"/>
          <w:marTop w:val="0"/>
          <w:marBottom w:val="0"/>
          <w:divBdr>
            <w:top w:val="none" w:sz="0" w:space="0" w:color="auto"/>
            <w:left w:val="none" w:sz="0" w:space="0" w:color="auto"/>
            <w:bottom w:val="none" w:sz="0" w:space="0" w:color="auto"/>
            <w:right w:val="none" w:sz="0" w:space="0" w:color="auto"/>
          </w:divBdr>
        </w:div>
      </w:divsChild>
    </w:div>
    <w:div w:id="1620599370">
      <w:bodyDiv w:val="1"/>
      <w:marLeft w:val="0"/>
      <w:marRight w:val="0"/>
      <w:marTop w:val="0"/>
      <w:marBottom w:val="0"/>
      <w:divBdr>
        <w:top w:val="none" w:sz="0" w:space="0" w:color="auto"/>
        <w:left w:val="none" w:sz="0" w:space="0" w:color="auto"/>
        <w:bottom w:val="none" w:sz="0" w:space="0" w:color="auto"/>
        <w:right w:val="none" w:sz="0" w:space="0" w:color="auto"/>
      </w:divBdr>
      <w:divsChild>
        <w:div w:id="1719741602">
          <w:marLeft w:val="0"/>
          <w:marRight w:val="0"/>
          <w:marTop w:val="0"/>
          <w:marBottom w:val="0"/>
          <w:divBdr>
            <w:top w:val="none" w:sz="0" w:space="0" w:color="auto"/>
            <w:left w:val="none" w:sz="0" w:space="0" w:color="auto"/>
            <w:bottom w:val="none" w:sz="0" w:space="0" w:color="auto"/>
            <w:right w:val="none" w:sz="0" w:space="0" w:color="auto"/>
          </w:divBdr>
        </w:div>
        <w:div w:id="1461652428">
          <w:marLeft w:val="0"/>
          <w:marRight w:val="0"/>
          <w:marTop w:val="0"/>
          <w:marBottom w:val="0"/>
          <w:divBdr>
            <w:top w:val="none" w:sz="0" w:space="0" w:color="auto"/>
            <w:left w:val="none" w:sz="0" w:space="0" w:color="auto"/>
            <w:bottom w:val="none" w:sz="0" w:space="0" w:color="auto"/>
            <w:right w:val="none" w:sz="0" w:space="0" w:color="auto"/>
          </w:divBdr>
        </w:div>
        <w:div w:id="505562893">
          <w:marLeft w:val="0"/>
          <w:marRight w:val="0"/>
          <w:marTop w:val="0"/>
          <w:marBottom w:val="0"/>
          <w:divBdr>
            <w:top w:val="none" w:sz="0" w:space="0" w:color="auto"/>
            <w:left w:val="none" w:sz="0" w:space="0" w:color="auto"/>
            <w:bottom w:val="none" w:sz="0" w:space="0" w:color="auto"/>
            <w:right w:val="none" w:sz="0" w:space="0" w:color="auto"/>
          </w:divBdr>
        </w:div>
        <w:div w:id="1639452788">
          <w:marLeft w:val="0"/>
          <w:marRight w:val="0"/>
          <w:marTop w:val="0"/>
          <w:marBottom w:val="0"/>
          <w:divBdr>
            <w:top w:val="none" w:sz="0" w:space="0" w:color="auto"/>
            <w:left w:val="none" w:sz="0" w:space="0" w:color="auto"/>
            <w:bottom w:val="none" w:sz="0" w:space="0" w:color="auto"/>
            <w:right w:val="none" w:sz="0" w:space="0" w:color="auto"/>
          </w:divBdr>
        </w:div>
        <w:div w:id="1146241477">
          <w:marLeft w:val="0"/>
          <w:marRight w:val="0"/>
          <w:marTop w:val="0"/>
          <w:marBottom w:val="0"/>
          <w:divBdr>
            <w:top w:val="none" w:sz="0" w:space="0" w:color="auto"/>
            <w:left w:val="none" w:sz="0" w:space="0" w:color="auto"/>
            <w:bottom w:val="none" w:sz="0" w:space="0" w:color="auto"/>
            <w:right w:val="none" w:sz="0" w:space="0" w:color="auto"/>
          </w:divBdr>
        </w:div>
        <w:div w:id="796795840">
          <w:marLeft w:val="0"/>
          <w:marRight w:val="0"/>
          <w:marTop w:val="0"/>
          <w:marBottom w:val="0"/>
          <w:divBdr>
            <w:top w:val="none" w:sz="0" w:space="0" w:color="auto"/>
            <w:left w:val="none" w:sz="0" w:space="0" w:color="auto"/>
            <w:bottom w:val="none" w:sz="0" w:space="0" w:color="auto"/>
            <w:right w:val="none" w:sz="0" w:space="0" w:color="auto"/>
          </w:divBdr>
        </w:div>
        <w:div w:id="264462511">
          <w:marLeft w:val="0"/>
          <w:marRight w:val="0"/>
          <w:marTop w:val="0"/>
          <w:marBottom w:val="0"/>
          <w:divBdr>
            <w:top w:val="none" w:sz="0" w:space="0" w:color="auto"/>
            <w:left w:val="none" w:sz="0" w:space="0" w:color="auto"/>
            <w:bottom w:val="none" w:sz="0" w:space="0" w:color="auto"/>
            <w:right w:val="none" w:sz="0" w:space="0" w:color="auto"/>
          </w:divBdr>
        </w:div>
        <w:div w:id="995961904">
          <w:marLeft w:val="0"/>
          <w:marRight w:val="0"/>
          <w:marTop w:val="0"/>
          <w:marBottom w:val="0"/>
          <w:divBdr>
            <w:top w:val="none" w:sz="0" w:space="0" w:color="auto"/>
            <w:left w:val="none" w:sz="0" w:space="0" w:color="auto"/>
            <w:bottom w:val="none" w:sz="0" w:space="0" w:color="auto"/>
            <w:right w:val="none" w:sz="0" w:space="0" w:color="auto"/>
          </w:divBdr>
        </w:div>
        <w:div w:id="817501415">
          <w:marLeft w:val="0"/>
          <w:marRight w:val="0"/>
          <w:marTop w:val="0"/>
          <w:marBottom w:val="0"/>
          <w:divBdr>
            <w:top w:val="none" w:sz="0" w:space="0" w:color="auto"/>
            <w:left w:val="none" w:sz="0" w:space="0" w:color="auto"/>
            <w:bottom w:val="none" w:sz="0" w:space="0" w:color="auto"/>
            <w:right w:val="none" w:sz="0" w:space="0" w:color="auto"/>
          </w:divBdr>
        </w:div>
        <w:div w:id="2138450285">
          <w:marLeft w:val="0"/>
          <w:marRight w:val="0"/>
          <w:marTop w:val="0"/>
          <w:marBottom w:val="0"/>
          <w:divBdr>
            <w:top w:val="none" w:sz="0" w:space="0" w:color="auto"/>
            <w:left w:val="none" w:sz="0" w:space="0" w:color="auto"/>
            <w:bottom w:val="none" w:sz="0" w:space="0" w:color="auto"/>
            <w:right w:val="none" w:sz="0" w:space="0" w:color="auto"/>
          </w:divBdr>
        </w:div>
        <w:div w:id="1167012783">
          <w:marLeft w:val="0"/>
          <w:marRight w:val="0"/>
          <w:marTop w:val="0"/>
          <w:marBottom w:val="0"/>
          <w:divBdr>
            <w:top w:val="none" w:sz="0" w:space="0" w:color="auto"/>
            <w:left w:val="none" w:sz="0" w:space="0" w:color="auto"/>
            <w:bottom w:val="none" w:sz="0" w:space="0" w:color="auto"/>
            <w:right w:val="none" w:sz="0" w:space="0" w:color="auto"/>
          </w:divBdr>
        </w:div>
        <w:div w:id="1750812948">
          <w:marLeft w:val="0"/>
          <w:marRight w:val="0"/>
          <w:marTop w:val="0"/>
          <w:marBottom w:val="0"/>
          <w:divBdr>
            <w:top w:val="none" w:sz="0" w:space="0" w:color="auto"/>
            <w:left w:val="none" w:sz="0" w:space="0" w:color="auto"/>
            <w:bottom w:val="none" w:sz="0" w:space="0" w:color="auto"/>
            <w:right w:val="none" w:sz="0" w:space="0" w:color="auto"/>
          </w:divBdr>
        </w:div>
        <w:div w:id="416749379">
          <w:marLeft w:val="0"/>
          <w:marRight w:val="0"/>
          <w:marTop w:val="0"/>
          <w:marBottom w:val="0"/>
          <w:divBdr>
            <w:top w:val="none" w:sz="0" w:space="0" w:color="auto"/>
            <w:left w:val="none" w:sz="0" w:space="0" w:color="auto"/>
            <w:bottom w:val="none" w:sz="0" w:space="0" w:color="auto"/>
            <w:right w:val="none" w:sz="0" w:space="0" w:color="auto"/>
          </w:divBdr>
        </w:div>
        <w:div w:id="2004971295">
          <w:marLeft w:val="0"/>
          <w:marRight w:val="0"/>
          <w:marTop w:val="0"/>
          <w:marBottom w:val="0"/>
          <w:divBdr>
            <w:top w:val="none" w:sz="0" w:space="0" w:color="auto"/>
            <w:left w:val="none" w:sz="0" w:space="0" w:color="auto"/>
            <w:bottom w:val="none" w:sz="0" w:space="0" w:color="auto"/>
            <w:right w:val="none" w:sz="0" w:space="0" w:color="auto"/>
          </w:divBdr>
        </w:div>
        <w:div w:id="281229058">
          <w:marLeft w:val="0"/>
          <w:marRight w:val="0"/>
          <w:marTop w:val="0"/>
          <w:marBottom w:val="0"/>
          <w:divBdr>
            <w:top w:val="none" w:sz="0" w:space="0" w:color="auto"/>
            <w:left w:val="none" w:sz="0" w:space="0" w:color="auto"/>
            <w:bottom w:val="none" w:sz="0" w:space="0" w:color="auto"/>
            <w:right w:val="none" w:sz="0" w:space="0" w:color="auto"/>
          </w:divBdr>
        </w:div>
        <w:div w:id="1868249206">
          <w:marLeft w:val="0"/>
          <w:marRight w:val="0"/>
          <w:marTop w:val="0"/>
          <w:marBottom w:val="0"/>
          <w:divBdr>
            <w:top w:val="none" w:sz="0" w:space="0" w:color="auto"/>
            <w:left w:val="none" w:sz="0" w:space="0" w:color="auto"/>
            <w:bottom w:val="none" w:sz="0" w:space="0" w:color="auto"/>
            <w:right w:val="none" w:sz="0" w:space="0" w:color="auto"/>
          </w:divBdr>
        </w:div>
        <w:div w:id="416177136">
          <w:marLeft w:val="0"/>
          <w:marRight w:val="0"/>
          <w:marTop w:val="0"/>
          <w:marBottom w:val="0"/>
          <w:divBdr>
            <w:top w:val="none" w:sz="0" w:space="0" w:color="auto"/>
            <w:left w:val="none" w:sz="0" w:space="0" w:color="auto"/>
            <w:bottom w:val="none" w:sz="0" w:space="0" w:color="auto"/>
            <w:right w:val="none" w:sz="0" w:space="0" w:color="auto"/>
          </w:divBdr>
        </w:div>
        <w:div w:id="1019698233">
          <w:marLeft w:val="0"/>
          <w:marRight w:val="0"/>
          <w:marTop w:val="0"/>
          <w:marBottom w:val="0"/>
          <w:divBdr>
            <w:top w:val="none" w:sz="0" w:space="0" w:color="auto"/>
            <w:left w:val="none" w:sz="0" w:space="0" w:color="auto"/>
            <w:bottom w:val="none" w:sz="0" w:space="0" w:color="auto"/>
            <w:right w:val="none" w:sz="0" w:space="0" w:color="auto"/>
          </w:divBdr>
        </w:div>
        <w:div w:id="154222579">
          <w:marLeft w:val="0"/>
          <w:marRight w:val="0"/>
          <w:marTop w:val="0"/>
          <w:marBottom w:val="0"/>
          <w:divBdr>
            <w:top w:val="none" w:sz="0" w:space="0" w:color="auto"/>
            <w:left w:val="none" w:sz="0" w:space="0" w:color="auto"/>
            <w:bottom w:val="none" w:sz="0" w:space="0" w:color="auto"/>
            <w:right w:val="none" w:sz="0" w:space="0" w:color="auto"/>
          </w:divBdr>
        </w:div>
        <w:div w:id="1818650055">
          <w:marLeft w:val="0"/>
          <w:marRight w:val="0"/>
          <w:marTop w:val="0"/>
          <w:marBottom w:val="0"/>
          <w:divBdr>
            <w:top w:val="none" w:sz="0" w:space="0" w:color="auto"/>
            <w:left w:val="none" w:sz="0" w:space="0" w:color="auto"/>
            <w:bottom w:val="none" w:sz="0" w:space="0" w:color="auto"/>
            <w:right w:val="none" w:sz="0" w:space="0" w:color="auto"/>
          </w:divBdr>
        </w:div>
        <w:div w:id="825128089">
          <w:marLeft w:val="0"/>
          <w:marRight w:val="0"/>
          <w:marTop w:val="0"/>
          <w:marBottom w:val="0"/>
          <w:divBdr>
            <w:top w:val="none" w:sz="0" w:space="0" w:color="auto"/>
            <w:left w:val="none" w:sz="0" w:space="0" w:color="auto"/>
            <w:bottom w:val="none" w:sz="0" w:space="0" w:color="auto"/>
            <w:right w:val="none" w:sz="0" w:space="0" w:color="auto"/>
          </w:divBdr>
        </w:div>
        <w:div w:id="794635711">
          <w:marLeft w:val="0"/>
          <w:marRight w:val="0"/>
          <w:marTop w:val="0"/>
          <w:marBottom w:val="0"/>
          <w:divBdr>
            <w:top w:val="none" w:sz="0" w:space="0" w:color="auto"/>
            <w:left w:val="none" w:sz="0" w:space="0" w:color="auto"/>
            <w:bottom w:val="none" w:sz="0" w:space="0" w:color="auto"/>
            <w:right w:val="none" w:sz="0" w:space="0" w:color="auto"/>
          </w:divBdr>
        </w:div>
        <w:div w:id="439761635">
          <w:marLeft w:val="0"/>
          <w:marRight w:val="0"/>
          <w:marTop w:val="0"/>
          <w:marBottom w:val="0"/>
          <w:divBdr>
            <w:top w:val="none" w:sz="0" w:space="0" w:color="auto"/>
            <w:left w:val="none" w:sz="0" w:space="0" w:color="auto"/>
            <w:bottom w:val="none" w:sz="0" w:space="0" w:color="auto"/>
            <w:right w:val="none" w:sz="0" w:space="0" w:color="auto"/>
          </w:divBdr>
        </w:div>
        <w:div w:id="581258872">
          <w:marLeft w:val="0"/>
          <w:marRight w:val="0"/>
          <w:marTop w:val="0"/>
          <w:marBottom w:val="0"/>
          <w:divBdr>
            <w:top w:val="none" w:sz="0" w:space="0" w:color="auto"/>
            <w:left w:val="none" w:sz="0" w:space="0" w:color="auto"/>
            <w:bottom w:val="none" w:sz="0" w:space="0" w:color="auto"/>
            <w:right w:val="none" w:sz="0" w:space="0" w:color="auto"/>
          </w:divBdr>
        </w:div>
      </w:divsChild>
    </w:div>
    <w:div w:id="1638025025">
      <w:bodyDiv w:val="1"/>
      <w:marLeft w:val="0"/>
      <w:marRight w:val="0"/>
      <w:marTop w:val="0"/>
      <w:marBottom w:val="0"/>
      <w:divBdr>
        <w:top w:val="none" w:sz="0" w:space="0" w:color="auto"/>
        <w:left w:val="none" w:sz="0" w:space="0" w:color="auto"/>
        <w:bottom w:val="none" w:sz="0" w:space="0" w:color="auto"/>
        <w:right w:val="none" w:sz="0" w:space="0" w:color="auto"/>
      </w:divBdr>
    </w:div>
    <w:div w:id="1647975813">
      <w:bodyDiv w:val="1"/>
      <w:marLeft w:val="0"/>
      <w:marRight w:val="0"/>
      <w:marTop w:val="0"/>
      <w:marBottom w:val="0"/>
      <w:divBdr>
        <w:top w:val="none" w:sz="0" w:space="0" w:color="auto"/>
        <w:left w:val="none" w:sz="0" w:space="0" w:color="auto"/>
        <w:bottom w:val="none" w:sz="0" w:space="0" w:color="auto"/>
        <w:right w:val="none" w:sz="0" w:space="0" w:color="auto"/>
      </w:divBdr>
      <w:divsChild>
        <w:div w:id="266738575">
          <w:marLeft w:val="0"/>
          <w:marRight w:val="0"/>
          <w:marTop w:val="720"/>
          <w:marBottom w:val="720"/>
          <w:divBdr>
            <w:top w:val="none" w:sz="0" w:space="0" w:color="auto"/>
            <w:left w:val="none" w:sz="0" w:space="0" w:color="auto"/>
            <w:bottom w:val="none" w:sz="0" w:space="0" w:color="auto"/>
            <w:right w:val="none" w:sz="0" w:space="0" w:color="auto"/>
          </w:divBdr>
          <w:divsChild>
            <w:div w:id="1772973450">
              <w:marLeft w:val="0"/>
              <w:marRight w:val="0"/>
              <w:marTop w:val="0"/>
              <w:marBottom w:val="0"/>
              <w:divBdr>
                <w:top w:val="none" w:sz="0" w:space="0" w:color="auto"/>
                <w:left w:val="none" w:sz="0" w:space="0" w:color="auto"/>
                <w:bottom w:val="none" w:sz="0" w:space="0" w:color="auto"/>
                <w:right w:val="none" w:sz="0" w:space="0" w:color="auto"/>
              </w:divBdr>
              <w:divsChild>
                <w:div w:id="1555311656">
                  <w:marLeft w:val="0"/>
                  <w:marRight w:val="0"/>
                  <w:marTop w:val="0"/>
                  <w:marBottom w:val="0"/>
                  <w:divBdr>
                    <w:top w:val="none" w:sz="0" w:space="0" w:color="auto"/>
                    <w:left w:val="none" w:sz="0" w:space="0" w:color="auto"/>
                    <w:bottom w:val="none" w:sz="0" w:space="0" w:color="auto"/>
                    <w:right w:val="none" w:sz="0" w:space="0" w:color="auto"/>
                  </w:divBdr>
                </w:div>
                <w:div w:id="5064517">
                  <w:marLeft w:val="0"/>
                  <w:marRight w:val="0"/>
                  <w:marTop w:val="0"/>
                  <w:marBottom w:val="0"/>
                  <w:divBdr>
                    <w:top w:val="none" w:sz="0" w:space="0" w:color="auto"/>
                    <w:left w:val="none" w:sz="0" w:space="0" w:color="auto"/>
                    <w:bottom w:val="none" w:sz="0" w:space="0" w:color="auto"/>
                    <w:right w:val="none" w:sz="0" w:space="0" w:color="auto"/>
                  </w:divBdr>
                  <w:divsChild>
                    <w:div w:id="261692625">
                      <w:marLeft w:val="0"/>
                      <w:marRight w:val="0"/>
                      <w:marTop w:val="0"/>
                      <w:marBottom w:val="0"/>
                      <w:divBdr>
                        <w:top w:val="none" w:sz="0" w:space="0" w:color="auto"/>
                        <w:left w:val="none" w:sz="0" w:space="0" w:color="auto"/>
                        <w:bottom w:val="none" w:sz="0" w:space="0" w:color="auto"/>
                        <w:right w:val="none" w:sz="0" w:space="0" w:color="auto"/>
                      </w:divBdr>
                      <w:divsChild>
                        <w:div w:id="443774681">
                          <w:marLeft w:val="0"/>
                          <w:marRight w:val="0"/>
                          <w:marTop w:val="0"/>
                          <w:marBottom w:val="0"/>
                          <w:divBdr>
                            <w:top w:val="none" w:sz="0" w:space="0" w:color="auto"/>
                            <w:left w:val="none" w:sz="0" w:space="0" w:color="auto"/>
                            <w:bottom w:val="none" w:sz="0" w:space="0" w:color="auto"/>
                            <w:right w:val="none" w:sz="0" w:space="0" w:color="auto"/>
                          </w:divBdr>
                          <w:divsChild>
                            <w:div w:id="5530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99926">
                  <w:marLeft w:val="0"/>
                  <w:marRight w:val="0"/>
                  <w:marTop w:val="0"/>
                  <w:marBottom w:val="0"/>
                  <w:divBdr>
                    <w:top w:val="none" w:sz="0" w:space="0" w:color="auto"/>
                    <w:left w:val="none" w:sz="0" w:space="0" w:color="auto"/>
                    <w:bottom w:val="none" w:sz="0" w:space="0" w:color="auto"/>
                    <w:right w:val="none" w:sz="0" w:space="0" w:color="auto"/>
                  </w:divBdr>
                  <w:divsChild>
                    <w:div w:id="122449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461">
              <w:marLeft w:val="0"/>
              <w:marRight w:val="0"/>
              <w:marTop w:val="195"/>
              <w:marBottom w:val="0"/>
              <w:divBdr>
                <w:top w:val="none" w:sz="0" w:space="0" w:color="auto"/>
                <w:left w:val="none" w:sz="0" w:space="0" w:color="auto"/>
                <w:bottom w:val="none" w:sz="0" w:space="0" w:color="auto"/>
                <w:right w:val="none" w:sz="0" w:space="0" w:color="auto"/>
              </w:divBdr>
              <w:divsChild>
                <w:div w:id="1778790190">
                  <w:marLeft w:val="0"/>
                  <w:marRight w:val="0"/>
                  <w:marTop w:val="0"/>
                  <w:marBottom w:val="0"/>
                  <w:divBdr>
                    <w:top w:val="none" w:sz="0" w:space="0" w:color="auto"/>
                    <w:left w:val="none" w:sz="0" w:space="0" w:color="auto"/>
                    <w:bottom w:val="none" w:sz="0" w:space="0" w:color="auto"/>
                    <w:right w:val="none" w:sz="0" w:space="0" w:color="auto"/>
                  </w:divBdr>
                  <w:divsChild>
                    <w:div w:id="887180816">
                      <w:marLeft w:val="0"/>
                      <w:marRight w:val="0"/>
                      <w:marTop w:val="0"/>
                      <w:marBottom w:val="0"/>
                      <w:divBdr>
                        <w:top w:val="none" w:sz="0" w:space="0" w:color="auto"/>
                        <w:left w:val="none" w:sz="0" w:space="0" w:color="auto"/>
                        <w:bottom w:val="none" w:sz="0" w:space="0" w:color="auto"/>
                        <w:right w:val="none" w:sz="0" w:space="0" w:color="auto"/>
                      </w:divBdr>
                      <w:divsChild>
                        <w:div w:id="998001376">
                          <w:marLeft w:val="0"/>
                          <w:marRight w:val="0"/>
                          <w:marTop w:val="0"/>
                          <w:marBottom w:val="0"/>
                          <w:divBdr>
                            <w:top w:val="none" w:sz="0" w:space="0" w:color="auto"/>
                            <w:left w:val="none" w:sz="0" w:space="0" w:color="auto"/>
                            <w:bottom w:val="none" w:sz="0" w:space="0" w:color="auto"/>
                            <w:right w:val="none" w:sz="0" w:space="0" w:color="auto"/>
                          </w:divBdr>
                          <w:divsChild>
                            <w:div w:id="621230209">
                              <w:marLeft w:val="0"/>
                              <w:marRight w:val="0"/>
                              <w:marTop w:val="0"/>
                              <w:marBottom w:val="0"/>
                              <w:divBdr>
                                <w:top w:val="none" w:sz="0" w:space="0" w:color="auto"/>
                                <w:left w:val="none" w:sz="0" w:space="0" w:color="auto"/>
                                <w:bottom w:val="none" w:sz="0" w:space="0" w:color="auto"/>
                                <w:right w:val="none" w:sz="0" w:space="0" w:color="auto"/>
                              </w:divBdr>
                              <w:divsChild>
                                <w:div w:id="1951155833">
                                  <w:marLeft w:val="0"/>
                                  <w:marRight w:val="0"/>
                                  <w:marTop w:val="0"/>
                                  <w:marBottom w:val="0"/>
                                  <w:divBdr>
                                    <w:top w:val="none" w:sz="0" w:space="0" w:color="auto"/>
                                    <w:left w:val="none" w:sz="0" w:space="0" w:color="auto"/>
                                    <w:bottom w:val="none" w:sz="0" w:space="0" w:color="auto"/>
                                    <w:right w:val="none" w:sz="0" w:space="0" w:color="auto"/>
                                  </w:divBdr>
                                  <w:divsChild>
                                    <w:div w:id="81535839">
                                      <w:marLeft w:val="0"/>
                                      <w:marRight w:val="0"/>
                                      <w:marTop w:val="0"/>
                                      <w:marBottom w:val="0"/>
                                      <w:divBdr>
                                        <w:top w:val="none" w:sz="0" w:space="0" w:color="auto"/>
                                        <w:left w:val="none" w:sz="0" w:space="0" w:color="auto"/>
                                        <w:bottom w:val="none" w:sz="0" w:space="0" w:color="auto"/>
                                        <w:right w:val="none" w:sz="0" w:space="0" w:color="auto"/>
                                      </w:divBdr>
                                      <w:divsChild>
                                        <w:div w:id="18084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140903">
                          <w:marLeft w:val="0"/>
                          <w:marRight w:val="0"/>
                          <w:marTop w:val="0"/>
                          <w:marBottom w:val="0"/>
                          <w:divBdr>
                            <w:top w:val="none" w:sz="0" w:space="0" w:color="auto"/>
                            <w:left w:val="none" w:sz="0" w:space="0" w:color="auto"/>
                            <w:bottom w:val="none" w:sz="0" w:space="0" w:color="auto"/>
                            <w:right w:val="none" w:sz="0" w:space="0" w:color="auto"/>
                          </w:divBdr>
                          <w:divsChild>
                            <w:div w:id="376320752">
                              <w:marLeft w:val="0"/>
                              <w:marRight w:val="0"/>
                              <w:marTop w:val="0"/>
                              <w:marBottom w:val="0"/>
                              <w:divBdr>
                                <w:top w:val="none" w:sz="0" w:space="0" w:color="auto"/>
                                <w:left w:val="none" w:sz="0" w:space="0" w:color="auto"/>
                                <w:bottom w:val="none" w:sz="0" w:space="0" w:color="auto"/>
                                <w:right w:val="none" w:sz="0" w:space="0" w:color="auto"/>
                              </w:divBdr>
                              <w:divsChild>
                                <w:div w:id="421222867">
                                  <w:marLeft w:val="0"/>
                                  <w:marRight w:val="0"/>
                                  <w:marTop w:val="0"/>
                                  <w:marBottom w:val="0"/>
                                  <w:divBdr>
                                    <w:top w:val="none" w:sz="0" w:space="0" w:color="auto"/>
                                    <w:left w:val="none" w:sz="0" w:space="0" w:color="auto"/>
                                    <w:bottom w:val="none" w:sz="0" w:space="0" w:color="auto"/>
                                    <w:right w:val="none" w:sz="0" w:space="0" w:color="auto"/>
                                  </w:divBdr>
                                  <w:divsChild>
                                    <w:div w:id="501898220">
                                      <w:marLeft w:val="0"/>
                                      <w:marRight w:val="0"/>
                                      <w:marTop w:val="0"/>
                                      <w:marBottom w:val="0"/>
                                      <w:divBdr>
                                        <w:top w:val="none" w:sz="0" w:space="0" w:color="auto"/>
                                        <w:left w:val="none" w:sz="0" w:space="0" w:color="auto"/>
                                        <w:bottom w:val="none" w:sz="0" w:space="0" w:color="auto"/>
                                        <w:right w:val="none" w:sz="0" w:space="0" w:color="auto"/>
                                      </w:divBdr>
                                      <w:divsChild>
                                        <w:div w:id="5704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089550">
                          <w:marLeft w:val="0"/>
                          <w:marRight w:val="0"/>
                          <w:marTop w:val="0"/>
                          <w:marBottom w:val="0"/>
                          <w:divBdr>
                            <w:top w:val="none" w:sz="0" w:space="0" w:color="auto"/>
                            <w:left w:val="none" w:sz="0" w:space="0" w:color="auto"/>
                            <w:bottom w:val="none" w:sz="0" w:space="0" w:color="auto"/>
                            <w:right w:val="none" w:sz="0" w:space="0" w:color="auto"/>
                          </w:divBdr>
                          <w:divsChild>
                            <w:div w:id="691494506">
                              <w:marLeft w:val="0"/>
                              <w:marRight w:val="0"/>
                              <w:marTop w:val="0"/>
                              <w:marBottom w:val="0"/>
                              <w:divBdr>
                                <w:top w:val="none" w:sz="0" w:space="0" w:color="auto"/>
                                <w:left w:val="none" w:sz="0" w:space="0" w:color="auto"/>
                                <w:bottom w:val="none" w:sz="0" w:space="0" w:color="auto"/>
                                <w:right w:val="none" w:sz="0" w:space="0" w:color="auto"/>
                              </w:divBdr>
                              <w:divsChild>
                                <w:div w:id="793451246">
                                  <w:marLeft w:val="0"/>
                                  <w:marRight w:val="0"/>
                                  <w:marTop w:val="0"/>
                                  <w:marBottom w:val="0"/>
                                  <w:divBdr>
                                    <w:top w:val="none" w:sz="0" w:space="0" w:color="auto"/>
                                    <w:left w:val="none" w:sz="0" w:space="0" w:color="auto"/>
                                    <w:bottom w:val="none" w:sz="0" w:space="0" w:color="auto"/>
                                    <w:right w:val="none" w:sz="0" w:space="0" w:color="auto"/>
                                  </w:divBdr>
                                  <w:divsChild>
                                    <w:div w:id="650599468">
                                      <w:marLeft w:val="0"/>
                                      <w:marRight w:val="0"/>
                                      <w:marTop w:val="0"/>
                                      <w:marBottom w:val="0"/>
                                      <w:divBdr>
                                        <w:top w:val="none" w:sz="0" w:space="0" w:color="auto"/>
                                        <w:left w:val="none" w:sz="0" w:space="0" w:color="auto"/>
                                        <w:bottom w:val="none" w:sz="0" w:space="0" w:color="auto"/>
                                        <w:right w:val="none" w:sz="0" w:space="0" w:color="auto"/>
                                      </w:divBdr>
                                      <w:divsChild>
                                        <w:div w:id="13353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622842">
                          <w:marLeft w:val="0"/>
                          <w:marRight w:val="0"/>
                          <w:marTop w:val="0"/>
                          <w:marBottom w:val="0"/>
                          <w:divBdr>
                            <w:top w:val="none" w:sz="0" w:space="0" w:color="auto"/>
                            <w:left w:val="none" w:sz="0" w:space="0" w:color="auto"/>
                            <w:bottom w:val="none" w:sz="0" w:space="0" w:color="auto"/>
                            <w:right w:val="none" w:sz="0" w:space="0" w:color="auto"/>
                          </w:divBdr>
                          <w:divsChild>
                            <w:div w:id="1501576405">
                              <w:marLeft w:val="0"/>
                              <w:marRight w:val="0"/>
                              <w:marTop w:val="0"/>
                              <w:marBottom w:val="0"/>
                              <w:divBdr>
                                <w:top w:val="none" w:sz="0" w:space="0" w:color="auto"/>
                                <w:left w:val="none" w:sz="0" w:space="0" w:color="auto"/>
                                <w:bottom w:val="none" w:sz="0" w:space="0" w:color="auto"/>
                                <w:right w:val="none" w:sz="0" w:space="0" w:color="auto"/>
                              </w:divBdr>
                              <w:divsChild>
                                <w:div w:id="1660309001">
                                  <w:marLeft w:val="0"/>
                                  <w:marRight w:val="0"/>
                                  <w:marTop w:val="0"/>
                                  <w:marBottom w:val="0"/>
                                  <w:divBdr>
                                    <w:top w:val="none" w:sz="0" w:space="0" w:color="auto"/>
                                    <w:left w:val="none" w:sz="0" w:space="0" w:color="auto"/>
                                    <w:bottom w:val="none" w:sz="0" w:space="0" w:color="auto"/>
                                    <w:right w:val="none" w:sz="0" w:space="0" w:color="auto"/>
                                  </w:divBdr>
                                  <w:divsChild>
                                    <w:div w:id="1638758281">
                                      <w:marLeft w:val="0"/>
                                      <w:marRight w:val="0"/>
                                      <w:marTop w:val="0"/>
                                      <w:marBottom w:val="0"/>
                                      <w:divBdr>
                                        <w:top w:val="none" w:sz="0" w:space="0" w:color="auto"/>
                                        <w:left w:val="none" w:sz="0" w:space="0" w:color="auto"/>
                                        <w:bottom w:val="none" w:sz="0" w:space="0" w:color="auto"/>
                                        <w:right w:val="none" w:sz="0" w:space="0" w:color="auto"/>
                                      </w:divBdr>
                                      <w:divsChild>
                                        <w:div w:id="12552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865115">
                          <w:marLeft w:val="0"/>
                          <w:marRight w:val="0"/>
                          <w:marTop w:val="240"/>
                          <w:marBottom w:val="0"/>
                          <w:divBdr>
                            <w:top w:val="none" w:sz="0" w:space="0" w:color="auto"/>
                            <w:left w:val="none" w:sz="0" w:space="0" w:color="auto"/>
                            <w:bottom w:val="none" w:sz="0" w:space="0" w:color="auto"/>
                            <w:right w:val="none" w:sz="0" w:space="0" w:color="auto"/>
                          </w:divBdr>
                          <w:divsChild>
                            <w:div w:id="383674870">
                              <w:marLeft w:val="0"/>
                              <w:marRight w:val="0"/>
                              <w:marTop w:val="0"/>
                              <w:marBottom w:val="0"/>
                              <w:divBdr>
                                <w:top w:val="none" w:sz="0" w:space="0" w:color="auto"/>
                                <w:left w:val="none" w:sz="0" w:space="0" w:color="auto"/>
                                <w:bottom w:val="none" w:sz="0" w:space="0" w:color="auto"/>
                                <w:right w:val="none" w:sz="0" w:space="0" w:color="auto"/>
                              </w:divBdr>
                              <w:divsChild>
                                <w:div w:id="1281641534">
                                  <w:marLeft w:val="0"/>
                                  <w:marRight w:val="0"/>
                                  <w:marTop w:val="0"/>
                                  <w:marBottom w:val="0"/>
                                  <w:divBdr>
                                    <w:top w:val="none" w:sz="0" w:space="0" w:color="auto"/>
                                    <w:left w:val="none" w:sz="0" w:space="0" w:color="auto"/>
                                    <w:bottom w:val="none" w:sz="0" w:space="0" w:color="auto"/>
                                    <w:right w:val="none" w:sz="0" w:space="0" w:color="auto"/>
                                  </w:divBdr>
                                  <w:divsChild>
                                    <w:div w:id="1578589154">
                                      <w:marLeft w:val="0"/>
                                      <w:marRight w:val="0"/>
                                      <w:marTop w:val="0"/>
                                      <w:marBottom w:val="0"/>
                                      <w:divBdr>
                                        <w:top w:val="none" w:sz="0" w:space="0" w:color="auto"/>
                                        <w:left w:val="none" w:sz="0" w:space="0" w:color="auto"/>
                                        <w:bottom w:val="none" w:sz="0" w:space="0" w:color="auto"/>
                                        <w:right w:val="none" w:sz="0" w:space="0" w:color="auto"/>
                                      </w:divBdr>
                                    </w:div>
                                    <w:div w:id="463423875">
                                      <w:marLeft w:val="0"/>
                                      <w:marRight w:val="0"/>
                                      <w:marTop w:val="0"/>
                                      <w:marBottom w:val="0"/>
                                      <w:divBdr>
                                        <w:top w:val="none" w:sz="0" w:space="0" w:color="auto"/>
                                        <w:left w:val="none" w:sz="0" w:space="0" w:color="auto"/>
                                        <w:bottom w:val="none" w:sz="0" w:space="0" w:color="auto"/>
                                        <w:right w:val="none" w:sz="0" w:space="0" w:color="auto"/>
                                      </w:divBdr>
                                      <w:divsChild>
                                        <w:div w:id="1799689441">
                                          <w:marLeft w:val="0"/>
                                          <w:marRight w:val="0"/>
                                          <w:marTop w:val="0"/>
                                          <w:marBottom w:val="0"/>
                                          <w:divBdr>
                                            <w:top w:val="none" w:sz="0" w:space="0" w:color="auto"/>
                                            <w:left w:val="none" w:sz="0" w:space="0" w:color="auto"/>
                                            <w:bottom w:val="none" w:sz="0" w:space="0" w:color="auto"/>
                                            <w:right w:val="none" w:sz="0" w:space="0" w:color="auto"/>
                                          </w:divBdr>
                                          <w:divsChild>
                                            <w:div w:id="2580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0317142">
          <w:marLeft w:val="0"/>
          <w:marRight w:val="0"/>
          <w:marTop w:val="990"/>
          <w:marBottom w:val="720"/>
          <w:divBdr>
            <w:top w:val="none" w:sz="0" w:space="0" w:color="auto"/>
            <w:left w:val="none" w:sz="0" w:space="0" w:color="auto"/>
            <w:bottom w:val="none" w:sz="0" w:space="0" w:color="auto"/>
            <w:right w:val="none" w:sz="0" w:space="0" w:color="auto"/>
          </w:divBdr>
          <w:divsChild>
            <w:div w:id="378669993">
              <w:marLeft w:val="0"/>
              <w:marRight w:val="0"/>
              <w:marTop w:val="0"/>
              <w:marBottom w:val="0"/>
              <w:divBdr>
                <w:top w:val="none" w:sz="0" w:space="0" w:color="auto"/>
                <w:left w:val="none" w:sz="0" w:space="0" w:color="auto"/>
                <w:bottom w:val="none" w:sz="0" w:space="0" w:color="auto"/>
                <w:right w:val="none" w:sz="0" w:space="0" w:color="auto"/>
              </w:divBdr>
              <w:divsChild>
                <w:div w:id="1409226831">
                  <w:marLeft w:val="0"/>
                  <w:marRight w:val="0"/>
                  <w:marTop w:val="0"/>
                  <w:marBottom w:val="0"/>
                  <w:divBdr>
                    <w:top w:val="none" w:sz="0" w:space="0" w:color="auto"/>
                    <w:left w:val="none" w:sz="0" w:space="0" w:color="auto"/>
                    <w:bottom w:val="none" w:sz="0" w:space="0" w:color="auto"/>
                    <w:right w:val="none" w:sz="0" w:space="0" w:color="auto"/>
                  </w:divBdr>
                </w:div>
                <w:div w:id="1356269897">
                  <w:marLeft w:val="0"/>
                  <w:marRight w:val="0"/>
                  <w:marTop w:val="0"/>
                  <w:marBottom w:val="0"/>
                  <w:divBdr>
                    <w:top w:val="none" w:sz="0" w:space="0" w:color="auto"/>
                    <w:left w:val="none" w:sz="0" w:space="0" w:color="auto"/>
                    <w:bottom w:val="none" w:sz="0" w:space="0" w:color="auto"/>
                    <w:right w:val="none" w:sz="0" w:space="0" w:color="auto"/>
                  </w:divBdr>
                  <w:divsChild>
                    <w:div w:id="638071206">
                      <w:marLeft w:val="0"/>
                      <w:marRight w:val="0"/>
                      <w:marTop w:val="0"/>
                      <w:marBottom w:val="0"/>
                      <w:divBdr>
                        <w:top w:val="none" w:sz="0" w:space="0" w:color="auto"/>
                        <w:left w:val="none" w:sz="0" w:space="0" w:color="auto"/>
                        <w:bottom w:val="none" w:sz="0" w:space="0" w:color="auto"/>
                        <w:right w:val="none" w:sz="0" w:space="0" w:color="auto"/>
                      </w:divBdr>
                      <w:divsChild>
                        <w:div w:id="139854639">
                          <w:marLeft w:val="0"/>
                          <w:marRight w:val="0"/>
                          <w:marTop w:val="0"/>
                          <w:marBottom w:val="0"/>
                          <w:divBdr>
                            <w:top w:val="none" w:sz="0" w:space="0" w:color="auto"/>
                            <w:left w:val="none" w:sz="0" w:space="0" w:color="auto"/>
                            <w:bottom w:val="none" w:sz="0" w:space="0" w:color="auto"/>
                            <w:right w:val="none" w:sz="0" w:space="0" w:color="auto"/>
                          </w:divBdr>
                          <w:divsChild>
                            <w:div w:id="43366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08975">
                  <w:marLeft w:val="0"/>
                  <w:marRight w:val="0"/>
                  <w:marTop w:val="0"/>
                  <w:marBottom w:val="0"/>
                  <w:divBdr>
                    <w:top w:val="none" w:sz="0" w:space="0" w:color="auto"/>
                    <w:left w:val="none" w:sz="0" w:space="0" w:color="auto"/>
                    <w:bottom w:val="none" w:sz="0" w:space="0" w:color="auto"/>
                    <w:right w:val="none" w:sz="0" w:space="0" w:color="auto"/>
                  </w:divBdr>
                  <w:divsChild>
                    <w:div w:id="129414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07882">
              <w:marLeft w:val="0"/>
              <w:marRight w:val="0"/>
              <w:marTop w:val="195"/>
              <w:marBottom w:val="0"/>
              <w:divBdr>
                <w:top w:val="none" w:sz="0" w:space="0" w:color="auto"/>
                <w:left w:val="none" w:sz="0" w:space="0" w:color="auto"/>
                <w:bottom w:val="none" w:sz="0" w:space="0" w:color="auto"/>
                <w:right w:val="none" w:sz="0" w:space="0" w:color="auto"/>
              </w:divBdr>
              <w:divsChild>
                <w:div w:id="1707565534">
                  <w:marLeft w:val="0"/>
                  <w:marRight w:val="0"/>
                  <w:marTop w:val="0"/>
                  <w:marBottom w:val="0"/>
                  <w:divBdr>
                    <w:top w:val="none" w:sz="0" w:space="0" w:color="auto"/>
                    <w:left w:val="none" w:sz="0" w:space="0" w:color="auto"/>
                    <w:bottom w:val="none" w:sz="0" w:space="0" w:color="auto"/>
                    <w:right w:val="none" w:sz="0" w:space="0" w:color="auto"/>
                  </w:divBdr>
                  <w:divsChild>
                    <w:div w:id="1677687566">
                      <w:marLeft w:val="0"/>
                      <w:marRight w:val="0"/>
                      <w:marTop w:val="0"/>
                      <w:marBottom w:val="0"/>
                      <w:divBdr>
                        <w:top w:val="none" w:sz="0" w:space="0" w:color="auto"/>
                        <w:left w:val="none" w:sz="0" w:space="0" w:color="auto"/>
                        <w:bottom w:val="none" w:sz="0" w:space="0" w:color="auto"/>
                        <w:right w:val="none" w:sz="0" w:space="0" w:color="auto"/>
                      </w:divBdr>
                      <w:divsChild>
                        <w:div w:id="379591571">
                          <w:marLeft w:val="0"/>
                          <w:marRight w:val="0"/>
                          <w:marTop w:val="0"/>
                          <w:marBottom w:val="0"/>
                          <w:divBdr>
                            <w:top w:val="none" w:sz="0" w:space="0" w:color="auto"/>
                            <w:left w:val="none" w:sz="0" w:space="0" w:color="auto"/>
                            <w:bottom w:val="none" w:sz="0" w:space="0" w:color="auto"/>
                            <w:right w:val="none" w:sz="0" w:space="0" w:color="auto"/>
                          </w:divBdr>
                          <w:divsChild>
                            <w:div w:id="1654216207">
                              <w:marLeft w:val="0"/>
                              <w:marRight w:val="0"/>
                              <w:marTop w:val="0"/>
                              <w:marBottom w:val="0"/>
                              <w:divBdr>
                                <w:top w:val="none" w:sz="0" w:space="0" w:color="auto"/>
                                <w:left w:val="none" w:sz="0" w:space="0" w:color="auto"/>
                                <w:bottom w:val="none" w:sz="0" w:space="0" w:color="auto"/>
                                <w:right w:val="none" w:sz="0" w:space="0" w:color="auto"/>
                              </w:divBdr>
                              <w:divsChild>
                                <w:div w:id="277373388">
                                  <w:marLeft w:val="0"/>
                                  <w:marRight w:val="0"/>
                                  <w:marTop w:val="0"/>
                                  <w:marBottom w:val="0"/>
                                  <w:divBdr>
                                    <w:top w:val="none" w:sz="0" w:space="0" w:color="auto"/>
                                    <w:left w:val="none" w:sz="0" w:space="0" w:color="auto"/>
                                    <w:bottom w:val="none" w:sz="0" w:space="0" w:color="auto"/>
                                    <w:right w:val="none" w:sz="0" w:space="0" w:color="auto"/>
                                  </w:divBdr>
                                  <w:divsChild>
                                    <w:div w:id="296954630">
                                      <w:marLeft w:val="0"/>
                                      <w:marRight w:val="0"/>
                                      <w:marTop w:val="0"/>
                                      <w:marBottom w:val="0"/>
                                      <w:divBdr>
                                        <w:top w:val="none" w:sz="0" w:space="0" w:color="auto"/>
                                        <w:left w:val="none" w:sz="0" w:space="0" w:color="auto"/>
                                        <w:bottom w:val="none" w:sz="0" w:space="0" w:color="auto"/>
                                        <w:right w:val="none" w:sz="0" w:space="0" w:color="auto"/>
                                      </w:divBdr>
                                      <w:divsChild>
                                        <w:div w:id="14707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703722">
                          <w:marLeft w:val="0"/>
                          <w:marRight w:val="0"/>
                          <w:marTop w:val="0"/>
                          <w:marBottom w:val="0"/>
                          <w:divBdr>
                            <w:top w:val="none" w:sz="0" w:space="0" w:color="auto"/>
                            <w:left w:val="none" w:sz="0" w:space="0" w:color="auto"/>
                            <w:bottom w:val="none" w:sz="0" w:space="0" w:color="auto"/>
                            <w:right w:val="none" w:sz="0" w:space="0" w:color="auto"/>
                          </w:divBdr>
                          <w:divsChild>
                            <w:div w:id="1899045497">
                              <w:marLeft w:val="0"/>
                              <w:marRight w:val="0"/>
                              <w:marTop w:val="0"/>
                              <w:marBottom w:val="0"/>
                              <w:divBdr>
                                <w:top w:val="none" w:sz="0" w:space="0" w:color="auto"/>
                                <w:left w:val="none" w:sz="0" w:space="0" w:color="auto"/>
                                <w:bottom w:val="none" w:sz="0" w:space="0" w:color="auto"/>
                                <w:right w:val="none" w:sz="0" w:space="0" w:color="auto"/>
                              </w:divBdr>
                              <w:divsChild>
                                <w:div w:id="669915144">
                                  <w:marLeft w:val="0"/>
                                  <w:marRight w:val="0"/>
                                  <w:marTop w:val="0"/>
                                  <w:marBottom w:val="0"/>
                                  <w:divBdr>
                                    <w:top w:val="none" w:sz="0" w:space="0" w:color="auto"/>
                                    <w:left w:val="none" w:sz="0" w:space="0" w:color="auto"/>
                                    <w:bottom w:val="none" w:sz="0" w:space="0" w:color="auto"/>
                                    <w:right w:val="none" w:sz="0" w:space="0" w:color="auto"/>
                                  </w:divBdr>
                                  <w:divsChild>
                                    <w:div w:id="1243224560">
                                      <w:marLeft w:val="0"/>
                                      <w:marRight w:val="0"/>
                                      <w:marTop w:val="0"/>
                                      <w:marBottom w:val="0"/>
                                      <w:divBdr>
                                        <w:top w:val="none" w:sz="0" w:space="0" w:color="auto"/>
                                        <w:left w:val="none" w:sz="0" w:space="0" w:color="auto"/>
                                        <w:bottom w:val="none" w:sz="0" w:space="0" w:color="auto"/>
                                        <w:right w:val="none" w:sz="0" w:space="0" w:color="auto"/>
                                      </w:divBdr>
                                      <w:divsChild>
                                        <w:div w:id="163810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9740">
                          <w:marLeft w:val="0"/>
                          <w:marRight w:val="0"/>
                          <w:marTop w:val="0"/>
                          <w:marBottom w:val="0"/>
                          <w:divBdr>
                            <w:top w:val="none" w:sz="0" w:space="0" w:color="auto"/>
                            <w:left w:val="none" w:sz="0" w:space="0" w:color="auto"/>
                            <w:bottom w:val="none" w:sz="0" w:space="0" w:color="auto"/>
                            <w:right w:val="none" w:sz="0" w:space="0" w:color="auto"/>
                          </w:divBdr>
                          <w:divsChild>
                            <w:div w:id="411239222">
                              <w:marLeft w:val="0"/>
                              <w:marRight w:val="0"/>
                              <w:marTop w:val="0"/>
                              <w:marBottom w:val="0"/>
                              <w:divBdr>
                                <w:top w:val="none" w:sz="0" w:space="0" w:color="auto"/>
                                <w:left w:val="none" w:sz="0" w:space="0" w:color="auto"/>
                                <w:bottom w:val="none" w:sz="0" w:space="0" w:color="auto"/>
                                <w:right w:val="none" w:sz="0" w:space="0" w:color="auto"/>
                              </w:divBdr>
                              <w:divsChild>
                                <w:div w:id="435366445">
                                  <w:marLeft w:val="0"/>
                                  <w:marRight w:val="0"/>
                                  <w:marTop w:val="0"/>
                                  <w:marBottom w:val="0"/>
                                  <w:divBdr>
                                    <w:top w:val="none" w:sz="0" w:space="0" w:color="auto"/>
                                    <w:left w:val="none" w:sz="0" w:space="0" w:color="auto"/>
                                    <w:bottom w:val="none" w:sz="0" w:space="0" w:color="auto"/>
                                    <w:right w:val="none" w:sz="0" w:space="0" w:color="auto"/>
                                  </w:divBdr>
                                  <w:divsChild>
                                    <w:div w:id="1900509487">
                                      <w:marLeft w:val="0"/>
                                      <w:marRight w:val="0"/>
                                      <w:marTop w:val="0"/>
                                      <w:marBottom w:val="0"/>
                                      <w:divBdr>
                                        <w:top w:val="none" w:sz="0" w:space="0" w:color="auto"/>
                                        <w:left w:val="none" w:sz="0" w:space="0" w:color="auto"/>
                                        <w:bottom w:val="none" w:sz="0" w:space="0" w:color="auto"/>
                                        <w:right w:val="none" w:sz="0" w:space="0" w:color="auto"/>
                                      </w:divBdr>
                                      <w:divsChild>
                                        <w:div w:id="6473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465496">
                          <w:marLeft w:val="0"/>
                          <w:marRight w:val="0"/>
                          <w:marTop w:val="0"/>
                          <w:marBottom w:val="0"/>
                          <w:divBdr>
                            <w:top w:val="none" w:sz="0" w:space="0" w:color="auto"/>
                            <w:left w:val="none" w:sz="0" w:space="0" w:color="auto"/>
                            <w:bottom w:val="none" w:sz="0" w:space="0" w:color="auto"/>
                            <w:right w:val="none" w:sz="0" w:space="0" w:color="auto"/>
                          </w:divBdr>
                          <w:divsChild>
                            <w:div w:id="1323392963">
                              <w:marLeft w:val="0"/>
                              <w:marRight w:val="0"/>
                              <w:marTop w:val="0"/>
                              <w:marBottom w:val="0"/>
                              <w:divBdr>
                                <w:top w:val="none" w:sz="0" w:space="0" w:color="auto"/>
                                <w:left w:val="none" w:sz="0" w:space="0" w:color="auto"/>
                                <w:bottom w:val="none" w:sz="0" w:space="0" w:color="auto"/>
                                <w:right w:val="none" w:sz="0" w:space="0" w:color="auto"/>
                              </w:divBdr>
                              <w:divsChild>
                                <w:div w:id="1741831945">
                                  <w:marLeft w:val="0"/>
                                  <w:marRight w:val="0"/>
                                  <w:marTop w:val="0"/>
                                  <w:marBottom w:val="0"/>
                                  <w:divBdr>
                                    <w:top w:val="none" w:sz="0" w:space="0" w:color="auto"/>
                                    <w:left w:val="none" w:sz="0" w:space="0" w:color="auto"/>
                                    <w:bottom w:val="none" w:sz="0" w:space="0" w:color="auto"/>
                                    <w:right w:val="none" w:sz="0" w:space="0" w:color="auto"/>
                                  </w:divBdr>
                                  <w:divsChild>
                                    <w:div w:id="34357469">
                                      <w:marLeft w:val="0"/>
                                      <w:marRight w:val="0"/>
                                      <w:marTop w:val="0"/>
                                      <w:marBottom w:val="0"/>
                                      <w:divBdr>
                                        <w:top w:val="none" w:sz="0" w:space="0" w:color="auto"/>
                                        <w:left w:val="none" w:sz="0" w:space="0" w:color="auto"/>
                                        <w:bottom w:val="none" w:sz="0" w:space="0" w:color="auto"/>
                                        <w:right w:val="none" w:sz="0" w:space="0" w:color="auto"/>
                                      </w:divBdr>
                                      <w:divsChild>
                                        <w:div w:id="14246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830014">
                          <w:marLeft w:val="0"/>
                          <w:marRight w:val="0"/>
                          <w:marTop w:val="240"/>
                          <w:marBottom w:val="0"/>
                          <w:divBdr>
                            <w:top w:val="none" w:sz="0" w:space="0" w:color="auto"/>
                            <w:left w:val="none" w:sz="0" w:space="0" w:color="auto"/>
                            <w:bottom w:val="none" w:sz="0" w:space="0" w:color="auto"/>
                            <w:right w:val="none" w:sz="0" w:space="0" w:color="auto"/>
                          </w:divBdr>
                          <w:divsChild>
                            <w:div w:id="141192427">
                              <w:marLeft w:val="0"/>
                              <w:marRight w:val="0"/>
                              <w:marTop w:val="0"/>
                              <w:marBottom w:val="0"/>
                              <w:divBdr>
                                <w:top w:val="none" w:sz="0" w:space="0" w:color="auto"/>
                                <w:left w:val="none" w:sz="0" w:space="0" w:color="auto"/>
                                <w:bottom w:val="none" w:sz="0" w:space="0" w:color="auto"/>
                                <w:right w:val="none" w:sz="0" w:space="0" w:color="auto"/>
                              </w:divBdr>
                              <w:divsChild>
                                <w:div w:id="1852600511">
                                  <w:marLeft w:val="0"/>
                                  <w:marRight w:val="0"/>
                                  <w:marTop w:val="0"/>
                                  <w:marBottom w:val="0"/>
                                  <w:divBdr>
                                    <w:top w:val="none" w:sz="0" w:space="0" w:color="auto"/>
                                    <w:left w:val="none" w:sz="0" w:space="0" w:color="auto"/>
                                    <w:bottom w:val="none" w:sz="0" w:space="0" w:color="auto"/>
                                    <w:right w:val="none" w:sz="0" w:space="0" w:color="auto"/>
                                  </w:divBdr>
                                  <w:divsChild>
                                    <w:div w:id="1241597904">
                                      <w:marLeft w:val="0"/>
                                      <w:marRight w:val="0"/>
                                      <w:marTop w:val="0"/>
                                      <w:marBottom w:val="0"/>
                                      <w:divBdr>
                                        <w:top w:val="none" w:sz="0" w:space="0" w:color="auto"/>
                                        <w:left w:val="none" w:sz="0" w:space="0" w:color="auto"/>
                                        <w:bottom w:val="none" w:sz="0" w:space="0" w:color="auto"/>
                                        <w:right w:val="none" w:sz="0" w:space="0" w:color="auto"/>
                                      </w:divBdr>
                                    </w:div>
                                    <w:div w:id="1038968528">
                                      <w:marLeft w:val="0"/>
                                      <w:marRight w:val="0"/>
                                      <w:marTop w:val="0"/>
                                      <w:marBottom w:val="0"/>
                                      <w:divBdr>
                                        <w:top w:val="none" w:sz="0" w:space="0" w:color="auto"/>
                                        <w:left w:val="none" w:sz="0" w:space="0" w:color="auto"/>
                                        <w:bottom w:val="none" w:sz="0" w:space="0" w:color="auto"/>
                                        <w:right w:val="none" w:sz="0" w:space="0" w:color="auto"/>
                                      </w:divBdr>
                                      <w:divsChild>
                                        <w:div w:id="1639532570">
                                          <w:marLeft w:val="0"/>
                                          <w:marRight w:val="0"/>
                                          <w:marTop w:val="0"/>
                                          <w:marBottom w:val="0"/>
                                          <w:divBdr>
                                            <w:top w:val="none" w:sz="0" w:space="0" w:color="auto"/>
                                            <w:left w:val="none" w:sz="0" w:space="0" w:color="auto"/>
                                            <w:bottom w:val="none" w:sz="0" w:space="0" w:color="auto"/>
                                            <w:right w:val="none" w:sz="0" w:space="0" w:color="auto"/>
                                          </w:divBdr>
                                          <w:divsChild>
                                            <w:div w:id="6096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3666254">
          <w:marLeft w:val="0"/>
          <w:marRight w:val="0"/>
          <w:marTop w:val="990"/>
          <w:marBottom w:val="720"/>
          <w:divBdr>
            <w:top w:val="none" w:sz="0" w:space="0" w:color="auto"/>
            <w:left w:val="none" w:sz="0" w:space="0" w:color="auto"/>
            <w:bottom w:val="none" w:sz="0" w:space="0" w:color="auto"/>
            <w:right w:val="none" w:sz="0" w:space="0" w:color="auto"/>
          </w:divBdr>
          <w:divsChild>
            <w:div w:id="1131824005">
              <w:marLeft w:val="0"/>
              <w:marRight w:val="0"/>
              <w:marTop w:val="0"/>
              <w:marBottom w:val="0"/>
              <w:divBdr>
                <w:top w:val="none" w:sz="0" w:space="0" w:color="auto"/>
                <w:left w:val="none" w:sz="0" w:space="0" w:color="auto"/>
                <w:bottom w:val="none" w:sz="0" w:space="0" w:color="auto"/>
                <w:right w:val="none" w:sz="0" w:space="0" w:color="auto"/>
              </w:divBdr>
              <w:divsChild>
                <w:div w:id="1388917127">
                  <w:marLeft w:val="0"/>
                  <w:marRight w:val="0"/>
                  <w:marTop w:val="0"/>
                  <w:marBottom w:val="0"/>
                  <w:divBdr>
                    <w:top w:val="none" w:sz="0" w:space="0" w:color="auto"/>
                    <w:left w:val="none" w:sz="0" w:space="0" w:color="auto"/>
                    <w:bottom w:val="none" w:sz="0" w:space="0" w:color="auto"/>
                    <w:right w:val="none" w:sz="0" w:space="0" w:color="auto"/>
                  </w:divBdr>
                </w:div>
                <w:div w:id="703871902">
                  <w:marLeft w:val="0"/>
                  <w:marRight w:val="0"/>
                  <w:marTop w:val="0"/>
                  <w:marBottom w:val="0"/>
                  <w:divBdr>
                    <w:top w:val="none" w:sz="0" w:space="0" w:color="auto"/>
                    <w:left w:val="none" w:sz="0" w:space="0" w:color="auto"/>
                    <w:bottom w:val="none" w:sz="0" w:space="0" w:color="auto"/>
                    <w:right w:val="none" w:sz="0" w:space="0" w:color="auto"/>
                  </w:divBdr>
                  <w:divsChild>
                    <w:div w:id="500971288">
                      <w:marLeft w:val="0"/>
                      <w:marRight w:val="0"/>
                      <w:marTop w:val="0"/>
                      <w:marBottom w:val="0"/>
                      <w:divBdr>
                        <w:top w:val="none" w:sz="0" w:space="0" w:color="auto"/>
                        <w:left w:val="none" w:sz="0" w:space="0" w:color="auto"/>
                        <w:bottom w:val="none" w:sz="0" w:space="0" w:color="auto"/>
                        <w:right w:val="none" w:sz="0" w:space="0" w:color="auto"/>
                      </w:divBdr>
                      <w:divsChild>
                        <w:div w:id="371150400">
                          <w:marLeft w:val="0"/>
                          <w:marRight w:val="0"/>
                          <w:marTop w:val="0"/>
                          <w:marBottom w:val="0"/>
                          <w:divBdr>
                            <w:top w:val="none" w:sz="0" w:space="0" w:color="auto"/>
                            <w:left w:val="none" w:sz="0" w:space="0" w:color="auto"/>
                            <w:bottom w:val="none" w:sz="0" w:space="0" w:color="auto"/>
                            <w:right w:val="none" w:sz="0" w:space="0" w:color="auto"/>
                          </w:divBdr>
                          <w:divsChild>
                            <w:div w:id="53361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7647">
                  <w:marLeft w:val="0"/>
                  <w:marRight w:val="0"/>
                  <w:marTop w:val="0"/>
                  <w:marBottom w:val="0"/>
                  <w:divBdr>
                    <w:top w:val="none" w:sz="0" w:space="0" w:color="auto"/>
                    <w:left w:val="none" w:sz="0" w:space="0" w:color="auto"/>
                    <w:bottom w:val="none" w:sz="0" w:space="0" w:color="auto"/>
                    <w:right w:val="none" w:sz="0" w:space="0" w:color="auto"/>
                  </w:divBdr>
                  <w:divsChild>
                    <w:div w:id="8233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39454">
              <w:marLeft w:val="0"/>
              <w:marRight w:val="0"/>
              <w:marTop w:val="195"/>
              <w:marBottom w:val="0"/>
              <w:divBdr>
                <w:top w:val="none" w:sz="0" w:space="0" w:color="auto"/>
                <w:left w:val="none" w:sz="0" w:space="0" w:color="auto"/>
                <w:bottom w:val="none" w:sz="0" w:space="0" w:color="auto"/>
                <w:right w:val="none" w:sz="0" w:space="0" w:color="auto"/>
              </w:divBdr>
              <w:divsChild>
                <w:div w:id="1204902137">
                  <w:marLeft w:val="0"/>
                  <w:marRight w:val="0"/>
                  <w:marTop w:val="0"/>
                  <w:marBottom w:val="0"/>
                  <w:divBdr>
                    <w:top w:val="none" w:sz="0" w:space="0" w:color="auto"/>
                    <w:left w:val="none" w:sz="0" w:space="0" w:color="auto"/>
                    <w:bottom w:val="none" w:sz="0" w:space="0" w:color="auto"/>
                    <w:right w:val="none" w:sz="0" w:space="0" w:color="auto"/>
                  </w:divBdr>
                  <w:divsChild>
                    <w:div w:id="1631594791">
                      <w:marLeft w:val="0"/>
                      <w:marRight w:val="0"/>
                      <w:marTop w:val="0"/>
                      <w:marBottom w:val="0"/>
                      <w:divBdr>
                        <w:top w:val="none" w:sz="0" w:space="0" w:color="auto"/>
                        <w:left w:val="none" w:sz="0" w:space="0" w:color="auto"/>
                        <w:bottom w:val="none" w:sz="0" w:space="0" w:color="auto"/>
                        <w:right w:val="none" w:sz="0" w:space="0" w:color="auto"/>
                      </w:divBdr>
                      <w:divsChild>
                        <w:div w:id="1490249229">
                          <w:marLeft w:val="0"/>
                          <w:marRight w:val="0"/>
                          <w:marTop w:val="0"/>
                          <w:marBottom w:val="0"/>
                          <w:divBdr>
                            <w:top w:val="none" w:sz="0" w:space="0" w:color="auto"/>
                            <w:left w:val="none" w:sz="0" w:space="0" w:color="auto"/>
                            <w:bottom w:val="none" w:sz="0" w:space="0" w:color="auto"/>
                            <w:right w:val="none" w:sz="0" w:space="0" w:color="auto"/>
                          </w:divBdr>
                          <w:divsChild>
                            <w:div w:id="1369406345">
                              <w:marLeft w:val="0"/>
                              <w:marRight w:val="0"/>
                              <w:marTop w:val="0"/>
                              <w:marBottom w:val="0"/>
                              <w:divBdr>
                                <w:top w:val="none" w:sz="0" w:space="0" w:color="auto"/>
                                <w:left w:val="none" w:sz="0" w:space="0" w:color="auto"/>
                                <w:bottom w:val="none" w:sz="0" w:space="0" w:color="auto"/>
                                <w:right w:val="none" w:sz="0" w:space="0" w:color="auto"/>
                              </w:divBdr>
                              <w:divsChild>
                                <w:div w:id="982779259">
                                  <w:marLeft w:val="0"/>
                                  <w:marRight w:val="0"/>
                                  <w:marTop w:val="0"/>
                                  <w:marBottom w:val="0"/>
                                  <w:divBdr>
                                    <w:top w:val="none" w:sz="0" w:space="0" w:color="auto"/>
                                    <w:left w:val="none" w:sz="0" w:space="0" w:color="auto"/>
                                    <w:bottom w:val="none" w:sz="0" w:space="0" w:color="auto"/>
                                    <w:right w:val="none" w:sz="0" w:space="0" w:color="auto"/>
                                  </w:divBdr>
                                  <w:divsChild>
                                    <w:div w:id="2146118911">
                                      <w:marLeft w:val="0"/>
                                      <w:marRight w:val="0"/>
                                      <w:marTop w:val="0"/>
                                      <w:marBottom w:val="0"/>
                                      <w:divBdr>
                                        <w:top w:val="none" w:sz="0" w:space="0" w:color="auto"/>
                                        <w:left w:val="none" w:sz="0" w:space="0" w:color="auto"/>
                                        <w:bottom w:val="none" w:sz="0" w:space="0" w:color="auto"/>
                                        <w:right w:val="none" w:sz="0" w:space="0" w:color="auto"/>
                                      </w:divBdr>
                                      <w:divsChild>
                                        <w:div w:id="15665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25157">
                          <w:marLeft w:val="0"/>
                          <w:marRight w:val="0"/>
                          <w:marTop w:val="0"/>
                          <w:marBottom w:val="0"/>
                          <w:divBdr>
                            <w:top w:val="none" w:sz="0" w:space="0" w:color="auto"/>
                            <w:left w:val="none" w:sz="0" w:space="0" w:color="auto"/>
                            <w:bottom w:val="none" w:sz="0" w:space="0" w:color="auto"/>
                            <w:right w:val="none" w:sz="0" w:space="0" w:color="auto"/>
                          </w:divBdr>
                          <w:divsChild>
                            <w:div w:id="1549217736">
                              <w:marLeft w:val="0"/>
                              <w:marRight w:val="0"/>
                              <w:marTop w:val="0"/>
                              <w:marBottom w:val="0"/>
                              <w:divBdr>
                                <w:top w:val="none" w:sz="0" w:space="0" w:color="auto"/>
                                <w:left w:val="none" w:sz="0" w:space="0" w:color="auto"/>
                                <w:bottom w:val="none" w:sz="0" w:space="0" w:color="auto"/>
                                <w:right w:val="none" w:sz="0" w:space="0" w:color="auto"/>
                              </w:divBdr>
                              <w:divsChild>
                                <w:div w:id="2133551057">
                                  <w:marLeft w:val="0"/>
                                  <w:marRight w:val="0"/>
                                  <w:marTop w:val="0"/>
                                  <w:marBottom w:val="0"/>
                                  <w:divBdr>
                                    <w:top w:val="none" w:sz="0" w:space="0" w:color="auto"/>
                                    <w:left w:val="none" w:sz="0" w:space="0" w:color="auto"/>
                                    <w:bottom w:val="none" w:sz="0" w:space="0" w:color="auto"/>
                                    <w:right w:val="none" w:sz="0" w:space="0" w:color="auto"/>
                                  </w:divBdr>
                                  <w:divsChild>
                                    <w:div w:id="2039043128">
                                      <w:marLeft w:val="0"/>
                                      <w:marRight w:val="0"/>
                                      <w:marTop w:val="0"/>
                                      <w:marBottom w:val="0"/>
                                      <w:divBdr>
                                        <w:top w:val="none" w:sz="0" w:space="0" w:color="auto"/>
                                        <w:left w:val="none" w:sz="0" w:space="0" w:color="auto"/>
                                        <w:bottom w:val="none" w:sz="0" w:space="0" w:color="auto"/>
                                        <w:right w:val="none" w:sz="0" w:space="0" w:color="auto"/>
                                      </w:divBdr>
                                      <w:divsChild>
                                        <w:div w:id="8188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1021">
                          <w:marLeft w:val="0"/>
                          <w:marRight w:val="0"/>
                          <w:marTop w:val="0"/>
                          <w:marBottom w:val="0"/>
                          <w:divBdr>
                            <w:top w:val="none" w:sz="0" w:space="0" w:color="auto"/>
                            <w:left w:val="none" w:sz="0" w:space="0" w:color="auto"/>
                            <w:bottom w:val="none" w:sz="0" w:space="0" w:color="auto"/>
                            <w:right w:val="none" w:sz="0" w:space="0" w:color="auto"/>
                          </w:divBdr>
                          <w:divsChild>
                            <w:div w:id="627585807">
                              <w:marLeft w:val="0"/>
                              <w:marRight w:val="0"/>
                              <w:marTop w:val="0"/>
                              <w:marBottom w:val="0"/>
                              <w:divBdr>
                                <w:top w:val="none" w:sz="0" w:space="0" w:color="auto"/>
                                <w:left w:val="none" w:sz="0" w:space="0" w:color="auto"/>
                                <w:bottom w:val="none" w:sz="0" w:space="0" w:color="auto"/>
                                <w:right w:val="none" w:sz="0" w:space="0" w:color="auto"/>
                              </w:divBdr>
                              <w:divsChild>
                                <w:div w:id="1863661416">
                                  <w:marLeft w:val="0"/>
                                  <w:marRight w:val="0"/>
                                  <w:marTop w:val="0"/>
                                  <w:marBottom w:val="0"/>
                                  <w:divBdr>
                                    <w:top w:val="none" w:sz="0" w:space="0" w:color="auto"/>
                                    <w:left w:val="none" w:sz="0" w:space="0" w:color="auto"/>
                                    <w:bottom w:val="none" w:sz="0" w:space="0" w:color="auto"/>
                                    <w:right w:val="none" w:sz="0" w:space="0" w:color="auto"/>
                                  </w:divBdr>
                                  <w:divsChild>
                                    <w:div w:id="609819316">
                                      <w:marLeft w:val="0"/>
                                      <w:marRight w:val="0"/>
                                      <w:marTop w:val="0"/>
                                      <w:marBottom w:val="0"/>
                                      <w:divBdr>
                                        <w:top w:val="none" w:sz="0" w:space="0" w:color="auto"/>
                                        <w:left w:val="none" w:sz="0" w:space="0" w:color="auto"/>
                                        <w:bottom w:val="none" w:sz="0" w:space="0" w:color="auto"/>
                                        <w:right w:val="none" w:sz="0" w:space="0" w:color="auto"/>
                                      </w:divBdr>
                                      <w:divsChild>
                                        <w:div w:id="2760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285224">
                          <w:marLeft w:val="0"/>
                          <w:marRight w:val="0"/>
                          <w:marTop w:val="0"/>
                          <w:marBottom w:val="0"/>
                          <w:divBdr>
                            <w:top w:val="none" w:sz="0" w:space="0" w:color="auto"/>
                            <w:left w:val="none" w:sz="0" w:space="0" w:color="auto"/>
                            <w:bottom w:val="none" w:sz="0" w:space="0" w:color="auto"/>
                            <w:right w:val="none" w:sz="0" w:space="0" w:color="auto"/>
                          </w:divBdr>
                          <w:divsChild>
                            <w:div w:id="1392001559">
                              <w:marLeft w:val="0"/>
                              <w:marRight w:val="0"/>
                              <w:marTop w:val="0"/>
                              <w:marBottom w:val="0"/>
                              <w:divBdr>
                                <w:top w:val="none" w:sz="0" w:space="0" w:color="auto"/>
                                <w:left w:val="none" w:sz="0" w:space="0" w:color="auto"/>
                                <w:bottom w:val="none" w:sz="0" w:space="0" w:color="auto"/>
                                <w:right w:val="none" w:sz="0" w:space="0" w:color="auto"/>
                              </w:divBdr>
                              <w:divsChild>
                                <w:div w:id="800926668">
                                  <w:marLeft w:val="0"/>
                                  <w:marRight w:val="0"/>
                                  <w:marTop w:val="0"/>
                                  <w:marBottom w:val="0"/>
                                  <w:divBdr>
                                    <w:top w:val="none" w:sz="0" w:space="0" w:color="auto"/>
                                    <w:left w:val="none" w:sz="0" w:space="0" w:color="auto"/>
                                    <w:bottom w:val="none" w:sz="0" w:space="0" w:color="auto"/>
                                    <w:right w:val="none" w:sz="0" w:space="0" w:color="auto"/>
                                  </w:divBdr>
                                  <w:divsChild>
                                    <w:div w:id="896360609">
                                      <w:marLeft w:val="0"/>
                                      <w:marRight w:val="0"/>
                                      <w:marTop w:val="0"/>
                                      <w:marBottom w:val="0"/>
                                      <w:divBdr>
                                        <w:top w:val="none" w:sz="0" w:space="0" w:color="auto"/>
                                        <w:left w:val="none" w:sz="0" w:space="0" w:color="auto"/>
                                        <w:bottom w:val="none" w:sz="0" w:space="0" w:color="auto"/>
                                        <w:right w:val="none" w:sz="0" w:space="0" w:color="auto"/>
                                      </w:divBdr>
                                      <w:divsChild>
                                        <w:div w:id="88899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53488">
                          <w:marLeft w:val="0"/>
                          <w:marRight w:val="0"/>
                          <w:marTop w:val="240"/>
                          <w:marBottom w:val="0"/>
                          <w:divBdr>
                            <w:top w:val="none" w:sz="0" w:space="0" w:color="auto"/>
                            <w:left w:val="none" w:sz="0" w:space="0" w:color="auto"/>
                            <w:bottom w:val="none" w:sz="0" w:space="0" w:color="auto"/>
                            <w:right w:val="none" w:sz="0" w:space="0" w:color="auto"/>
                          </w:divBdr>
                          <w:divsChild>
                            <w:div w:id="639531046">
                              <w:marLeft w:val="0"/>
                              <w:marRight w:val="0"/>
                              <w:marTop w:val="0"/>
                              <w:marBottom w:val="0"/>
                              <w:divBdr>
                                <w:top w:val="none" w:sz="0" w:space="0" w:color="auto"/>
                                <w:left w:val="none" w:sz="0" w:space="0" w:color="auto"/>
                                <w:bottom w:val="none" w:sz="0" w:space="0" w:color="auto"/>
                                <w:right w:val="none" w:sz="0" w:space="0" w:color="auto"/>
                              </w:divBdr>
                              <w:divsChild>
                                <w:div w:id="1948998960">
                                  <w:marLeft w:val="0"/>
                                  <w:marRight w:val="0"/>
                                  <w:marTop w:val="0"/>
                                  <w:marBottom w:val="0"/>
                                  <w:divBdr>
                                    <w:top w:val="none" w:sz="0" w:space="0" w:color="auto"/>
                                    <w:left w:val="none" w:sz="0" w:space="0" w:color="auto"/>
                                    <w:bottom w:val="none" w:sz="0" w:space="0" w:color="auto"/>
                                    <w:right w:val="none" w:sz="0" w:space="0" w:color="auto"/>
                                  </w:divBdr>
                                  <w:divsChild>
                                    <w:div w:id="93788857">
                                      <w:marLeft w:val="0"/>
                                      <w:marRight w:val="0"/>
                                      <w:marTop w:val="0"/>
                                      <w:marBottom w:val="0"/>
                                      <w:divBdr>
                                        <w:top w:val="none" w:sz="0" w:space="0" w:color="auto"/>
                                        <w:left w:val="none" w:sz="0" w:space="0" w:color="auto"/>
                                        <w:bottom w:val="none" w:sz="0" w:space="0" w:color="auto"/>
                                        <w:right w:val="none" w:sz="0" w:space="0" w:color="auto"/>
                                      </w:divBdr>
                                    </w:div>
                                    <w:div w:id="240069077">
                                      <w:marLeft w:val="0"/>
                                      <w:marRight w:val="0"/>
                                      <w:marTop w:val="0"/>
                                      <w:marBottom w:val="0"/>
                                      <w:divBdr>
                                        <w:top w:val="none" w:sz="0" w:space="0" w:color="auto"/>
                                        <w:left w:val="none" w:sz="0" w:space="0" w:color="auto"/>
                                        <w:bottom w:val="none" w:sz="0" w:space="0" w:color="auto"/>
                                        <w:right w:val="none" w:sz="0" w:space="0" w:color="auto"/>
                                      </w:divBdr>
                                      <w:divsChild>
                                        <w:div w:id="525556616">
                                          <w:marLeft w:val="0"/>
                                          <w:marRight w:val="0"/>
                                          <w:marTop w:val="0"/>
                                          <w:marBottom w:val="0"/>
                                          <w:divBdr>
                                            <w:top w:val="none" w:sz="0" w:space="0" w:color="auto"/>
                                            <w:left w:val="none" w:sz="0" w:space="0" w:color="auto"/>
                                            <w:bottom w:val="none" w:sz="0" w:space="0" w:color="auto"/>
                                            <w:right w:val="none" w:sz="0" w:space="0" w:color="auto"/>
                                          </w:divBdr>
                                          <w:divsChild>
                                            <w:div w:id="79124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8530611">
          <w:marLeft w:val="0"/>
          <w:marRight w:val="0"/>
          <w:marTop w:val="990"/>
          <w:marBottom w:val="720"/>
          <w:divBdr>
            <w:top w:val="none" w:sz="0" w:space="0" w:color="auto"/>
            <w:left w:val="none" w:sz="0" w:space="0" w:color="auto"/>
            <w:bottom w:val="none" w:sz="0" w:space="0" w:color="auto"/>
            <w:right w:val="none" w:sz="0" w:space="0" w:color="auto"/>
          </w:divBdr>
          <w:divsChild>
            <w:div w:id="1027827810">
              <w:marLeft w:val="0"/>
              <w:marRight w:val="0"/>
              <w:marTop w:val="0"/>
              <w:marBottom w:val="0"/>
              <w:divBdr>
                <w:top w:val="none" w:sz="0" w:space="0" w:color="auto"/>
                <w:left w:val="none" w:sz="0" w:space="0" w:color="auto"/>
                <w:bottom w:val="none" w:sz="0" w:space="0" w:color="auto"/>
                <w:right w:val="none" w:sz="0" w:space="0" w:color="auto"/>
              </w:divBdr>
              <w:divsChild>
                <w:div w:id="979730430">
                  <w:marLeft w:val="0"/>
                  <w:marRight w:val="0"/>
                  <w:marTop w:val="0"/>
                  <w:marBottom w:val="0"/>
                  <w:divBdr>
                    <w:top w:val="none" w:sz="0" w:space="0" w:color="auto"/>
                    <w:left w:val="none" w:sz="0" w:space="0" w:color="auto"/>
                    <w:bottom w:val="none" w:sz="0" w:space="0" w:color="auto"/>
                    <w:right w:val="none" w:sz="0" w:space="0" w:color="auto"/>
                  </w:divBdr>
                </w:div>
                <w:div w:id="256713434">
                  <w:marLeft w:val="0"/>
                  <w:marRight w:val="0"/>
                  <w:marTop w:val="0"/>
                  <w:marBottom w:val="0"/>
                  <w:divBdr>
                    <w:top w:val="none" w:sz="0" w:space="0" w:color="auto"/>
                    <w:left w:val="none" w:sz="0" w:space="0" w:color="auto"/>
                    <w:bottom w:val="none" w:sz="0" w:space="0" w:color="auto"/>
                    <w:right w:val="none" w:sz="0" w:space="0" w:color="auto"/>
                  </w:divBdr>
                  <w:divsChild>
                    <w:div w:id="578447097">
                      <w:marLeft w:val="0"/>
                      <w:marRight w:val="0"/>
                      <w:marTop w:val="0"/>
                      <w:marBottom w:val="0"/>
                      <w:divBdr>
                        <w:top w:val="none" w:sz="0" w:space="0" w:color="auto"/>
                        <w:left w:val="none" w:sz="0" w:space="0" w:color="auto"/>
                        <w:bottom w:val="none" w:sz="0" w:space="0" w:color="auto"/>
                        <w:right w:val="none" w:sz="0" w:space="0" w:color="auto"/>
                      </w:divBdr>
                      <w:divsChild>
                        <w:div w:id="1548953570">
                          <w:marLeft w:val="0"/>
                          <w:marRight w:val="0"/>
                          <w:marTop w:val="0"/>
                          <w:marBottom w:val="0"/>
                          <w:divBdr>
                            <w:top w:val="none" w:sz="0" w:space="0" w:color="auto"/>
                            <w:left w:val="none" w:sz="0" w:space="0" w:color="auto"/>
                            <w:bottom w:val="none" w:sz="0" w:space="0" w:color="auto"/>
                            <w:right w:val="none" w:sz="0" w:space="0" w:color="auto"/>
                          </w:divBdr>
                          <w:divsChild>
                            <w:div w:id="17407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617816">
                  <w:marLeft w:val="0"/>
                  <w:marRight w:val="0"/>
                  <w:marTop w:val="0"/>
                  <w:marBottom w:val="0"/>
                  <w:divBdr>
                    <w:top w:val="none" w:sz="0" w:space="0" w:color="auto"/>
                    <w:left w:val="none" w:sz="0" w:space="0" w:color="auto"/>
                    <w:bottom w:val="none" w:sz="0" w:space="0" w:color="auto"/>
                    <w:right w:val="none" w:sz="0" w:space="0" w:color="auto"/>
                  </w:divBdr>
                  <w:divsChild>
                    <w:div w:id="4913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39876">
              <w:marLeft w:val="0"/>
              <w:marRight w:val="0"/>
              <w:marTop w:val="195"/>
              <w:marBottom w:val="0"/>
              <w:divBdr>
                <w:top w:val="none" w:sz="0" w:space="0" w:color="auto"/>
                <w:left w:val="none" w:sz="0" w:space="0" w:color="auto"/>
                <w:bottom w:val="none" w:sz="0" w:space="0" w:color="auto"/>
                <w:right w:val="none" w:sz="0" w:space="0" w:color="auto"/>
              </w:divBdr>
              <w:divsChild>
                <w:div w:id="1768116605">
                  <w:marLeft w:val="0"/>
                  <w:marRight w:val="0"/>
                  <w:marTop w:val="0"/>
                  <w:marBottom w:val="0"/>
                  <w:divBdr>
                    <w:top w:val="none" w:sz="0" w:space="0" w:color="auto"/>
                    <w:left w:val="none" w:sz="0" w:space="0" w:color="auto"/>
                    <w:bottom w:val="none" w:sz="0" w:space="0" w:color="auto"/>
                    <w:right w:val="none" w:sz="0" w:space="0" w:color="auto"/>
                  </w:divBdr>
                  <w:divsChild>
                    <w:div w:id="1320619145">
                      <w:marLeft w:val="0"/>
                      <w:marRight w:val="0"/>
                      <w:marTop w:val="0"/>
                      <w:marBottom w:val="0"/>
                      <w:divBdr>
                        <w:top w:val="none" w:sz="0" w:space="0" w:color="auto"/>
                        <w:left w:val="none" w:sz="0" w:space="0" w:color="auto"/>
                        <w:bottom w:val="none" w:sz="0" w:space="0" w:color="auto"/>
                        <w:right w:val="none" w:sz="0" w:space="0" w:color="auto"/>
                      </w:divBdr>
                      <w:divsChild>
                        <w:div w:id="1838571196">
                          <w:marLeft w:val="0"/>
                          <w:marRight w:val="0"/>
                          <w:marTop w:val="0"/>
                          <w:marBottom w:val="0"/>
                          <w:divBdr>
                            <w:top w:val="none" w:sz="0" w:space="0" w:color="auto"/>
                            <w:left w:val="none" w:sz="0" w:space="0" w:color="auto"/>
                            <w:bottom w:val="none" w:sz="0" w:space="0" w:color="auto"/>
                            <w:right w:val="none" w:sz="0" w:space="0" w:color="auto"/>
                          </w:divBdr>
                          <w:divsChild>
                            <w:div w:id="406927674">
                              <w:marLeft w:val="0"/>
                              <w:marRight w:val="0"/>
                              <w:marTop w:val="0"/>
                              <w:marBottom w:val="0"/>
                              <w:divBdr>
                                <w:top w:val="none" w:sz="0" w:space="0" w:color="auto"/>
                                <w:left w:val="none" w:sz="0" w:space="0" w:color="auto"/>
                                <w:bottom w:val="none" w:sz="0" w:space="0" w:color="auto"/>
                                <w:right w:val="none" w:sz="0" w:space="0" w:color="auto"/>
                              </w:divBdr>
                              <w:divsChild>
                                <w:div w:id="1516921276">
                                  <w:marLeft w:val="0"/>
                                  <w:marRight w:val="0"/>
                                  <w:marTop w:val="0"/>
                                  <w:marBottom w:val="0"/>
                                  <w:divBdr>
                                    <w:top w:val="none" w:sz="0" w:space="0" w:color="auto"/>
                                    <w:left w:val="none" w:sz="0" w:space="0" w:color="auto"/>
                                    <w:bottom w:val="none" w:sz="0" w:space="0" w:color="auto"/>
                                    <w:right w:val="none" w:sz="0" w:space="0" w:color="auto"/>
                                  </w:divBdr>
                                  <w:divsChild>
                                    <w:div w:id="1686635392">
                                      <w:marLeft w:val="0"/>
                                      <w:marRight w:val="0"/>
                                      <w:marTop w:val="0"/>
                                      <w:marBottom w:val="0"/>
                                      <w:divBdr>
                                        <w:top w:val="none" w:sz="0" w:space="0" w:color="auto"/>
                                        <w:left w:val="none" w:sz="0" w:space="0" w:color="auto"/>
                                        <w:bottom w:val="none" w:sz="0" w:space="0" w:color="auto"/>
                                        <w:right w:val="none" w:sz="0" w:space="0" w:color="auto"/>
                                      </w:divBdr>
                                      <w:divsChild>
                                        <w:div w:id="20965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145210">
                          <w:marLeft w:val="0"/>
                          <w:marRight w:val="0"/>
                          <w:marTop w:val="0"/>
                          <w:marBottom w:val="0"/>
                          <w:divBdr>
                            <w:top w:val="none" w:sz="0" w:space="0" w:color="auto"/>
                            <w:left w:val="none" w:sz="0" w:space="0" w:color="auto"/>
                            <w:bottom w:val="none" w:sz="0" w:space="0" w:color="auto"/>
                            <w:right w:val="none" w:sz="0" w:space="0" w:color="auto"/>
                          </w:divBdr>
                          <w:divsChild>
                            <w:div w:id="140196629">
                              <w:marLeft w:val="0"/>
                              <w:marRight w:val="0"/>
                              <w:marTop w:val="0"/>
                              <w:marBottom w:val="0"/>
                              <w:divBdr>
                                <w:top w:val="none" w:sz="0" w:space="0" w:color="auto"/>
                                <w:left w:val="none" w:sz="0" w:space="0" w:color="auto"/>
                                <w:bottom w:val="none" w:sz="0" w:space="0" w:color="auto"/>
                                <w:right w:val="none" w:sz="0" w:space="0" w:color="auto"/>
                              </w:divBdr>
                              <w:divsChild>
                                <w:div w:id="734356247">
                                  <w:marLeft w:val="0"/>
                                  <w:marRight w:val="0"/>
                                  <w:marTop w:val="0"/>
                                  <w:marBottom w:val="0"/>
                                  <w:divBdr>
                                    <w:top w:val="none" w:sz="0" w:space="0" w:color="auto"/>
                                    <w:left w:val="none" w:sz="0" w:space="0" w:color="auto"/>
                                    <w:bottom w:val="none" w:sz="0" w:space="0" w:color="auto"/>
                                    <w:right w:val="none" w:sz="0" w:space="0" w:color="auto"/>
                                  </w:divBdr>
                                  <w:divsChild>
                                    <w:div w:id="1499467198">
                                      <w:marLeft w:val="0"/>
                                      <w:marRight w:val="0"/>
                                      <w:marTop w:val="0"/>
                                      <w:marBottom w:val="0"/>
                                      <w:divBdr>
                                        <w:top w:val="none" w:sz="0" w:space="0" w:color="auto"/>
                                        <w:left w:val="none" w:sz="0" w:space="0" w:color="auto"/>
                                        <w:bottom w:val="none" w:sz="0" w:space="0" w:color="auto"/>
                                        <w:right w:val="none" w:sz="0" w:space="0" w:color="auto"/>
                                      </w:divBdr>
                                      <w:divsChild>
                                        <w:div w:id="20096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228892">
                          <w:marLeft w:val="0"/>
                          <w:marRight w:val="0"/>
                          <w:marTop w:val="0"/>
                          <w:marBottom w:val="0"/>
                          <w:divBdr>
                            <w:top w:val="none" w:sz="0" w:space="0" w:color="auto"/>
                            <w:left w:val="none" w:sz="0" w:space="0" w:color="auto"/>
                            <w:bottom w:val="none" w:sz="0" w:space="0" w:color="auto"/>
                            <w:right w:val="none" w:sz="0" w:space="0" w:color="auto"/>
                          </w:divBdr>
                          <w:divsChild>
                            <w:div w:id="1128354721">
                              <w:marLeft w:val="0"/>
                              <w:marRight w:val="0"/>
                              <w:marTop w:val="0"/>
                              <w:marBottom w:val="0"/>
                              <w:divBdr>
                                <w:top w:val="none" w:sz="0" w:space="0" w:color="auto"/>
                                <w:left w:val="none" w:sz="0" w:space="0" w:color="auto"/>
                                <w:bottom w:val="none" w:sz="0" w:space="0" w:color="auto"/>
                                <w:right w:val="none" w:sz="0" w:space="0" w:color="auto"/>
                              </w:divBdr>
                              <w:divsChild>
                                <w:div w:id="1230924963">
                                  <w:marLeft w:val="0"/>
                                  <w:marRight w:val="0"/>
                                  <w:marTop w:val="0"/>
                                  <w:marBottom w:val="0"/>
                                  <w:divBdr>
                                    <w:top w:val="none" w:sz="0" w:space="0" w:color="auto"/>
                                    <w:left w:val="none" w:sz="0" w:space="0" w:color="auto"/>
                                    <w:bottom w:val="none" w:sz="0" w:space="0" w:color="auto"/>
                                    <w:right w:val="none" w:sz="0" w:space="0" w:color="auto"/>
                                  </w:divBdr>
                                  <w:divsChild>
                                    <w:div w:id="2117169782">
                                      <w:marLeft w:val="0"/>
                                      <w:marRight w:val="0"/>
                                      <w:marTop w:val="0"/>
                                      <w:marBottom w:val="0"/>
                                      <w:divBdr>
                                        <w:top w:val="none" w:sz="0" w:space="0" w:color="auto"/>
                                        <w:left w:val="none" w:sz="0" w:space="0" w:color="auto"/>
                                        <w:bottom w:val="none" w:sz="0" w:space="0" w:color="auto"/>
                                        <w:right w:val="none" w:sz="0" w:space="0" w:color="auto"/>
                                      </w:divBdr>
                                      <w:divsChild>
                                        <w:div w:id="76037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85606">
                          <w:marLeft w:val="0"/>
                          <w:marRight w:val="0"/>
                          <w:marTop w:val="0"/>
                          <w:marBottom w:val="0"/>
                          <w:divBdr>
                            <w:top w:val="none" w:sz="0" w:space="0" w:color="auto"/>
                            <w:left w:val="none" w:sz="0" w:space="0" w:color="auto"/>
                            <w:bottom w:val="none" w:sz="0" w:space="0" w:color="auto"/>
                            <w:right w:val="none" w:sz="0" w:space="0" w:color="auto"/>
                          </w:divBdr>
                          <w:divsChild>
                            <w:div w:id="155146051">
                              <w:marLeft w:val="0"/>
                              <w:marRight w:val="0"/>
                              <w:marTop w:val="0"/>
                              <w:marBottom w:val="0"/>
                              <w:divBdr>
                                <w:top w:val="none" w:sz="0" w:space="0" w:color="auto"/>
                                <w:left w:val="none" w:sz="0" w:space="0" w:color="auto"/>
                                <w:bottom w:val="none" w:sz="0" w:space="0" w:color="auto"/>
                                <w:right w:val="none" w:sz="0" w:space="0" w:color="auto"/>
                              </w:divBdr>
                              <w:divsChild>
                                <w:div w:id="159123250">
                                  <w:marLeft w:val="0"/>
                                  <w:marRight w:val="0"/>
                                  <w:marTop w:val="0"/>
                                  <w:marBottom w:val="0"/>
                                  <w:divBdr>
                                    <w:top w:val="none" w:sz="0" w:space="0" w:color="auto"/>
                                    <w:left w:val="none" w:sz="0" w:space="0" w:color="auto"/>
                                    <w:bottom w:val="none" w:sz="0" w:space="0" w:color="auto"/>
                                    <w:right w:val="none" w:sz="0" w:space="0" w:color="auto"/>
                                  </w:divBdr>
                                  <w:divsChild>
                                    <w:div w:id="318847841">
                                      <w:marLeft w:val="0"/>
                                      <w:marRight w:val="0"/>
                                      <w:marTop w:val="0"/>
                                      <w:marBottom w:val="0"/>
                                      <w:divBdr>
                                        <w:top w:val="none" w:sz="0" w:space="0" w:color="auto"/>
                                        <w:left w:val="none" w:sz="0" w:space="0" w:color="auto"/>
                                        <w:bottom w:val="none" w:sz="0" w:space="0" w:color="auto"/>
                                        <w:right w:val="none" w:sz="0" w:space="0" w:color="auto"/>
                                      </w:divBdr>
                                      <w:divsChild>
                                        <w:div w:id="21315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079324">
                          <w:marLeft w:val="0"/>
                          <w:marRight w:val="0"/>
                          <w:marTop w:val="240"/>
                          <w:marBottom w:val="0"/>
                          <w:divBdr>
                            <w:top w:val="none" w:sz="0" w:space="0" w:color="auto"/>
                            <w:left w:val="none" w:sz="0" w:space="0" w:color="auto"/>
                            <w:bottom w:val="none" w:sz="0" w:space="0" w:color="auto"/>
                            <w:right w:val="none" w:sz="0" w:space="0" w:color="auto"/>
                          </w:divBdr>
                          <w:divsChild>
                            <w:div w:id="1835338236">
                              <w:marLeft w:val="0"/>
                              <w:marRight w:val="0"/>
                              <w:marTop w:val="0"/>
                              <w:marBottom w:val="0"/>
                              <w:divBdr>
                                <w:top w:val="none" w:sz="0" w:space="0" w:color="auto"/>
                                <w:left w:val="none" w:sz="0" w:space="0" w:color="auto"/>
                                <w:bottom w:val="none" w:sz="0" w:space="0" w:color="auto"/>
                                <w:right w:val="none" w:sz="0" w:space="0" w:color="auto"/>
                              </w:divBdr>
                              <w:divsChild>
                                <w:div w:id="821774414">
                                  <w:marLeft w:val="0"/>
                                  <w:marRight w:val="0"/>
                                  <w:marTop w:val="0"/>
                                  <w:marBottom w:val="0"/>
                                  <w:divBdr>
                                    <w:top w:val="none" w:sz="0" w:space="0" w:color="auto"/>
                                    <w:left w:val="none" w:sz="0" w:space="0" w:color="auto"/>
                                    <w:bottom w:val="none" w:sz="0" w:space="0" w:color="auto"/>
                                    <w:right w:val="none" w:sz="0" w:space="0" w:color="auto"/>
                                  </w:divBdr>
                                  <w:divsChild>
                                    <w:div w:id="2137871200">
                                      <w:marLeft w:val="0"/>
                                      <w:marRight w:val="0"/>
                                      <w:marTop w:val="0"/>
                                      <w:marBottom w:val="0"/>
                                      <w:divBdr>
                                        <w:top w:val="none" w:sz="0" w:space="0" w:color="auto"/>
                                        <w:left w:val="none" w:sz="0" w:space="0" w:color="auto"/>
                                        <w:bottom w:val="none" w:sz="0" w:space="0" w:color="auto"/>
                                        <w:right w:val="none" w:sz="0" w:space="0" w:color="auto"/>
                                      </w:divBdr>
                                    </w:div>
                                    <w:div w:id="63334579">
                                      <w:marLeft w:val="0"/>
                                      <w:marRight w:val="0"/>
                                      <w:marTop w:val="0"/>
                                      <w:marBottom w:val="0"/>
                                      <w:divBdr>
                                        <w:top w:val="none" w:sz="0" w:space="0" w:color="auto"/>
                                        <w:left w:val="none" w:sz="0" w:space="0" w:color="auto"/>
                                        <w:bottom w:val="none" w:sz="0" w:space="0" w:color="auto"/>
                                        <w:right w:val="none" w:sz="0" w:space="0" w:color="auto"/>
                                      </w:divBdr>
                                      <w:divsChild>
                                        <w:div w:id="936791706">
                                          <w:marLeft w:val="0"/>
                                          <w:marRight w:val="0"/>
                                          <w:marTop w:val="0"/>
                                          <w:marBottom w:val="0"/>
                                          <w:divBdr>
                                            <w:top w:val="none" w:sz="0" w:space="0" w:color="auto"/>
                                            <w:left w:val="none" w:sz="0" w:space="0" w:color="auto"/>
                                            <w:bottom w:val="none" w:sz="0" w:space="0" w:color="auto"/>
                                            <w:right w:val="none" w:sz="0" w:space="0" w:color="auto"/>
                                          </w:divBdr>
                                          <w:divsChild>
                                            <w:div w:id="6600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3280857">
          <w:marLeft w:val="0"/>
          <w:marRight w:val="0"/>
          <w:marTop w:val="990"/>
          <w:marBottom w:val="720"/>
          <w:divBdr>
            <w:top w:val="none" w:sz="0" w:space="0" w:color="auto"/>
            <w:left w:val="none" w:sz="0" w:space="0" w:color="auto"/>
            <w:bottom w:val="none" w:sz="0" w:space="0" w:color="auto"/>
            <w:right w:val="none" w:sz="0" w:space="0" w:color="auto"/>
          </w:divBdr>
          <w:divsChild>
            <w:div w:id="1130436032">
              <w:marLeft w:val="0"/>
              <w:marRight w:val="0"/>
              <w:marTop w:val="0"/>
              <w:marBottom w:val="0"/>
              <w:divBdr>
                <w:top w:val="none" w:sz="0" w:space="0" w:color="auto"/>
                <w:left w:val="none" w:sz="0" w:space="0" w:color="auto"/>
                <w:bottom w:val="none" w:sz="0" w:space="0" w:color="auto"/>
                <w:right w:val="none" w:sz="0" w:space="0" w:color="auto"/>
              </w:divBdr>
              <w:divsChild>
                <w:div w:id="1333030287">
                  <w:marLeft w:val="0"/>
                  <w:marRight w:val="0"/>
                  <w:marTop w:val="0"/>
                  <w:marBottom w:val="0"/>
                  <w:divBdr>
                    <w:top w:val="none" w:sz="0" w:space="0" w:color="auto"/>
                    <w:left w:val="none" w:sz="0" w:space="0" w:color="auto"/>
                    <w:bottom w:val="none" w:sz="0" w:space="0" w:color="auto"/>
                    <w:right w:val="none" w:sz="0" w:space="0" w:color="auto"/>
                  </w:divBdr>
                </w:div>
                <w:div w:id="573584820">
                  <w:marLeft w:val="0"/>
                  <w:marRight w:val="0"/>
                  <w:marTop w:val="0"/>
                  <w:marBottom w:val="0"/>
                  <w:divBdr>
                    <w:top w:val="none" w:sz="0" w:space="0" w:color="auto"/>
                    <w:left w:val="none" w:sz="0" w:space="0" w:color="auto"/>
                    <w:bottom w:val="none" w:sz="0" w:space="0" w:color="auto"/>
                    <w:right w:val="none" w:sz="0" w:space="0" w:color="auto"/>
                  </w:divBdr>
                  <w:divsChild>
                    <w:div w:id="1784155158">
                      <w:marLeft w:val="0"/>
                      <w:marRight w:val="0"/>
                      <w:marTop w:val="0"/>
                      <w:marBottom w:val="0"/>
                      <w:divBdr>
                        <w:top w:val="none" w:sz="0" w:space="0" w:color="auto"/>
                        <w:left w:val="none" w:sz="0" w:space="0" w:color="auto"/>
                        <w:bottom w:val="none" w:sz="0" w:space="0" w:color="auto"/>
                        <w:right w:val="none" w:sz="0" w:space="0" w:color="auto"/>
                      </w:divBdr>
                      <w:divsChild>
                        <w:div w:id="53049008">
                          <w:marLeft w:val="0"/>
                          <w:marRight w:val="0"/>
                          <w:marTop w:val="0"/>
                          <w:marBottom w:val="0"/>
                          <w:divBdr>
                            <w:top w:val="none" w:sz="0" w:space="0" w:color="auto"/>
                            <w:left w:val="none" w:sz="0" w:space="0" w:color="auto"/>
                            <w:bottom w:val="none" w:sz="0" w:space="0" w:color="auto"/>
                            <w:right w:val="none" w:sz="0" w:space="0" w:color="auto"/>
                          </w:divBdr>
                          <w:divsChild>
                            <w:div w:id="78087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78081">
                  <w:marLeft w:val="0"/>
                  <w:marRight w:val="0"/>
                  <w:marTop w:val="0"/>
                  <w:marBottom w:val="0"/>
                  <w:divBdr>
                    <w:top w:val="none" w:sz="0" w:space="0" w:color="auto"/>
                    <w:left w:val="none" w:sz="0" w:space="0" w:color="auto"/>
                    <w:bottom w:val="none" w:sz="0" w:space="0" w:color="auto"/>
                    <w:right w:val="none" w:sz="0" w:space="0" w:color="auto"/>
                  </w:divBdr>
                  <w:divsChild>
                    <w:div w:id="169079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5124">
              <w:marLeft w:val="0"/>
              <w:marRight w:val="0"/>
              <w:marTop w:val="195"/>
              <w:marBottom w:val="0"/>
              <w:divBdr>
                <w:top w:val="none" w:sz="0" w:space="0" w:color="auto"/>
                <w:left w:val="none" w:sz="0" w:space="0" w:color="auto"/>
                <w:bottom w:val="none" w:sz="0" w:space="0" w:color="auto"/>
                <w:right w:val="none" w:sz="0" w:space="0" w:color="auto"/>
              </w:divBdr>
              <w:divsChild>
                <w:div w:id="1078211247">
                  <w:marLeft w:val="0"/>
                  <w:marRight w:val="0"/>
                  <w:marTop w:val="0"/>
                  <w:marBottom w:val="0"/>
                  <w:divBdr>
                    <w:top w:val="none" w:sz="0" w:space="0" w:color="auto"/>
                    <w:left w:val="none" w:sz="0" w:space="0" w:color="auto"/>
                    <w:bottom w:val="none" w:sz="0" w:space="0" w:color="auto"/>
                    <w:right w:val="none" w:sz="0" w:space="0" w:color="auto"/>
                  </w:divBdr>
                  <w:divsChild>
                    <w:div w:id="1987782830">
                      <w:marLeft w:val="0"/>
                      <w:marRight w:val="0"/>
                      <w:marTop w:val="0"/>
                      <w:marBottom w:val="0"/>
                      <w:divBdr>
                        <w:top w:val="none" w:sz="0" w:space="0" w:color="auto"/>
                        <w:left w:val="none" w:sz="0" w:space="0" w:color="auto"/>
                        <w:bottom w:val="none" w:sz="0" w:space="0" w:color="auto"/>
                        <w:right w:val="none" w:sz="0" w:space="0" w:color="auto"/>
                      </w:divBdr>
                      <w:divsChild>
                        <w:div w:id="1436972866">
                          <w:marLeft w:val="0"/>
                          <w:marRight w:val="0"/>
                          <w:marTop w:val="0"/>
                          <w:marBottom w:val="0"/>
                          <w:divBdr>
                            <w:top w:val="none" w:sz="0" w:space="0" w:color="auto"/>
                            <w:left w:val="none" w:sz="0" w:space="0" w:color="auto"/>
                            <w:bottom w:val="none" w:sz="0" w:space="0" w:color="auto"/>
                            <w:right w:val="none" w:sz="0" w:space="0" w:color="auto"/>
                          </w:divBdr>
                          <w:divsChild>
                            <w:div w:id="1983925069">
                              <w:marLeft w:val="0"/>
                              <w:marRight w:val="0"/>
                              <w:marTop w:val="0"/>
                              <w:marBottom w:val="0"/>
                              <w:divBdr>
                                <w:top w:val="none" w:sz="0" w:space="0" w:color="auto"/>
                                <w:left w:val="none" w:sz="0" w:space="0" w:color="auto"/>
                                <w:bottom w:val="none" w:sz="0" w:space="0" w:color="auto"/>
                                <w:right w:val="none" w:sz="0" w:space="0" w:color="auto"/>
                              </w:divBdr>
                              <w:divsChild>
                                <w:div w:id="188375690">
                                  <w:marLeft w:val="0"/>
                                  <w:marRight w:val="0"/>
                                  <w:marTop w:val="0"/>
                                  <w:marBottom w:val="0"/>
                                  <w:divBdr>
                                    <w:top w:val="none" w:sz="0" w:space="0" w:color="auto"/>
                                    <w:left w:val="none" w:sz="0" w:space="0" w:color="auto"/>
                                    <w:bottom w:val="none" w:sz="0" w:space="0" w:color="auto"/>
                                    <w:right w:val="none" w:sz="0" w:space="0" w:color="auto"/>
                                  </w:divBdr>
                                  <w:divsChild>
                                    <w:div w:id="2055080501">
                                      <w:marLeft w:val="0"/>
                                      <w:marRight w:val="0"/>
                                      <w:marTop w:val="0"/>
                                      <w:marBottom w:val="0"/>
                                      <w:divBdr>
                                        <w:top w:val="none" w:sz="0" w:space="0" w:color="auto"/>
                                        <w:left w:val="none" w:sz="0" w:space="0" w:color="auto"/>
                                        <w:bottom w:val="none" w:sz="0" w:space="0" w:color="auto"/>
                                        <w:right w:val="none" w:sz="0" w:space="0" w:color="auto"/>
                                      </w:divBdr>
                                      <w:divsChild>
                                        <w:div w:id="19210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43855">
                          <w:marLeft w:val="0"/>
                          <w:marRight w:val="0"/>
                          <w:marTop w:val="0"/>
                          <w:marBottom w:val="0"/>
                          <w:divBdr>
                            <w:top w:val="none" w:sz="0" w:space="0" w:color="auto"/>
                            <w:left w:val="none" w:sz="0" w:space="0" w:color="auto"/>
                            <w:bottom w:val="none" w:sz="0" w:space="0" w:color="auto"/>
                            <w:right w:val="none" w:sz="0" w:space="0" w:color="auto"/>
                          </w:divBdr>
                          <w:divsChild>
                            <w:div w:id="847451655">
                              <w:marLeft w:val="0"/>
                              <w:marRight w:val="0"/>
                              <w:marTop w:val="0"/>
                              <w:marBottom w:val="0"/>
                              <w:divBdr>
                                <w:top w:val="none" w:sz="0" w:space="0" w:color="auto"/>
                                <w:left w:val="none" w:sz="0" w:space="0" w:color="auto"/>
                                <w:bottom w:val="none" w:sz="0" w:space="0" w:color="auto"/>
                                <w:right w:val="none" w:sz="0" w:space="0" w:color="auto"/>
                              </w:divBdr>
                              <w:divsChild>
                                <w:div w:id="124616681">
                                  <w:marLeft w:val="0"/>
                                  <w:marRight w:val="0"/>
                                  <w:marTop w:val="0"/>
                                  <w:marBottom w:val="0"/>
                                  <w:divBdr>
                                    <w:top w:val="none" w:sz="0" w:space="0" w:color="auto"/>
                                    <w:left w:val="none" w:sz="0" w:space="0" w:color="auto"/>
                                    <w:bottom w:val="none" w:sz="0" w:space="0" w:color="auto"/>
                                    <w:right w:val="none" w:sz="0" w:space="0" w:color="auto"/>
                                  </w:divBdr>
                                  <w:divsChild>
                                    <w:div w:id="2015184494">
                                      <w:marLeft w:val="0"/>
                                      <w:marRight w:val="0"/>
                                      <w:marTop w:val="0"/>
                                      <w:marBottom w:val="0"/>
                                      <w:divBdr>
                                        <w:top w:val="none" w:sz="0" w:space="0" w:color="auto"/>
                                        <w:left w:val="none" w:sz="0" w:space="0" w:color="auto"/>
                                        <w:bottom w:val="none" w:sz="0" w:space="0" w:color="auto"/>
                                        <w:right w:val="none" w:sz="0" w:space="0" w:color="auto"/>
                                      </w:divBdr>
                                      <w:divsChild>
                                        <w:div w:id="101550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969844">
                          <w:marLeft w:val="0"/>
                          <w:marRight w:val="0"/>
                          <w:marTop w:val="0"/>
                          <w:marBottom w:val="0"/>
                          <w:divBdr>
                            <w:top w:val="none" w:sz="0" w:space="0" w:color="auto"/>
                            <w:left w:val="none" w:sz="0" w:space="0" w:color="auto"/>
                            <w:bottom w:val="none" w:sz="0" w:space="0" w:color="auto"/>
                            <w:right w:val="none" w:sz="0" w:space="0" w:color="auto"/>
                          </w:divBdr>
                          <w:divsChild>
                            <w:div w:id="18244344">
                              <w:marLeft w:val="0"/>
                              <w:marRight w:val="0"/>
                              <w:marTop w:val="0"/>
                              <w:marBottom w:val="0"/>
                              <w:divBdr>
                                <w:top w:val="none" w:sz="0" w:space="0" w:color="auto"/>
                                <w:left w:val="none" w:sz="0" w:space="0" w:color="auto"/>
                                <w:bottom w:val="none" w:sz="0" w:space="0" w:color="auto"/>
                                <w:right w:val="none" w:sz="0" w:space="0" w:color="auto"/>
                              </w:divBdr>
                              <w:divsChild>
                                <w:div w:id="2138445205">
                                  <w:marLeft w:val="0"/>
                                  <w:marRight w:val="0"/>
                                  <w:marTop w:val="0"/>
                                  <w:marBottom w:val="0"/>
                                  <w:divBdr>
                                    <w:top w:val="none" w:sz="0" w:space="0" w:color="auto"/>
                                    <w:left w:val="none" w:sz="0" w:space="0" w:color="auto"/>
                                    <w:bottom w:val="none" w:sz="0" w:space="0" w:color="auto"/>
                                    <w:right w:val="none" w:sz="0" w:space="0" w:color="auto"/>
                                  </w:divBdr>
                                  <w:divsChild>
                                    <w:div w:id="1839727553">
                                      <w:marLeft w:val="0"/>
                                      <w:marRight w:val="0"/>
                                      <w:marTop w:val="0"/>
                                      <w:marBottom w:val="0"/>
                                      <w:divBdr>
                                        <w:top w:val="none" w:sz="0" w:space="0" w:color="auto"/>
                                        <w:left w:val="none" w:sz="0" w:space="0" w:color="auto"/>
                                        <w:bottom w:val="none" w:sz="0" w:space="0" w:color="auto"/>
                                        <w:right w:val="none" w:sz="0" w:space="0" w:color="auto"/>
                                      </w:divBdr>
                                      <w:divsChild>
                                        <w:div w:id="1137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7725">
                          <w:marLeft w:val="0"/>
                          <w:marRight w:val="0"/>
                          <w:marTop w:val="0"/>
                          <w:marBottom w:val="0"/>
                          <w:divBdr>
                            <w:top w:val="none" w:sz="0" w:space="0" w:color="auto"/>
                            <w:left w:val="none" w:sz="0" w:space="0" w:color="auto"/>
                            <w:bottom w:val="none" w:sz="0" w:space="0" w:color="auto"/>
                            <w:right w:val="none" w:sz="0" w:space="0" w:color="auto"/>
                          </w:divBdr>
                          <w:divsChild>
                            <w:div w:id="913976147">
                              <w:marLeft w:val="0"/>
                              <w:marRight w:val="0"/>
                              <w:marTop w:val="0"/>
                              <w:marBottom w:val="0"/>
                              <w:divBdr>
                                <w:top w:val="none" w:sz="0" w:space="0" w:color="auto"/>
                                <w:left w:val="none" w:sz="0" w:space="0" w:color="auto"/>
                                <w:bottom w:val="none" w:sz="0" w:space="0" w:color="auto"/>
                                <w:right w:val="none" w:sz="0" w:space="0" w:color="auto"/>
                              </w:divBdr>
                              <w:divsChild>
                                <w:div w:id="1633368319">
                                  <w:marLeft w:val="0"/>
                                  <w:marRight w:val="0"/>
                                  <w:marTop w:val="0"/>
                                  <w:marBottom w:val="0"/>
                                  <w:divBdr>
                                    <w:top w:val="none" w:sz="0" w:space="0" w:color="auto"/>
                                    <w:left w:val="none" w:sz="0" w:space="0" w:color="auto"/>
                                    <w:bottom w:val="none" w:sz="0" w:space="0" w:color="auto"/>
                                    <w:right w:val="none" w:sz="0" w:space="0" w:color="auto"/>
                                  </w:divBdr>
                                  <w:divsChild>
                                    <w:div w:id="857503801">
                                      <w:marLeft w:val="0"/>
                                      <w:marRight w:val="0"/>
                                      <w:marTop w:val="0"/>
                                      <w:marBottom w:val="0"/>
                                      <w:divBdr>
                                        <w:top w:val="none" w:sz="0" w:space="0" w:color="auto"/>
                                        <w:left w:val="none" w:sz="0" w:space="0" w:color="auto"/>
                                        <w:bottom w:val="none" w:sz="0" w:space="0" w:color="auto"/>
                                        <w:right w:val="none" w:sz="0" w:space="0" w:color="auto"/>
                                      </w:divBdr>
                                      <w:divsChild>
                                        <w:div w:id="18912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555530">
                          <w:marLeft w:val="0"/>
                          <w:marRight w:val="0"/>
                          <w:marTop w:val="240"/>
                          <w:marBottom w:val="0"/>
                          <w:divBdr>
                            <w:top w:val="none" w:sz="0" w:space="0" w:color="auto"/>
                            <w:left w:val="none" w:sz="0" w:space="0" w:color="auto"/>
                            <w:bottom w:val="none" w:sz="0" w:space="0" w:color="auto"/>
                            <w:right w:val="none" w:sz="0" w:space="0" w:color="auto"/>
                          </w:divBdr>
                          <w:divsChild>
                            <w:div w:id="1656375172">
                              <w:marLeft w:val="0"/>
                              <w:marRight w:val="0"/>
                              <w:marTop w:val="0"/>
                              <w:marBottom w:val="0"/>
                              <w:divBdr>
                                <w:top w:val="none" w:sz="0" w:space="0" w:color="auto"/>
                                <w:left w:val="none" w:sz="0" w:space="0" w:color="auto"/>
                                <w:bottom w:val="none" w:sz="0" w:space="0" w:color="auto"/>
                                <w:right w:val="none" w:sz="0" w:space="0" w:color="auto"/>
                              </w:divBdr>
                              <w:divsChild>
                                <w:div w:id="364524590">
                                  <w:marLeft w:val="0"/>
                                  <w:marRight w:val="0"/>
                                  <w:marTop w:val="0"/>
                                  <w:marBottom w:val="0"/>
                                  <w:divBdr>
                                    <w:top w:val="none" w:sz="0" w:space="0" w:color="auto"/>
                                    <w:left w:val="none" w:sz="0" w:space="0" w:color="auto"/>
                                    <w:bottom w:val="none" w:sz="0" w:space="0" w:color="auto"/>
                                    <w:right w:val="none" w:sz="0" w:space="0" w:color="auto"/>
                                  </w:divBdr>
                                  <w:divsChild>
                                    <w:div w:id="1607080393">
                                      <w:marLeft w:val="0"/>
                                      <w:marRight w:val="0"/>
                                      <w:marTop w:val="0"/>
                                      <w:marBottom w:val="0"/>
                                      <w:divBdr>
                                        <w:top w:val="none" w:sz="0" w:space="0" w:color="auto"/>
                                        <w:left w:val="none" w:sz="0" w:space="0" w:color="auto"/>
                                        <w:bottom w:val="none" w:sz="0" w:space="0" w:color="auto"/>
                                        <w:right w:val="none" w:sz="0" w:space="0" w:color="auto"/>
                                      </w:divBdr>
                                    </w:div>
                                    <w:div w:id="1032615224">
                                      <w:marLeft w:val="0"/>
                                      <w:marRight w:val="0"/>
                                      <w:marTop w:val="0"/>
                                      <w:marBottom w:val="0"/>
                                      <w:divBdr>
                                        <w:top w:val="none" w:sz="0" w:space="0" w:color="auto"/>
                                        <w:left w:val="none" w:sz="0" w:space="0" w:color="auto"/>
                                        <w:bottom w:val="none" w:sz="0" w:space="0" w:color="auto"/>
                                        <w:right w:val="none" w:sz="0" w:space="0" w:color="auto"/>
                                      </w:divBdr>
                                      <w:divsChild>
                                        <w:div w:id="1010329569">
                                          <w:marLeft w:val="0"/>
                                          <w:marRight w:val="0"/>
                                          <w:marTop w:val="0"/>
                                          <w:marBottom w:val="0"/>
                                          <w:divBdr>
                                            <w:top w:val="none" w:sz="0" w:space="0" w:color="auto"/>
                                            <w:left w:val="none" w:sz="0" w:space="0" w:color="auto"/>
                                            <w:bottom w:val="none" w:sz="0" w:space="0" w:color="auto"/>
                                            <w:right w:val="none" w:sz="0" w:space="0" w:color="auto"/>
                                          </w:divBdr>
                                          <w:divsChild>
                                            <w:div w:id="115463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2580392">
          <w:marLeft w:val="0"/>
          <w:marRight w:val="0"/>
          <w:marTop w:val="990"/>
          <w:marBottom w:val="720"/>
          <w:divBdr>
            <w:top w:val="none" w:sz="0" w:space="0" w:color="auto"/>
            <w:left w:val="none" w:sz="0" w:space="0" w:color="auto"/>
            <w:bottom w:val="none" w:sz="0" w:space="0" w:color="auto"/>
            <w:right w:val="none" w:sz="0" w:space="0" w:color="auto"/>
          </w:divBdr>
          <w:divsChild>
            <w:div w:id="2065444584">
              <w:marLeft w:val="0"/>
              <w:marRight w:val="0"/>
              <w:marTop w:val="0"/>
              <w:marBottom w:val="0"/>
              <w:divBdr>
                <w:top w:val="none" w:sz="0" w:space="0" w:color="auto"/>
                <w:left w:val="none" w:sz="0" w:space="0" w:color="auto"/>
                <w:bottom w:val="none" w:sz="0" w:space="0" w:color="auto"/>
                <w:right w:val="none" w:sz="0" w:space="0" w:color="auto"/>
              </w:divBdr>
              <w:divsChild>
                <w:div w:id="478041184">
                  <w:marLeft w:val="0"/>
                  <w:marRight w:val="0"/>
                  <w:marTop w:val="0"/>
                  <w:marBottom w:val="0"/>
                  <w:divBdr>
                    <w:top w:val="none" w:sz="0" w:space="0" w:color="auto"/>
                    <w:left w:val="none" w:sz="0" w:space="0" w:color="auto"/>
                    <w:bottom w:val="none" w:sz="0" w:space="0" w:color="auto"/>
                    <w:right w:val="none" w:sz="0" w:space="0" w:color="auto"/>
                  </w:divBdr>
                </w:div>
                <w:div w:id="27924194">
                  <w:marLeft w:val="0"/>
                  <w:marRight w:val="0"/>
                  <w:marTop w:val="0"/>
                  <w:marBottom w:val="0"/>
                  <w:divBdr>
                    <w:top w:val="none" w:sz="0" w:space="0" w:color="auto"/>
                    <w:left w:val="none" w:sz="0" w:space="0" w:color="auto"/>
                    <w:bottom w:val="none" w:sz="0" w:space="0" w:color="auto"/>
                    <w:right w:val="none" w:sz="0" w:space="0" w:color="auto"/>
                  </w:divBdr>
                  <w:divsChild>
                    <w:div w:id="1767798482">
                      <w:marLeft w:val="0"/>
                      <w:marRight w:val="0"/>
                      <w:marTop w:val="0"/>
                      <w:marBottom w:val="0"/>
                      <w:divBdr>
                        <w:top w:val="none" w:sz="0" w:space="0" w:color="auto"/>
                        <w:left w:val="none" w:sz="0" w:space="0" w:color="auto"/>
                        <w:bottom w:val="none" w:sz="0" w:space="0" w:color="auto"/>
                        <w:right w:val="none" w:sz="0" w:space="0" w:color="auto"/>
                      </w:divBdr>
                      <w:divsChild>
                        <w:div w:id="1030035677">
                          <w:marLeft w:val="0"/>
                          <w:marRight w:val="0"/>
                          <w:marTop w:val="0"/>
                          <w:marBottom w:val="0"/>
                          <w:divBdr>
                            <w:top w:val="none" w:sz="0" w:space="0" w:color="auto"/>
                            <w:left w:val="none" w:sz="0" w:space="0" w:color="auto"/>
                            <w:bottom w:val="none" w:sz="0" w:space="0" w:color="auto"/>
                            <w:right w:val="none" w:sz="0" w:space="0" w:color="auto"/>
                          </w:divBdr>
                          <w:divsChild>
                            <w:div w:id="4497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7136">
                  <w:marLeft w:val="0"/>
                  <w:marRight w:val="0"/>
                  <w:marTop w:val="0"/>
                  <w:marBottom w:val="0"/>
                  <w:divBdr>
                    <w:top w:val="none" w:sz="0" w:space="0" w:color="auto"/>
                    <w:left w:val="none" w:sz="0" w:space="0" w:color="auto"/>
                    <w:bottom w:val="none" w:sz="0" w:space="0" w:color="auto"/>
                    <w:right w:val="none" w:sz="0" w:space="0" w:color="auto"/>
                  </w:divBdr>
                  <w:divsChild>
                    <w:div w:id="20058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110">
              <w:marLeft w:val="0"/>
              <w:marRight w:val="0"/>
              <w:marTop w:val="195"/>
              <w:marBottom w:val="0"/>
              <w:divBdr>
                <w:top w:val="none" w:sz="0" w:space="0" w:color="auto"/>
                <w:left w:val="none" w:sz="0" w:space="0" w:color="auto"/>
                <w:bottom w:val="none" w:sz="0" w:space="0" w:color="auto"/>
                <w:right w:val="none" w:sz="0" w:space="0" w:color="auto"/>
              </w:divBdr>
              <w:divsChild>
                <w:div w:id="1450127887">
                  <w:marLeft w:val="0"/>
                  <w:marRight w:val="0"/>
                  <w:marTop w:val="0"/>
                  <w:marBottom w:val="0"/>
                  <w:divBdr>
                    <w:top w:val="none" w:sz="0" w:space="0" w:color="auto"/>
                    <w:left w:val="none" w:sz="0" w:space="0" w:color="auto"/>
                    <w:bottom w:val="none" w:sz="0" w:space="0" w:color="auto"/>
                    <w:right w:val="none" w:sz="0" w:space="0" w:color="auto"/>
                  </w:divBdr>
                  <w:divsChild>
                    <w:div w:id="390662947">
                      <w:marLeft w:val="0"/>
                      <w:marRight w:val="0"/>
                      <w:marTop w:val="0"/>
                      <w:marBottom w:val="0"/>
                      <w:divBdr>
                        <w:top w:val="none" w:sz="0" w:space="0" w:color="auto"/>
                        <w:left w:val="none" w:sz="0" w:space="0" w:color="auto"/>
                        <w:bottom w:val="none" w:sz="0" w:space="0" w:color="auto"/>
                        <w:right w:val="none" w:sz="0" w:space="0" w:color="auto"/>
                      </w:divBdr>
                      <w:divsChild>
                        <w:div w:id="1819418649">
                          <w:marLeft w:val="0"/>
                          <w:marRight w:val="0"/>
                          <w:marTop w:val="0"/>
                          <w:marBottom w:val="0"/>
                          <w:divBdr>
                            <w:top w:val="none" w:sz="0" w:space="0" w:color="auto"/>
                            <w:left w:val="none" w:sz="0" w:space="0" w:color="auto"/>
                            <w:bottom w:val="none" w:sz="0" w:space="0" w:color="auto"/>
                            <w:right w:val="none" w:sz="0" w:space="0" w:color="auto"/>
                          </w:divBdr>
                          <w:divsChild>
                            <w:div w:id="2055040651">
                              <w:marLeft w:val="0"/>
                              <w:marRight w:val="0"/>
                              <w:marTop w:val="0"/>
                              <w:marBottom w:val="0"/>
                              <w:divBdr>
                                <w:top w:val="none" w:sz="0" w:space="0" w:color="auto"/>
                                <w:left w:val="none" w:sz="0" w:space="0" w:color="auto"/>
                                <w:bottom w:val="none" w:sz="0" w:space="0" w:color="auto"/>
                                <w:right w:val="none" w:sz="0" w:space="0" w:color="auto"/>
                              </w:divBdr>
                              <w:divsChild>
                                <w:div w:id="1968967324">
                                  <w:marLeft w:val="0"/>
                                  <w:marRight w:val="0"/>
                                  <w:marTop w:val="0"/>
                                  <w:marBottom w:val="0"/>
                                  <w:divBdr>
                                    <w:top w:val="none" w:sz="0" w:space="0" w:color="auto"/>
                                    <w:left w:val="none" w:sz="0" w:space="0" w:color="auto"/>
                                    <w:bottom w:val="none" w:sz="0" w:space="0" w:color="auto"/>
                                    <w:right w:val="none" w:sz="0" w:space="0" w:color="auto"/>
                                  </w:divBdr>
                                  <w:divsChild>
                                    <w:div w:id="1442260471">
                                      <w:marLeft w:val="0"/>
                                      <w:marRight w:val="0"/>
                                      <w:marTop w:val="0"/>
                                      <w:marBottom w:val="0"/>
                                      <w:divBdr>
                                        <w:top w:val="none" w:sz="0" w:space="0" w:color="auto"/>
                                        <w:left w:val="none" w:sz="0" w:space="0" w:color="auto"/>
                                        <w:bottom w:val="none" w:sz="0" w:space="0" w:color="auto"/>
                                        <w:right w:val="none" w:sz="0" w:space="0" w:color="auto"/>
                                      </w:divBdr>
                                      <w:divsChild>
                                        <w:div w:id="5737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89246">
                          <w:marLeft w:val="0"/>
                          <w:marRight w:val="0"/>
                          <w:marTop w:val="0"/>
                          <w:marBottom w:val="0"/>
                          <w:divBdr>
                            <w:top w:val="none" w:sz="0" w:space="0" w:color="auto"/>
                            <w:left w:val="none" w:sz="0" w:space="0" w:color="auto"/>
                            <w:bottom w:val="none" w:sz="0" w:space="0" w:color="auto"/>
                            <w:right w:val="none" w:sz="0" w:space="0" w:color="auto"/>
                          </w:divBdr>
                          <w:divsChild>
                            <w:div w:id="1506045406">
                              <w:marLeft w:val="0"/>
                              <w:marRight w:val="0"/>
                              <w:marTop w:val="0"/>
                              <w:marBottom w:val="0"/>
                              <w:divBdr>
                                <w:top w:val="none" w:sz="0" w:space="0" w:color="auto"/>
                                <w:left w:val="none" w:sz="0" w:space="0" w:color="auto"/>
                                <w:bottom w:val="none" w:sz="0" w:space="0" w:color="auto"/>
                                <w:right w:val="none" w:sz="0" w:space="0" w:color="auto"/>
                              </w:divBdr>
                              <w:divsChild>
                                <w:div w:id="1378235331">
                                  <w:marLeft w:val="0"/>
                                  <w:marRight w:val="0"/>
                                  <w:marTop w:val="0"/>
                                  <w:marBottom w:val="0"/>
                                  <w:divBdr>
                                    <w:top w:val="none" w:sz="0" w:space="0" w:color="auto"/>
                                    <w:left w:val="none" w:sz="0" w:space="0" w:color="auto"/>
                                    <w:bottom w:val="none" w:sz="0" w:space="0" w:color="auto"/>
                                    <w:right w:val="none" w:sz="0" w:space="0" w:color="auto"/>
                                  </w:divBdr>
                                  <w:divsChild>
                                    <w:div w:id="978151400">
                                      <w:marLeft w:val="0"/>
                                      <w:marRight w:val="0"/>
                                      <w:marTop w:val="0"/>
                                      <w:marBottom w:val="0"/>
                                      <w:divBdr>
                                        <w:top w:val="none" w:sz="0" w:space="0" w:color="auto"/>
                                        <w:left w:val="none" w:sz="0" w:space="0" w:color="auto"/>
                                        <w:bottom w:val="none" w:sz="0" w:space="0" w:color="auto"/>
                                        <w:right w:val="none" w:sz="0" w:space="0" w:color="auto"/>
                                      </w:divBdr>
                                      <w:divsChild>
                                        <w:div w:id="189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823871">
                          <w:marLeft w:val="0"/>
                          <w:marRight w:val="0"/>
                          <w:marTop w:val="0"/>
                          <w:marBottom w:val="0"/>
                          <w:divBdr>
                            <w:top w:val="none" w:sz="0" w:space="0" w:color="auto"/>
                            <w:left w:val="none" w:sz="0" w:space="0" w:color="auto"/>
                            <w:bottom w:val="none" w:sz="0" w:space="0" w:color="auto"/>
                            <w:right w:val="none" w:sz="0" w:space="0" w:color="auto"/>
                          </w:divBdr>
                          <w:divsChild>
                            <w:div w:id="717320708">
                              <w:marLeft w:val="0"/>
                              <w:marRight w:val="0"/>
                              <w:marTop w:val="0"/>
                              <w:marBottom w:val="0"/>
                              <w:divBdr>
                                <w:top w:val="none" w:sz="0" w:space="0" w:color="auto"/>
                                <w:left w:val="none" w:sz="0" w:space="0" w:color="auto"/>
                                <w:bottom w:val="none" w:sz="0" w:space="0" w:color="auto"/>
                                <w:right w:val="none" w:sz="0" w:space="0" w:color="auto"/>
                              </w:divBdr>
                              <w:divsChild>
                                <w:div w:id="230388104">
                                  <w:marLeft w:val="0"/>
                                  <w:marRight w:val="0"/>
                                  <w:marTop w:val="0"/>
                                  <w:marBottom w:val="0"/>
                                  <w:divBdr>
                                    <w:top w:val="none" w:sz="0" w:space="0" w:color="auto"/>
                                    <w:left w:val="none" w:sz="0" w:space="0" w:color="auto"/>
                                    <w:bottom w:val="none" w:sz="0" w:space="0" w:color="auto"/>
                                    <w:right w:val="none" w:sz="0" w:space="0" w:color="auto"/>
                                  </w:divBdr>
                                  <w:divsChild>
                                    <w:div w:id="1383678217">
                                      <w:marLeft w:val="0"/>
                                      <w:marRight w:val="0"/>
                                      <w:marTop w:val="0"/>
                                      <w:marBottom w:val="0"/>
                                      <w:divBdr>
                                        <w:top w:val="none" w:sz="0" w:space="0" w:color="auto"/>
                                        <w:left w:val="none" w:sz="0" w:space="0" w:color="auto"/>
                                        <w:bottom w:val="none" w:sz="0" w:space="0" w:color="auto"/>
                                        <w:right w:val="none" w:sz="0" w:space="0" w:color="auto"/>
                                      </w:divBdr>
                                      <w:divsChild>
                                        <w:div w:id="4823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29209">
                          <w:marLeft w:val="0"/>
                          <w:marRight w:val="0"/>
                          <w:marTop w:val="0"/>
                          <w:marBottom w:val="0"/>
                          <w:divBdr>
                            <w:top w:val="none" w:sz="0" w:space="0" w:color="auto"/>
                            <w:left w:val="none" w:sz="0" w:space="0" w:color="auto"/>
                            <w:bottom w:val="none" w:sz="0" w:space="0" w:color="auto"/>
                            <w:right w:val="none" w:sz="0" w:space="0" w:color="auto"/>
                          </w:divBdr>
                          <w:divsChild>
                            <w:div w:id="1957130969">
                              <w:marLeft w:val="0"/>
                              <w:marRight w:val="0"/>
                              <w:marTop w:val="0"/>
                              <w:marBottom w:val="0"/>
                              <w:divBdr>
                                <w:top w:val="none" w:sz="0" w:space="0" w:color="auto"/>
                                <w:left w:val="none" w:sz="0" w:space="0" w:color="auto"/>
                                <w:bottom w:val="none" w:sz="0" w:space="0" w:color="auto"/>
                                <w:right w:val="none" w:sz="0" w:space="0" w:color="auto"/>
                              </w:divBdr>
                              <w:divsChild>
                                <w:div w:id="1579093613">
                                  <w:marLeft w:val="0"/>
                                  <w:marRight w:val="0"/>
                                  <w:marTop w:val="0"/>
                                  <w:marBottom w:val="0"/>
                                  <w:divBdr>
                                    <w:top w:val="none" w:sz="0" w:space="0" w:color="auto"/>
                                    <w:left w:val="none" w:sz="0" w:space="0" w:color="auto"/>
                                    <w:bottom w:val="none" w:sz="0" w:space="0" w:color="auto"/>
                                    <w:right w:val="none" w:sz="0" w:space="0" w:color="auto"/>
                                  </w:divBdr>
                                  <w:divsChild>
                                    <w:div w:id="71122007">
                                      <w:marLeft w:val="0"/>
                                      <w:marRight w:val="0"/>
                                      <w:marTop w:val="0"/>
                                      <w:marBottom w:val="0"/>
                                      <w:divBdr>
                                        <w:top w:val="none" w:sz="0" w:space="0" w:color="auto"/>
                                        <w:left w:val="none" w:sz="0" w:space="0" w:color="auto"/>
                                        <w:bottom w:val="none" w:sz="0" w:space="0" w:color="auto"/>
                                        <w:right w:val="none" w:sz="0" w:space="0" w:color="auto"/>
                                      </w:divBdr>
                                      <w:divsChild>
                                        <w:div w:id="18018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4958">
                          <w:marLeft w:val="0"/>
                          <w:marRight w:val="0"/>
                          <w:marTop w:val="240"/>
                          <w:marBottom w:val="0"/>
                          <w:divBdr>
                            <w:top w:val="none" w:sz="0" w:space="0" w:color="auto"/>
                            <w:left w:val="none" w:sz="0" w:space="0" w:color="auto"/>
                            <w:bottom w:val="none" w:sz="0" w:space="0" w:color="auto"/>
                            <w:right w:val="none" w:sz="0" w:space="0" w:color="auto"/>
                          </w:divBdr>
                          <w:divsChild>
                            <w:div w:id="471676709">
                              <w:marLeft w:val="0"/>
                              <w:marRight w:val="0"/>
                              <w:marTop w:val="0"/>
                              <w:marBottom w:val="0"/>
                              <w:divBdr>
                                <w:top w:val="none" w:sz="0" w:space="0" w:color="auto"/>
                                <w:left w:val="none" w:sz="0" w:space="0" w:color="auto"/>
                                <w:bottom w:val="none" w:sz="0" w:space="0" w:color="auto"/>
                                <w:right w:val="none" w:sz="0" w:space="0" w:color="auto"/>
                              </w:divBdr>
                              <w:divsChild>
                                <w:div w:id="560336791">
                                  <w:marLeft w:val="0"/>
                                  <w:marRight w:val="0"/>
                                  <w:marTop w:val="0"/>
                                  <w:marBottom w:val="0"/>
                                  <w:divBdr>
                                    <w:top w:val="none" w:sz="0" w:space="0" w:color="auto"/>
                                    <w:left w:val="none" w:sz="0" w:space="0" w:color="auto"/>
                                    <w:bottom w:val="none" w:sz="0" w:space="0" w:color="auto"/>
                                    <w:right w:val="none" w:sz="0" w:space="0" w:color="auto"/>
                                  </w:divBdr>
                                  <w:divsChild>
                                    <w:div w:id="201207882">
                                      <w:marLeft w:val="0"/>
                                      <w:marRight w:val="0"/>
                                      <w:marTop w:val="0"/>
                                      <w:marBottom w:val="0"/>
                                      <w:divBdr>
                                        <w:top w:val="none" w:sz="0" w:space="0" w:color="auto"/>
                                        <w:left w:val="none" w:sz="0" w:space="0" w:color="auto"/>
                                        <w:bottom w:val="none" w:sz="0" w:space="0" w:color="auto"/>
                                        <w:right w:val="none" w:sz="0" w:space="0" w:color="auto"/>
                                      </w:divBdr>
                                    </w:div>
                                    <w:div w:id="1780757438">
                                      <w:marLeft w:val="0"/>
                                      <w:marRight w:val="0"/>
                                      <w:marTop w:val="0"/>
                                      <w:marBottom w:val="0"/>
                                      <w:divBdr>
                                        <w:top w:val="none" w:sz="0" w:space="0" w:color="auto"/>
                                        <w:left w:val="none" w:sz="0" w:space="0" w:color="auto"/>
                                        <w:bottom w:val="none" w:sz="0" w:space="0" w:color="auto"/>
                                        <w:right w:val="none" w:sz="0" w:space="0" w:color="auto"/>
                                      </w:divBdr>
                                      <w:divsChild>
                                        <w:div w:id="422334532">
                                          <w:marLeft w:val="0"/>
                                          <w:marRight w:val="0"/>
                                          <w:marTop w:val="0"/>
                                          <w:marBottom w:val="0"/>
                                          <w:divBdr>
                                            <w:top w:val="none" w:sz="0" w:space="0" w:color="auto"/>
                                            <w:left w:val="none" w:sz="0" w:space="0" w:color="auto"/>
                                            <w:bottom w:val="none" w:sz="0" w:space="0" w:color="auto"/>
                                            <w:right w:val="none" w:sz="0" w:space="0" w:color="auto"/>
                                          </w:divBdr>
                                          <w:divsChild>
                                            <w:div w:id="29086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8998428">
      <w:bodyDiv w:val="1"/>
      <w:marLeft w:val="0"/>
      <w:marRight w:val="0"/>
      <w:marTop w:val="0"/>
      <w:marBottom w:val="0"/>
      <w:divBdr>
        <w:top w:val="none" w:sz="0" w:space="0" w:color="auto"/>
        <w:left w:val="none" w:sz="0" w:space="0" w:color="auto"/>
        <w:bottom w:val="none" w:sz="0" w:space="0" w:color="auto"/>
        <w:right w:val="none" w:sz="0" w:space="0" w:color="auto"/>
      </w:divBdr>
      <w:divsChild>
        <w:div w:id="389883095">
          <w:marLeft w:val="0"/>
          <w:marRight w:val="0"/>
          <w:marTop w:val="0"/>
          <w:marBottom w:val="0"/>
          <w:divBdr>
            <w:top w:val="none" w:sz="0" w:space="0" w:color="auto"/>
            <w:left w:val="none" w:sz="0" w:space="0" w:color="auto"/>
            <w:bottom w:val="none" w:sz="0" w:space="0" w:color="auto"/>
            <w:right w:val="none" w:sz="0" w:space="0" w:color="auto"/>
          </w:divBdr>
          <w:divsChild>
            <w:div w:id="1281691172">
              <w:marLeft w:val="0"/>
              <w:marRight w:val="0"/>
              <w:marTop w:val="0"/>
              <w:marBottom w:val="0"/>
              <w:divBdr>
                <w:top w:val="none" w:sz="0" w:space="0" w:color="auto"/>
                <w:left w:val="none" w:sz="0" w:space="0" w:color="auto"/>
                <w:bottom w:val="none" w:sz="0" w:space="0" w:color="auto"/>
                <w:right w:val="none" w:sz="0" w:space="0" w:color="auto"/>
              </w:divBdr>
            </w:div>
            <w:div w:id="1036349972">
              <w:marLeft w:val="0"/>
              <w:marRight w:val="0"/>
              <w:marTop w:val="0"/>
              <w:marBottom w:val="0"/>
              <w:divBdr>
                <w:top w:val="none" w:sz="0" w:space="0" w:color="auto"/>
                <w:left w:val="none" w:sz="0" w:space="0" w:color="auto"/>
                <w:bottom w:val="none" w:sz="0" w:space="0" w:color="auto"/>
                <w:right w:val="none" w:sz="0" w:space="0" w:color="auto"/>
              </w:divBdr>
              <w:divsChild>
                <w:div w:id="21105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9118">
      <w:bodyDiv w:val="1"/>
      <w:marLeft w:val="0"/>
      <w:marRight w:val="0"/>
      <w:marTop w:val="0"/>
      <w:marBottom w:val="0"/>
      <w:divBdr>
        <w:top w:val="none" w:sz="0" w:space="0" w:color="auto"/>
        <w:left w:val="none" w:sz="0" w:space="0" w:color="auto"/>
        <w:bottom w:val="none" w:sz="0" w:space="0" w:color="auto"/>
        <w:right w:val="none" w:sz="0" w:space="0" w:color="auto"/>
      </w:divBdr>
    </w:div>
    <w:div w:id="1703549395">
      <w:bodyDiv w:val="1"/>
      <w:marLeft w:val="0"/>
      <w:marRight w:val="0"/>
      <w:marTop w:val="0"/>
      <w:marBottom w:val="0"/>
      <w:divBdr>
        <w:top w:val="none" w:sz="0" w:space="0" w:color="auto"/>
        <w:left w:val="none" w:sz="0" w:space="0" w:color="auto"/>
        <w:bottom w:val="none" w:sz="0" w:space="0" w:color="auto"/>
        <w:right w:val="none" w:sz="0" w:space="0" w:color="auto"/>
      </w:divBdr>
      <w:divsChild>
        <w:div w:id="1658264510">
          <w:marLeft w:val="0"/>
          <w:marRight w:val="0"/>
          <w:marTop w:val="720"/>
          <w:marBottom w:val="720"/>
          <w:divBdr>
            <w:top w:val="none" w:sz="0" w:space="0" w:color="auto"/>
            <w:left w:val="none" w:sz="0" w:space="0" w:color="auto"/>
            <w:bottom w:val="none" w:sz="0" w:space="0" w:color="auto"/>
            <w:right w:val="none" w:sz="0" w:space="0" w:color="auto"/>
          </w:divBdr>
          <w:divsChild>
            <w:div w:id="97872906">
              <w:marLeft w:val="0"/>
              <w:marRight w:val="0"/>
              <w:marTop w:val="0"/>
              <w:marBottom w:val="0"/>
              <w:divBdr>
                <w:top w:val="none" w:sz="0" w:space="0" w:color="auto"/>
                <w:left w:val="none" w:sz="0" w:space="0" w:color="auto"/>
                <w:bottom w:val="none" w:sz="0" w:space="0" w:color="auto"/>
                <w:right w:val="none" w:sz="0" w:space="0" w:color="auto"/>
              </w:divBdr>
              <w:divsChild>
                <w:div w:id="1058557853">
                  <w:marLeft w:val="0"/>
                  <w:marRight w:val="0"/>
                  <w:marTop w:val="0"/>
                  <w:marBottom w:val="0"/>
                  <w:divBdr>
                    <w:top w:val="none" w:sz="0" w:space="0" w:color="auto"/>
                    <w:left w:val="none" w:sz="0" w:space="0" w:color="auto"/>
                    <w:bottom w:val="none" w:sz="0" w:space="0" w:color="auto"/>
                    <w:right w:val="none" w:sz="0" w:space="0" w:color="auto"/>
                  </w:divBdr>
                </w:div>
                <w:div w:id="1098138074">
                  <w:marLeft w:val="0"/>
                  <w:marRight w:val="0"/>
                  <w:marTop w:val="0"/>
                  <w:marBottom w:val="0"/>
                  <w:divBdr>
                    <w:top w:val="none" w:sz="0" w:space="0" w:color="auto"/>
                    <w:left w:val="none" w:sz="0" w:space="0" w:color="auto"/>
                    <w:bottom w:val="none" w:sz="0" w:space="0" w:color="auto"/>
                    <w:right w:val="none" w:sz="0" w:space="0" w:color="auto"/>
                  </w:divBdr>
                  <w:divsChild>
                    <w:div w:id="2056083667">
                      <w:marLeft w:val="0"/>
                      <w:marRight w:val="0"/>
                      <w:marTop w:val="0"/>
                      <w:marBottom w:val="0"/>
                      <w:divBdr>
                        <w:top w:val="none" w:sz="0" w:space="0" w:color="auto"/>
                        <w:left w:val="none" w:sz="0" w:space="0" w:color="auto"/>
                        <w:bottom w:val="none" w:sz="0" w:space="0" w:color="auto"/>
                        <w:right w:val="none" w:sz="0" w:space="0" w:color="auto"/>
                      </w:divBdr>
                      <w:divsChild>
                        <w:div w:id="1475492521">
                          <w:marLeft w:val="0"/>
                          <w:marRight w:val="0"/>
                          <w:marTop w:val="0"/>
                          <w:marBottom w:val="0"/>
                          <w:divBdr>
                            <w:top w:val="none" w:sz="0" w:space="0" w:color="auto"/>
                            <w:left w:val="none" w:sz="0" w:space="0" w:color="auto"/>
                            <w:bottom w:val="none" w:sz="0" w:space="0" w:color="auto"/>
                            <w:right w:val="none" w:sz="0" w:space="0" w:color="auto"/>
                          </w:divBdr>
                          <w:divsChild>
                            <w:div w:id="162457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009882">
                  <w:marLeft w:val="0"/>
                  <w:marRight w:val="0"/>
                  <w:marTop w:val="0"/>
                  <w:marBottom w:val="0"/>
                  <w:divBdr>
                    <w:top w:val="none" w:sz="0" w:space="0" w:color="auto"/>
                    <w:left w:val="none" w:sz="0" w:space="0" w:color="auto"/>
                    <w:bottom w:val="none" w:sz="0" w:space="0" w:color="auto"/>
                    <w:right w:val="none" w:sz="0" w:space="0" w:color="auto"/>
                  </w:divBdr>
                  <w:divsChild>
                    <w:div w:id="15783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3965">
              <w:marLeft w:val="0"/>
              <w:marRight w:val="0"/>
              <w:marTop w:val="195"/>
              <w:marBottom w:val="0"/>
              <w:divBdr>
                <w:top w:val="none" w:sz="0" w:space="0" w:color="auto"/>
                <w:left w:val="none" w:sz="0" w:space="0" w:color="auto"/>
                <w:bottom w:val="none" w:sz="0" w:space="0" w:color="auto"/>
                <w:right w:val="none" w:sz="0" w:space="0" w:color="auto"/>
              </w:divBdr>
              <w:divsChild>
                <w:div w:id="1374311090">
                  <w:marLeft w:val="0"/>
                  <w:marRight w:val="0"/>
                  <w:marTop w:val="0"/>
                  <w:marBottom w:val="0"/>
                  <w:divBdr>
                    <w:top w:val="none" w:sz="0" w:space="0" w:color="auto"/>
                    <w:left w:val="none" w:sz="0" w:space="0" w:color="auto"/>
                    <w:bottom w:val="none" w:sz="0" w:space="0" w:color="auto"/>
                    <w:right w:val="none" w:sz="0" w:space="0" w:color="auto"/>
                  </w:divBdr>
                  <w:divsChild>
                    <w:div w:id="784883127">
                      <w:marLeft w:val="0"/>
                      <w:marRight w:val="0"/>
                      <w:marTop w:val="0"/>
                      <w:marBottom w:val="0"/>
                      <w:divBdr>
                        <w:top w:val="none" w:sz="0" w:space="0" w:color="auto"/>
                        <w:left w:val="none" w:sz="0" w:space="0" w:color="auto"/>
                        <w:bottom w:val="none" w:sz="0" w:space="0" w:color="auto"/>
                        <w:right w:val="none" w:sz="0" w:space="0" w:color="auto"/>
                      </w:divBdr>
                      <w:divsChild>
                        <w:div w:id="1414014673">
                          <w:marLeft w:val="0"/>
                          <w:marRight w:val="0"/>
                          <w:marTop w:val="0"/>
                          <w:marBottom w:val="0"/>
                          <w:divBdr>
                            <w:top w:val="none" w:sz="0" w:space="0" w:color="auto"/>
                            <w:left w:val="none" w:sz="0" w:space="0" w:color="auto"/>
                            <w:bottom w:val="none" w:sz="0" w:space="0" w:color="auto"/>
                            <w:right w:val="none" w:sz="0" w:space="0" w:color="auto"/>
                          </w:divBdr>
                          <w:divsChild>
                            <w:div w:id="1452549375">
                              <w:marLeft w:val="0"/>
                              <w:marRight w:val="0"/>
                              <w:marTop w:val="0"/>
                              <w:marBottom w:val="0"/>
                              <w:divBdr>
                                <w:top w:val="none" w:sz="0" w:space="0" w:color="auto"/>
                                <w:left w:val="none" w:sz="0" w:space="0" w:color="auto"/>
                                <w:bottom w:val="none" w:sz="0" w:space="0" w:color="auto"/>
                                <w:right w:val="none" w:sz="0" w:space="0" w:color="auto"/>
                              </w:divBdr>
                              <w:divsChild>
                                <w:div w:id="1290091096">
                                  <w:marLeft w:val="0"/>
                                  <w:marRight w:val="0"/>
                                  <w:marTop w:val="0"/>
                                  <w:marBottom w:val="0"/>
                                  <w:divBdr>
                                    <w:top w:val="none" w:sz="0" w:space="0" w:color="auto"/>
                                    <w:left w:val="none" w:sz="0" w:space="0" w:color="auto"/>
                                    <w:bottom w:val="none" w:sz="0" w:space="0" w:color="auto"/>
                                    <w:right w:val="none" w:sz="0" w:space="0" w:color="auto"/>
                                  </w:divBdr>
                                  <w:divsChild>
                                    <w:div w:id="1744911489">
                                      <w:marLeft w:val="0"/>
                                      <w:marRight w:val="0"/>
                                      <w:marTop w:val="0"/>
                                      <w:marBottom w:val="0"/>
                                      <w:divBdr>
                                        <w:top w:val="none" w:sz="0" w:space="0" w:color="auto"/>
                                        <w:left w:val="none" w:sz="0" w:space="0" w:color="auto"/>
                                        <w:bottom w:val="none" w:sz="0" w:space="0" w:color="auto"/>
                                        <w:right w:val="none" w:sz="0" w:space="0" w:color="auto"/>
                                      </w:divBdr>
                                      <w:divsChild>
                                        <w:div w:id="14254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411679">
                          <w:marLeft w:val="0"/>
                          <w:marRight w:val="0"/>
                          <w:marTop w:val="0"/>
                          <w:marBottom w:val="0"/>
                          <w:divBdr>
                            <w:top w:val="none" w:sz="0" w:space="0" w:color="auto"/>
                            <w:left w:val="none" w:sz="0" w:space="0" w:color="auto"/>
                            <w:bottom w:val="none" w:sz="0" w:space="0" w:color="auto"/>
                            <w:right w:val="none" w:sz="0" w:space="0" w:color="auto"/>
                          </w:divBdr>
                          <w:divsChild>
                            <w:div w:id="715936467">
                              <w:marLeft w:val="0"/>
                              <w:marRight w:val="0"/>
                              <w:marTop w:val="0"/>
                              <w:marBottom w:val="0"/>
                              <w:divBdr>
                                <w:top w:val="none" w:sz="0" w:space="0" w:color="auto"/>
                                <w:left w:val="none" w:sz="0" w:space="0" w:color="auto"/>
                                <w:bottom w:val="none" w:sz="0" w:space="0" w:color="auto"/>
                                <w:right w:val="none" w:sz="0" w:space="0" w:color="auto"/>
                              </w:divBdr>
                              <w:divsChild>
                                <w:div w:id="1244754503">
                                  <w:marLeft w:val="0"/>
                                  <w:marRight w:val="0"/>
                                  <w:marTop w:val="0"/>
                                  <w:marBottom w:val="0"/>
                                  <w:divBdr>
                                    <w:top w:val="none" w:sz="0" w:space="0" w:color="auto"/>
                                    <w:left w:val="none" w:sz="0" w:space="0" w:color="auto"/>
                                    <w:bottom w:val="none" w:sz="0" w:space="0" w:color="auto"/>
                                    <w:right w:val="none" w:sz="0" w:space="0" w:color="auto"/>
                                  </w:divBdr>
                                  <w:divsChild>
                                    <w:div w:id="1910067294">
                                      <w:marLeft w:val="0"/>
                                      <w:marRight w:val="0"/>
                                      <w:marTop w:val="0"/>
                                      <w:marBottom w:val="0"/>
                                      <w:divBdr>
                                        <w:top w:val="none" w:sz="0" w:space="0" w:color="auto"/>
                                        <w:left w:val="none" w:sz="0" w:space="0" w:color="auto"/>
                                        <w:bottom w:val="none" w:sz="0" w:space="0" w:color="auto"/>
                                        <w:right w:val="none" w:sz="0" w:space="0" w:color="auto"/>
                                      </w:divBdr>
                                      <w:divsChild>
                                        <w:div w:id="82932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010861">
                          <w:marLeft w:val="0"/>
                          <w:marRight w:val="0"/>
                          <w:marTop w:val="0"/>
                          <w:marBottom w:val="0"/>
                          <w:divBdr>
                            <w:top w:val="none" w:sz="0" w:space="0" w:color="auto"/>
                            <w:left w:val="none" w:sz="0" w:space="0" w:color="auto"/>
                            <w:bottom w:val="none" w:sz="0" w:space="0" w:color="auto"/>
                            <w:right w:val="none" w:sz="0" w:space="0" w:color="auto"/>
                          </w:divBdr>
                          <w:divsChild>
                            <w:div w:id="1778672885">
                              <w:marLeft w:val="0"/>
                              <w:marRight w:val="0"/>
                              <w:marTop w:val="0"/>
                              <w:marBottom w:val="0"/>
                              <w:divBdr>
                                <w:top w:val="none" w:sz="0" w:space="0" w:color="auto"/>
                                <w:left w:val="none" w:sz="0" w:space="0" w:color="auto"/>
                                <w:bottom w:val="none" w:sz="0" w:space="0" w:color="auto"/>
                                <w:right w:val="none" w:sz="0" w:space="0" w:color="auto"/>
                              </w:divBdr>
                              <w:divsChild>
                                <w:div w:id="1872304776">
                                  <w:marLeft w:val="0"/>
                                  <w:marRight w:val="0"/>
                                  <w:marTop w:val="0"/>
                                  <w:marBottom w:val="0"/>
                                  <w:divBdr>
                                    <w:top w:val="none" w:sz="0" w:space="0" w:color="auto"/>
                                    <w:left w:val="none" w:sz="0" w:space="0" w:color="auto"/>
                                    <w:bottom w:val="none" w:sz="0" w:space="0" w:color="auto"/>
                                    <w:right w:val="none" w:sz="0" w:space="0" w:color="auto"/>
                                  </w:divBdr>
                                  <w:divsChild>
                                    <w:div w:id="124003767">
                                      <w:marLeft w:val="0"/>
                                      <w:marRight w:val="0"/>
                                      <w:marTop w:val="0"/>
                                      <w:marBottom w:val="0"/>
                                      <w:divBdr>
                                        <w:top w:val="none" w:sz="0" w:space="0" w:color="auto"/>
                                        <w:left w:val="none" w:sz="0" w:space="0" w:color="auto"/>
                                        <w:bottom w:val="none" w:sz="0" w:space="0" w:color="auto"/>
                                        <w:right w:val="none" w:sz="0" w:space="0" w:color="auto"/>
                                      </w:divBdr>
                                      <w:divsChild>
                                        <w:div w:id="20010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569944">
                          <w:marLeft w:val="0"/>
                          <w:marRight w:val="0"/>
                          <w:marTop w:val="0"/>
                          <w:marBottom w:val="0"/>
                          <w:divBdr>
                            <w:top w:val="none" w:sz="0" w:space="0" w:color="auto"/>
                            <w:left w:val="none" w:sz="0" w:space="0" w:color="auto"/>
                            <w:bottom w:val="none" w:sz="0" w:space="0" w:color="auto"/>
                            <w:right w:val="none" w:sz="0" w:space="0" w:color="auto"/>
                          </w:divBdr>
                          <w:divsChild>
                            <w:div w:id="593242202">
                              <w:marLeft w:val="0"/>
                              <w:marRight w:val="0"/>
                              <w:marTop w:val="0"/>
                              <w:marBottom w:val="0"/>
                              <w:divBdr>
                                <w:top w:val="none" w:sz="0" w:space="0" w:color="auto"/>
                                <w:left w:val="none" w:sz="0" w:space="0" w:color="auto"/>
                                <w:bottom w:val="none" w:sz="0" w:space="0" w:color="auto"/>
                                <w:right w:val="none" w:sz="0" w:space="0" w:color="auto"/>
                              </w:divBdr>
                              <w:divsChild>
                                <w:div w:id="142506247">
                                  <w:marLeft w:val="0"/>
                                  <w:marRight w:val="0"/>
                                  <w:marTop w:val="0"/>
                                  <w:marBottom w:val="0"/>
                                  <w:divBdr>
                                    <w:top w:val="none" w:sz="0" w:space="0" w:color="auto"/>
                                    <w:left w:val="none" w:sz="0" w:space="0" w:color="auto"/>
                                    <w:bottom w:val="none" w:sz="0" w:space="0" w:color="auto"/>
                                    <w:right w:val="none" w:sz="0" w:space="0" w:color="auto"/>
                                  </w:divBdr>
                                  <w:divsChild>
                                    <w:div w:id="726880268">
                                      <w:marLeft w:val="0"/>
                                      <w:marRight w:val="0"/>
                                      <w:marTop w:val="0"/>
                                      <w:marBottom w:val="0"/>
                                      <w:divBdr>
                                        <w:top w:val="none" w:sz="0" w:space="0" w:color="auto"/>
                                        <w:left w:val="none" w:sz="0" w:space="0" w:color="auto"/>
                                        <w:bottom w:val="none" w:sz="0" w:space="0" w:color="auto"/>
                                        <w:right w:val="none" w:sz="0" w:space="0" w:color="auto"/>
                                      </w:divBdr>
                                      <w:divsChild>
                                        <w:div w:id="186937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2863">
                          <w:marLeft w:val="0"/>
                          <w:marRight w:val="0"/>
                          <w:marTop w:val="240"/>
                          <w:marBottom w:val="0"/>
                          <w:divBdr>
                            <w:top w:val="none" w:sz="0" w:space="0" w:color="auto"/>
                            <w:left w:val="none" w:sz="0" w:space="0" w:color="auto"/>
                            <w:bottom w:val="none" w:sz="0" w:space="0" w:color="auto"/>
                            <w:right w:val="none" w:sz="0" w:space="0" w:color="auto"/>
                          </w:divBdr>
                          <w:divsChild>
                            <w:div w:id="243221322">
                              <w:marLeft w:val="0"/>
                              <w:marRight w:val="0"/>
                              <w:marTop w:val="0"/>
                              <w:marBottom w:val="0"/>
                              <w:divBdr>
                                <w:top w:val="none" w:sz="0" w:space="0" w:color="auto"/>
                                <w:left w:val="none" w:sz="0" w:space="0" w:color="auto"/>
                                <w:bottom w:val="none" w:sz="0" w:space="0" w:color="auto"/>
                                <w:right w:val="none" w:sz="0" w:space="0" w:color="auto"/>
                              </w:divBdr>
                              <w:divsChild>
                                <w:div w:id="46342527">
                                  <w:marLeft w:val="0"/>
                                  <w:marRight w:val="0"/>
                                  <w:marTop w:val="0"/>
                                  <w:marBottom w:val="0"/>
                                  <w:divBdr>
                                    <w:top w:val="none" w:sz="0" w:space="0" w:color="auto"/>
                                    <w:left w:val="none" w:sz="0" w:space="0" w:color="auto"/>
                                    <w:bottom w:val="none" w:sz="0" w:space="0" w:color="auto"/>
                                    <w:right w:val="none" w:sz="0" w:space="0" w:color="auto"/>
                                  </w:divBdr>
                                  <w:divsChild>
                                    <w:div w:id="2142962970">
                                      <w:marLeft w:val="0"/>
                                      <w:marRight w:val="0"/>
                                      <w:marTop w:val="0"/>
                                      <w:marBottom w:val="0"/>
                                      <w:divBdr>
                                        <w:top w:val="none" w:sz="0" w:space="0" w:color="auto"/>
                                        <w:left w:val="none" w:sz="0" w:space="0" w:color="auto"/>
                                        <w:bottom w:val="none" w:sz="0" w:space="0" w:color="auto"/>
                                        <w:right w:val="none" w:sz="0" w:space="0" w:color="auto"/>
                                      </w:divBdr>
                                    </w:div>
                                    <w:div w:id="2115392615">
                                      <w:marLeft w:val="0"/>
                                      <w:marRight w:val="0"/>
                                      <w:marTop w:val="0"/>
                                      <w:marBottom w:val="0"/>
                                      <w:divBdr>
                                        <w:top w:val="none" w:sz="0" w:space="0" w:color="auto"/>
                                        <w:left w:val="none" w:sz="0" w:space="0" w:color="auto"/>
                                        <w:bottom w:val="none" w:sz="0" w:space="0" w:color="auto"/>
                                        <w:right w:val="none" w:sz="0" w:space="0" w:color="auto"/>
                                      </w:divBdr>
                                      <w:divsChild>
                                        <w:div w:id="1243640686">
                                          <w:marLeft w:val="0"/>
                                          <w:marRight w:val="0"/>
                                          <w:marTop w:val="0"/>
                                          <w:marBottom w:val="0"/>
                                          <w:divBdr>
                                            <w:top w:val="none" w:sz="0" w:space="0" w:color="auto"/>
                                            <w:left w:val="none" w:sz="0" w:space="0" w:color="auto"/>
                                            <w:bottom w:val="none" w:sz="0" w:space="0" w:color="auto"/>
                                            <w:right w:val="none" w:sz="0" w:space="0" w:color="auto"/>
                                          </w:divBdr>
                                          <w:divsChild>
                                            <w:div w:id="12457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553209">
          <w:marLeft w:val="0"/>
          <w:marRight w:val="0"/>
          <w:marTop w:val="990"/>
          <w:marBottom w:val="720"/>
          <w:divBdr>
            <w:top w:val="none" w:sz="0" w:space="0" w:color="auto"/>
            <w:left w:val="none" w:sz="0" w:space="0" w:color="auto"/>
            <w:bottom w:val="none" w:sz="0" w:space="0" w:color="auto"/>
            <w:right w:val="none" w:sz="0" w:space="0" w:color="auto"/>
          </w:divBdr>
          <w:divsChild>
            <w:div w:id="541478005">
              <w:marLeft w:val="0"/>
              <w:marRight w:val="0"/>
              <w:marTop w:val="0"/>
              <w:marBottom w:val="0"/>
              <w:divBdr>
                <w:top w:val="none" w:sz="0" w:space="0" w:color="auto"/>
                <w:left w:val="none" w:sz="0" w:space="0" w:color="auto"/>
                <w:bottom w:val="none" w:sz="0" w:space="0" w:color="auto"/>
                <w:right w:val="none" w:sz="0" w:space="0" w:color="auto"/>
              </w:divBdr>
              <w:divsChild>
                <w:div w:id="1572619621">
                  <w:marLeft w:val="0"/>
                  <w:marRight w:val="0"/>
                  <w:marTop w:val="0"/>
                  <w:marBottom w:val="0"/>
                  <w:divBdr>
                    <w:top w:val="none" w:sz="0" w:space="0" w:color="auto"/>
                    <w:left w:val="none" w:sz="0" w:space="0" w:color="auto"/>
                    <w:bottom w:val="none" w:sz="0" w:space="0" w:color="auto"/>
                    <w:right w:val="none" w:sz="0" w:space="0" w:color="auto"/>
                  </w:divBdr>
                </w:div>
                <w:div w:id="1502500874">
                  <w:marLeft w:val="0"/>
                  <w:marRight w:val="0"/>
                  <w:marTop w:val="0"/>
                  <w:marBottom w:val="0"/>
                  <w:divBdr>
                    <w:top w:val="none" w:sz="0" w:space="0" w:color="auto"/>
                    <w:left w:val="none" w:sz="0" w:space="0" w:color="auto"/>
                    <w:bottom w:val="none" w:sz="0" w:space="0" w:color="auto"/>
                    <w:right w:val="none" w:sz="0" w:space="0" w:color="auto"/>
                  </w:divBdr>
                  <w:divsChild>
                    <w:div w:id="1497377907">
                      <w:marLeft w:val="0"/>
                      <w:marRight w:val="0"/>
                      <w:marTop w:val="0"/>
                      <w:marBottom w:val="0"/>
                      <w:divBdr>
                        <w:top w:val="none" w:sz="0" w:space="0" w:color="auto"/>
                        <w:left w:val="none" w:sz="0" w:space="0" w:color="auto"/>
                        <w:bottom w:val="none" w:sz="0" w:space="0" w:color="auto"/>
                        <w:right w:val="none" w:sz="0" w:space="0" w:color="auto"/>
                      </w:divBdr>
                      <w:divsChild>
                        <w:div w:id="915432440">
                          <w:marLeft w:val="0"/>
                          <w:marRight w:val="0"/>
                          <w:marTop w:val="0"/>
                          <w:marBottom w:val="0"/>
                          <w:divBdr>
                            <w:top w:val="none" w:sz="0" w:space="0" w:color="auto"/>
                            <w:left w:val="none" w:sz="0" w:space="0" w:color="auto"/>
                            <w:bottom w:val="none" w:sz="0" w:space="0" w:color="auto"/>
                            <w:right w:val="none" w:sz="0" w:space="0" w:color="auto"/>
                          </w:divBdr>
                          <w:divsChild>
                            <w:div w:id="134474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54408">
                  <w:marLeft w:val="0"/>
                  <w:marRight w:val="0"/>
                  <w:marTop w:val="0"/>
                  <w:marBottom w:val="0"/>
                  <w:divBdr>
                    <w:top w:val="none" w:sz="0" w:space="0" w:color="auto"/>
                    <w:left w:val="none" w:sz="0" w:space="0" w:color="auto"/>
                    <w:bottom w:val="none" w:sz="0" w:space="0" w:color="auto"/>
                    <w:right w:val="none" w:sz="0" w:space="0" w:color="auto"/>
                  </w:divBdr>
                  <w:divsChild>
                    <w:div w:id="54907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49281">
              <w:marLeft w:val="0"/>
              <w:marRight w:val="0"/>
              <w:marTop w:val="195"/>
              <w:marBottom w:val="0"/>
              <w:divBdr>
                <w:top w:val="none" w:sz="0" w:space="0" w:color="auto"/>
                <w:left w:val="none" w:sz="0" w:space="0" w:color="auto"/>
                <w:bottom w:val="none" w:sz="0" w:space="0" w:color="auto"/>
                <w:right w:val="none" w:sz="0" w:space="0" w:color="auto"/>
              </w:divBdr>
              <w:divsChild>
                <w:div w:id="895311843">
                  <w:marLeft w:val="0"/>
                  <w:marRight w:val="0"/>
                  <w:marTop w:val="0"/>
                  <w:marBottom w:val="0"/>
                  <w:divBdr>
                    <w:top w:val="none" w:sz="0" w:space="0" w:color="auto"/>
                    <w:left w:val="none" w:sz="0" w:space="0" w:color="auto"/>
                    <w:bottom w:val="none" w:sz="0" w:space="0" w:color="auto"/>
                    <w:right w:val="none" w:sz="0" w:space="0" w:color="auto"/>
                  </w:divBdr>
                  <w:divsChild>
                    <w:div w:id="1782843634">
                      <w:marLeft w:val="0"/>
                      <w:marRight w:val="0"/>
                      <w:marTop w:val="0"/>
                      <w:marBottom w:val="0"/>
                      <w:divBdr>
                        <w:top w:val="none" w:sz="0" w:space="0" w:color="auto"/>
                        <w:left w:val="none" w:sz="0" w:space="0" w:color="auto"/>
                        <w:bottom w:val="none" w:sz="0" w:space="0" w:color="auto"/>
                        <w:right w:val="none" w:sz="0" w:space="0" w:color="auto"/>
                      </w:divBdr>
                      <w:divsChild>
                        <w:div w:id="1803231674">
                          <w:marLeft w:val="0"/>
                          <w:marRight w:val="0"/>
                          <w:marTop w:val="0"/>
                          <w:marBottom w:val="0"/>
                          <w:divBdr>
                            <w:top w:val="none" w:sz="0" w:space="0" w:color="auto"/>
                            <w:left w:val="none" w:sz="0" w:space="0" w:color="auto"/>
                            <w:bottom w:val="none" w:sz="0" w:space="0" w:color="auto"/>
                            <w:right w:val="none" w:sz="0" w:space="0" w:color="auto"/>
                          </w:divBdr>
                          <w:divsChild>
                            <w:div w:id="1645814526">
                              <w:marLeft w:val="0"/>
                              <w:marRight w:val="0"/>
                              <w:marTop w:val="0"/>
                              <w:marBottom w:val="0"/>
                              <w:divBdr>
                                <w:top w:val="none" w:sz="0" w:space="0" w:color="auto"/>
                                <w:left w:val="none" w:sz="0" w:space="0" w:color="auto"/>
                                <w:bottom w:val="none" w:sz="0" w:space="0" w:color="auto"/>
                                <w:right w:val="none" w:sz="0" w:space="0" w:color="auto"/>
                              </w:divBdr>
                              <w:divsChild>
                                <w:div w:id="1542666567">
                                  <w:marLeft w:val="0"/>
                                  <w:marRight w:val="0"/>
                                  <w:marTop w:val="0"/>
                                  <w:marBottom w:val="0"/>
                                  <w:divBdr>
                                    <w:top w:val="none" w:sz="0" w:space="0" w:color="auto"/>
                                    <w:left w:val="none" w:sz="0" w:space="0" w:color="auto"/>
                                    <w:bottom w:val="none" w:sz="0" w:space="0" w:color="auto"/>
                                    <w:right w:val="none" w:sz="0" w:space="0" w:color="auto"/>
                                  </w:divBdr>
                                  <w:divsChild>
                                    <w:div w:id="287005171">
                                      <w:marLeft w:val="0"/>
                                      <w:marRight w:val="0"/>
                                      <w:marTop w:val="0"/>
                                      <w:marBottom w:val="0"/>
                                      <w:divBdr>
                                        <w:top w:val="none" w:sz="0" w:space="0" w:color="auto"/>
                                        <w:left w:val="none" w:sz="0" w:space="0" w:color="auto"/>
                                        <w:bottom w:val="none" w:sz="0" w:space="0" w:color="auto"/>
                                        <w:right w:val="none" w:sz="0" w:space="0" w:color="auto"/>
                                      </w:divBdr>
                                      <w:divsChild>
                                        <w:div w:id="12980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545208">
                          <w:marLeft w:val="0"/>
                          <w:marRight w:val="0"/>
                          <w:marTop w:val="0"/>
                          <w:marBottom w:val="0"/>
                          <w:divBdr>
                            <w:top w:val="none" w:sz="0" w:space="0" w:color="auto"/>
                            <w:left w:val="none" w:sz="0" w:space="0" w:color="auto"/>
                            <w:bottom w:val="none" w:sz="0" w:space="0" w:color="auto"/>
                            <w:right w:val="none" w:sz="0" w:space="0" w:color="auto"/>
                          </w:divBdr>
                          <w:divsChild>
                            <w:div w:id="1980264546">
                              <w:marLeft w:val="0"/>
                              <w:marRight w:val="0"/>
                              <w:marTop w:val="0"/>
                              <w:marBottom w:val="0"/>
                              <w:divBdr>
                                <w:top w:val="none" w:sz="0" w:space="0" w:color="auto"/>
                                <w:left w:val="none" w:sz="0" w:space="0" w:color="auto"/>
                                <w:bottom w:val="none" w:sz="0" w:space="0" w:color="auto"/>
                                <w:right w:val="none" w:sz="0" w:space="0" w:color="auto"/>
                              </w:divBdr>
                              <w:divsChild>
                                <w:div w:id="1695114030">
                                  <w:marLeft w:val="0"/>
                                  <w:marRight w:val="0"/>
                                  <w:marTop w:val="0"/>
                                  <w:marBottom w:val="0"/>
                                  <w:divBdr>
                                    <w:top w:val="none" w:sz="0" w:space="0" w:color="auto"/>
                                    <w:left w:val="none" w:sz="0" w:space="0" w:color="auto"/>
                                    <w:bottom w:val="none" w:sz="0" w:space="0" w:color="auto"/>
                                    <w:right w:val="none" w:sz="0" w:space="0" w:color="auto"/>
                                  </w:divBdr>
                                  <w:divsChild>
                                    <w:div w:id="1210344304">
                                      <w:marLeft w:val="0"/>
                                      <w:marRight w:val="0"/>
                                      <w:marTop w:val="0"/>
                                      <w:marBottom w:val="0"/>
                                      <w:divBdr>
                                        <w:top w:val="none" w:sz="0" w:space="0" w:color="auto"/>
                                        <w:left w:val="none" w:sz="0" w:space="0" w:color="auto"/>
                                        <w:bottom w:val="none" w:sz="0" w:space="0" w:color="auto"/>
                                        <w:right w:val="none" w:sz="0" w:space="0" w:color="auto"/>
                                      </w:divBdr>
                                      <w:divsChild>
                                        <w:div w:id="17550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82675">
                          <w:marLeft w:val="0"/>
                          <w:marRight w:val="0"/>
                          <w:marTop w:val="0"/>
                          <w:marBottom w:val="0"/>
                          <w:divBdr>
                            <w:top w:val="none" w:sz="0" w:space="0" w:color="auto"/>
                            <w:left w:val="none" w:sz="0" w:space="0" w:color="auto"/>
                            <w:bottom w:val="none" w:sz="0" w:space="0" w:color="auto"/>
                            <w:right w:val="none" w:sz="0" w:space="0" w:color="auto"/>
                          </w:divBdr>
                          <w:divsChild>
                            <w:div w:id="557135285">
                              <w:marLeft w:val="0"/>
                              <w:marRight w:val="0"/>
                              <w:marTop w:val="0"/>
                              <w:marBottom w:val="0"/>
                              <w:divBdr>
                                <w:top w:val="none" w:sz="0" w:space="0" w:color="auto"/>
                                <w:left w:val="none" w:sz="0" w:space="0" w:color="auto"/>
                                <w:bottom w:val="none" w:sz="0" w:space="0" w:color="auto"/>
                                <w:right w:val="none" w:sz="0" w:space="0" w:color="auto"/>
                              </w:divBdr>
                              <w:divsChild>
                                <w:div w:id="373162168">
                                  <w:marLeft w:val="0"/>
                                  <w:marRight w:val="0"/>
                                  <w:marTop w:val="0"/>
                                  <w:marBottom w:val="0"/>
                                  <w:divBdr>
                                    <w:top w:val="none" w:sz="0" w:space="0" w:color="auto"/>
                                    <w:left w:val="none" w:sz="0" w:space="0" w:color="auto"/>
                                    <w:bottom w:val="none" w:sz="0" w:space="0" w:color="auto"/>
                                    <w:right w:val="none" w:sz="0" w:space="0" w:color="auto"/>
                                  </w:divBdr>
                                  <w:divsChild>
                                    <w:div w:id="2068719609">
                                      <w:marLeft w:val="0"/>
                                      <w:marRight w:val="0"/>
                                      <w:marTop w:val="0"/>
                                      <w:marBottom w:val="0"/>
                                      <w:divBdr>
                                        <w:top w:val="none" w:sz="0" w:space="0" w:color="auto"/>
                                        <w:left w:val="none" w:sz="0" w:space="0" w:color="auto"/>
                                        <w:bottom w:val="none" w:sz="0" w:space="0" w:color="auto"/>
                                        <w:right w:val="none" w:sz="0" w:space="0" w:color="auto"/>
                                      </w:divBdr>
                                      <w:divsChild>
                                        <w:div w:id="14709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64121">
                          <w:marLeft w:val="0"/>
                          <w:marRight w:val="0"/>
                          <w:marTop w:val="0"/>
                          <w:marBottom w:val="0"/>
                          <w:divBdr>
                            <w:top w:val="none" w:sz="0" w:space="0" w:color="auto"/>
                            <w:left w:val="none" w:sz="0" w:space="0" w:color="auto"/>
                            <w:bottom w:val="none" w:sz="0" w:space="0" w:color="auto"/>
                            <w:right w:val="none" w:sz="0" w:space="0" w:color="auto"/>
                          </w:divBdr>
                          <w:divsChild>
                            <w:div w:id="752162814">
                              <w:marLeft w:val="0"/>
                              <w:marRight w:val="0"/>
                              <w:marTop w:val="0"/>
                              <w:marBottom w:val="0"/>
                              <w:divBdr>
                                <w:top w:val="none" w:sz="0" w:space="0" w:color="auto"/>
                                <w:left w:val="none" w:sz="0" w:space="0" w:color="auto"/>
                                <w:bottom w:val="none" w:sz="0" w:space="0" w:color="auto"/>
                                <w:right w:val="none" w:sz="0" w:space="0" w:color="auto"/>
                              </w:divBdr>
                              <w:divsChild>
                                <w:div w:id="1651445172">
                                  <w:marLeft w:val="0"/>
                                  <w:marRight w:val="0"/>
                                  <w:marTop w:val="0"/>
                                  <w:marBottom w:val="0"/>
                                  <w:divBdr>
                                    <w:top w:val="none" w:sz="0" w:space="0" w:color="auto"/>
                                    <w:left w:val="none" w:sz="0" w:space="0" w:color="auto"/>
                                    <w:bottom w:val="none" w:sz="0" w:space="0" w:color="auto"/>
                                    <w:right w:val="none" w:sz="0" w:space="0" w:color="auto"/>
                                  </w:divBdr>
                                  <w:divsChild>
                                    <w:div w:id="2016758995">
                                      <w:marLeft w:val="0"/>
                                      <w:marRight w:val="0"/>
                                      <w:marTop w:val="0"/>
                                      <w:marBottom w:val="0"/>
                                      <w:divBdr>
                                        <w:top w:val="none" w:sz="0" w:space="0" w:color="auto"/>
                                        <w:left w:val="none" w:sz="0" w:space="0" w:color="auto"/>
                                        <w:bottom w:val="none" w:sz="0" w:space="0" w:color="auto"/>
                                        <w:right w:val="none" w:sz="0" w:space="0" w:color="auto"/>
                                      </w:divBdr>
                                      <w:divsChild>
                                        <w:div w:id="193273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508239">
                          <w:marLeft w:val="0"/>
                          <w:marRight w:val="0"/>
                          <w:marTop w:val="240"/>
                          <w:marBottom w:val="0"/>
                          <w:divBdr>
                            <w:top w:val="none" w:sz="0" w:space="0" w:color="auto"/>
                            <w:left w:val="none" w:sz="0" w:space="0" w:color="auto"/>
                            <w:bottom w:val="none" w:sz="0" w:space="0" w:color="auto"/>
                            <w:right w:val="none" w:sz="0" w:space="0" w:color="auto"/>
                          </w:divBdr>
                          <w:divsChild>
                            <w:div w:id="260113110">
                              <w:marLeft w:val="0"/>
                              <w:marRight w:val="0"/>
                              <w:marTop w:val="0"/>
                              <w:marBottom w:val="0"/>
                              <w:divBdr>
                                <w:top w:val="none" w:sz="0" w:space="0" w:color="auto"/>
                                <w:left w:val="none" w:sz="0" w:space="0" w:color="auto"/>
                                <w:bottom w:val="none" w:sz="0" w:space="0" w:color="auto"/>
                                <w:right w:val="none" w:sz="0" w:space="0" w:color="auto"/>
                              </w:divBdr>
                              <w:divsChild>
                                <w:div w:id="1182890400">
                                  <w:marLeft w:val="0"/>
                                  <w:marRight w:val="0"/>
                                  <w:marTop w:val="0"/>
                                  <w:marBottom w:val="0"/>
                                  <w:divBdr>
                                    <w:top w:val="none" w:sz="0" w:space="0" w:color="auto"/>
                                    <w:left w:val="none" w:sz="0" w:space="0" w:color="auto"/>
                                    <w:bottom w:val="none" w:sz="0" w:space="0" w:color="auto"/>
                                    <w:right w:val="none" w:sz="0" w:space="0" w:color="auto"/>
                                  </w:divBdr>
                                  <w:divsChild>
                                    <w:div w:id="1601257396">
                                      <w:marLeft w:val="0"/>
                                      <w:marRight w:val="0"/>
                                      <w:marTop w:val="0"/>
                                      <w:marBottom w:val="0"/>
                                      <w:divBdr>
                                        <w:top w:val="none" w:sz="0" w:space="0" w:color="auto"/>
                                        <w:left w:val="none" w:sz="0" w:space="0" w:color="auto"/>
                                        <w:bottom w:val="none" w:sz="0" w:space="0" w:color="auto"/>
                                        <w:right w:val="none" w:sz="0" w:space="0" w:color="auto"/>
                                      </w:divBdr>
                                    </w:div>
                                    <w:div w:id="1741095294">
                                      <w:marLeft w:val="0"/>
                                      <w:marRight w:val="0"/>
                                      <w:marTop w:val="0"/>
                                      <w:marBottom w:val="0"/>
                                      <w:divBdr>
                                        <w:top w:val="none" w:sz="0" w:space="0" w:color="auto"/>
                                        <w:left w:val="none" w:sz="0" w:space="0" w:color="auto"/>
                                        <w:bottom w:val="none" w:sz="0" w:space="0" w:color="auto"/>
                                        <w:right w:val="none" w:sz="0" w:space="0" w:color="auto"/>
                                      </w:divBdr>
                                      <w:divsChild>
                                        <w:div w:id="937181098">
                                          <w:marLeft w:val="0"/>
                                          <w:marRight w:val="0"/>
                                          <w:marTop w:val="0"/>
                                          <w:marBottom w:val="0"/>
                                          <w:divBdr>
                                            <w:top w:val="none" w:sz="0" w:space="0" w:color="auto"/>
                                            <w:left w:val="none" w:sz="0" w:space="0" w:color="auto"/>
                                            <w:bottom w:val="none" w:sz="0" w:space="0" w:color="auto"/>
                                            <w:right w:val="none" w:sz="0" w:space="0" w:color="auto"/>
                                          </w:divBdr>
                                          <w:divsChild>
                                            <w:div w:id="183402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3435317">
          <w:marLeft w:val="0"/>
          <w:marRight w:val="0"/>
          <w:marTop w:val="990"/>
          <w:marBottom w:val="720"/>
          <w:divBdr>
            <w:top w:val="none" w:sz="0" w:space="0" w:color="auto"/>
            <w:left w:val="none" w:sz="0" w:space="0" w:color="auto"/>
            <w:bottom w:val="none" w:sz="0" w:space="0" w:color="auto"/>
            <w:right w:val="none" w:sz="0" w:space="0" w:color="auto"/>
          </w:divBdr>
          <w:divsChild>
            <w:div w:id="812988746">
              <w:marLeft w:val="0"/>
              <w:marRight w:val="0"/>
              <w:marTop w:val="0"/>
              <w:marBottom w:val="0"/>
              <w:divBdr>
                <w:top w:val="none" w:sz="0" w:space="0" w:color="auto"/>
                <w:left w:val="none" w:sz="0" w:space="0" w:color="auto"/>
                <w:bottom w:val="none" w:sz="0" w:space="0" w:color="auto"/>
                <w:right w:val="none" w:sz="0" w:space="0" w:color="auto"/>
              </w:divBdr>
              <w:divsChild>
                <w:div w:id="103380517">
                  <w:marLeft w:val="0"/>
                  <w:marRight w:val="0"/>
                  <w:marTop w:val="0"/>
                  <w:marBottom w:val="0"/>
                  <w:divBdr>
                    <w:top w:val="none" w:sz="0" w:space="0" w:color="auto"/>
                    <w:left w:val="none" w:sz="0" w:space="0" w:color="auto"/>
                    <w:bottom w:val="none" w:sz="0" w:space="0" w:color="auto"/>
                    <w:right w:val="none" w:sz="0" w:space="0" w:color="auto"/>
                  </w:divBdr>
                </w:div>
                <w:div w:id="1883253293">
                  <w:marLeft w:val="0"/>
                  <w:marRight w:val="0"/>
                  <w:marTop w:val="0"/>
                  <w:marBottom w:val="0"/>
                  <w:divBdr>
                    <w:top w:val="none" w:sz="0" w:space="0" w:color="auto"/>
                    <w:left w:val="none" w:sz="0" w:space="0" w:color="auto"/>
                    <w:bottom w:val="none" w:sz="0" w:space="0" w:color="auto"/>
                    <w:right w:val="none" w:sz="0" w:space="0" w:color="auto"/>
                  </w:divBdr>
                  <w:divsChild>
                    <w:div w:id="1182739078">
                      <w:marLeft w:val="0"/>
                      <w:marRight w:val="0"/>
                      <w:marTop w:val="0"/>
                      <w:marBottom w:val="0"/>
                      <w:divBdr>
                        <w:top w:val="none" w:sz="0" w:space="0" w:color="auto"/>
                        <w:left w:val="none" w:sz="0" w:space="0" w:color="auto"/>
                        <w:bottom w:val="none" w:sz="0" w:space="0" w:color="auto"/>
                        <w:right w:val="none" w:sz="0" w:space="0" w:color="auto"/>
                      </w:divBdr>
                      <w:divsChild>
                        <w:div w:id="1716810405">
                          <w:marLeft w:val="0"/>
                          <w:marRight w:val="0"/>
                          <w:marTop w:val="0"/>
                          <w:marBottom w:val="0"/>
                          <w:divBdr>
                            <w:top w:val="none" w:sz="0" w:space="0" w:color="auto"/>
                            <w:left w:val="none" w:sz="0" w:space="0" w:color="auto"/>
                            <w:bottom w:val="none" w:sz="0" w:space="0" w:color="auto"/>
                            <w:right w:val="none" w:sz="0" w:space="0" w:color="auto"/>
                          </w:divBdr>
                          <w:divsChild>
                            <w:div w:id="6038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17032">
                  <w:marLeft w:val="0"/>
                  <w:marRight w:val="0"/>
                  <w:marTop w:val="0"/>
                  <w:marBottom w:val="0"/>
                  <w:divBdr>
                    <w:top w:val="none" w:sz="0" w:space="0" w:color="auto"/>
                    <w:left w:val="none" w:sz="0" w:space="0" w:color="auto"/>
                    <w:bottom w:val="none" w:sz="0" w:space="0" w:color="auto"/>
                    <w:right w:val="none" w:sz="0" w:space="0" w:color="auto"/>
                  </w:divBdr>
                  <w:divsChild>
                    <w:div w:id="56028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0921">
              <w:marLeft w:val="0"/>
              <w:marRight w:val="0"/>
              <w:marTop w:val="195"/>
              <w:marBottom w:val="0"/>
              <w:divBdr>
                <w:top w:val="none" w:sz="0" w:space="0" w:color="auto"/>
                <w:left w:val="none" w:sz="0" w:space="0" w:color="auto"/>
                <w:bottom w:val="none" w:sz="0" w:space="0" w:color="auto"/>
                <w:right w:val="none" w:sz="0" w:space="0" w:color="auto"/>
              </w:divBdr>
              <w:divsChild>
                <w:div w:id="948780279">
                  <w:marLeft w:val="0"/>
                  <w:marRight w:val="0"/>
                  <w:marTop w:val="0"/>
                  <w:marBottom w:val="0"/>
                  <w:divBdr>
                    <w:top w:val="none" w:sz="0" w:space="0" w:color="auto"/>
                    <w:left w:val="none" w:sz="0" w:space="0" w:color="auto"/>
                    <w:bottom w:val="none" w:sz="0" w:space="0" w:color="auto"/>
                    <w:right w:val="none" w:sz="0" w:space="0" w:color="auto"/>
                  </w:divBdr>
                  <w:divsChild>
                    <w:div w:id="1856924584">
                      <w:marLeft w:val="0"/>
                      <w:marRight w:val="0"/>
                      <w:marTop w:val="0"/>
                      <w:marBottom w:val="0"/>
                      <w:divBdr>
                        <w:top w:val="none" w:sz="0" w:space="0" w:color="auto"/>
                        <w:left w:val="none" w:sz="0" w:space="0" w:color="auto"/>
                        <w:bottom w:val="none" w:sz="0" w:space="0" w:color="auto"/>
                        <w:right w:val="none" w:sz="0" w:space="0" w:color="auto"/>
                      </w:divBdr>
                      <w:divsChild>
                        <w:div w:id="932393071">
                          <w:marLeft w:val="0"/>
                          <w:marRight w:val="0"/>
                          <w:marTop w:val="0"/>
                          <w:marBottom w:val="0"/>
                          <w:divBdr>
                            <w:top w:val="none" w:sz="0" w:space="0" w:color="auto"/>
                            <w:left w:val="none" w:sz="0" w:space="0" w:color="auto"/>
                            <w:bottom w:val="none" w:sz="0" w:space="0" w:color="auto"/>
                            <w:right w:val="none" w:sz="0" w:space="0" w:color="auto"/>
                          </w:divBdr>
                          <w:divsChild>
                            <w:div w:id="1829513494">
                              <w:marLeft w:val="0"/>
                              <w:marRight w:val="0"/>
                              <w:marTop w:val="0"/>
                              <w:marBottom w:val="0"/>
                              <w:divBdr>
                                <w:top w:val="none" w:sz="0" w:space="0" w:color="auto"/>
                                <w:left w:val="none" w:sz="0" w:space="0" w:color="auto"/>
                                <w:bottom w:val="none" w:sz="0" w:space="0" w:color="auto"/>
                                <w:right w:val="none" w:sz="0" w:space="0" w:color="auto"/>
                              </w:divBdr>
                              <w:divsChild>
                                <w:div w:id="74515486">
                                  <w:marLeft w:val="0"/>
                                  <w:marRight w:val="0"/>
                                  <w:marTop w:val="0"/>
                                  <w:marBottom w:val="0"/>
                                  <w:divBdr>
                                    <w:top w:val="none" w:sz="0" w:space="0" w:color="auto"/>
                                    <w:left w:val="none" w:sz="0" w:space="0" w:color="auto"/>
                                    <w:bottom w:val="none" w:sz="0" w:space="0" w:color="auto"/>
                                    <w:right w:val="none" w:sz="0" w:space="0" w:color="auto"/>
                                  </w:divBdr>
                                  <w:divsChild>
                                    <w:div w:id="31342500">
                                      <w:marLeft w:val="0"/>
                                      <w:marRight w:val="0"/>
                                      <w:marTop w:val="0"/>
                                      <w:marBottom w:val="0"/>
                                      <w:divBdr>
                                        <w:top w:val="none" w:sz="0" w:space="0" w:color="auto"/>
                                        <w:left w:val="none" w:sz="0" w:space="0" w:color="auto"/>
                                        <w:bottom w:val="none" w:sz="0" w:space="0" w:color="auto"/>
                                        <w:right w:val="none" w:sz="0" w:space="0" w:color="auto"/>
                                      </w:divBdr>
                                      <w:divsChild>
                                        <w:div w:id="18082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501016">
                          <w:marLeft w:val="0"/>
                          <w:marRight w:val="0"/>
                          <w:marTop w:val="0"/>
                          <w:marBottom w:val="0"/>
                          <w:divBdr>
                            <w:top w:val="none" w:sz="0" w:space="0" w:color="auto"/>
                            <w:left w:val="none" w:sz="0" w:space="0" w:color="auto"/>
                            <w:bottom w:val="none" w:sz="0" w:space="0" w:color="auto"/>
                            <w:right w:val="none" w:sz="0" w:space="0" w:color="auto"/>
                          </w:divBdr>
                          <w:divsChild>
                            <w:div w:id="108593390">
                              <w:marLeft w:val="0"/>
                              <w:marRight w:val="0"/>
                              <w:marTop w:val="0"/>
                              <w:marBottom w:val="0"/>
                              <w:divBdr>
                                <w:top w:val="none" w:sz="0" w:space="0" w:color="auto"/>
                                <w:left w:val="none" w:sz="0" w:space="0" w:color="auto"/>
                                <w:bottom w:val="none" w:sz="0" w:space="0" w:color="auto"/>
                                <w:right w:val="none" w:sz="0" w:space="0" w:color="auto"/>
                              </w:divBdr>
                              <w:divsChild>
                                <w:div w:id="1002781033">
                                  <w:marLeft w:val="0"/>
                                  <w:marRight w:val="0"/>
                                  <w:marTop w:val="0"/>
                                  <w:marBottom w:val="0"/>
                                  <w:divBdr>
                                    <w:top w:val="none" w:sz="0" w:space="0" w:color="auto"/>
                                    <w:left w:val="none" w:sz="0" w:space="0" w:color="auto"/>
                                    <w:bottom w:val="none" w:sz="0" w:space="0" w:color="auto"/>
                                    <w:right w:val="none" w:sz="0" w:space="0" w:color="auto"/>
                                  </w:divBdr>
                                  <w:divsChild>
                                    <w:div w:id="1394816762">
                                      <w:marLeft w:val="0"/>
                                      <w:marRight w:val="0"/>
                                      <w:marTop w:val="0"/>
                                      <w:marBottom w:val="0"/>
                                      <w:divBdr>
                                        <w:top w:val="none" w:sz="0" w:space="0" w:color="auto"/>
                                        <w:left w:val="none" w:sz="0" w:space="0" w:color="auto"/>
                                        <w:bottom w:val="none" w:sz="0" w:space="0" w:color="auto"/>
                                        <w:right w:val="none" w:sz="0" w:space="0" w:color="auto"/>
                                      </w:divBdr>
                                      <w:divsChild>
                                        <w:div w:id="90564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653110">
                          <w:marLeft w:val="0"/>
                          <w:marRight w:val="0"/>
                          <w:marTop w:val="0"/>
                          <w:marBottom w:val="0"/>
                          <w:divBdr>
                            <w:top w:val="none" w:sz="0" w:space="0" w:color="auto"/>
                            <w:left w:val="none" w:sz="0" w:space="0" w:color="auto"/>
                            <w:bottom w:val="none" w:sz="0" w:space="0" w:color="auto"/>
                            <w:right w:val="none" w:sz="0" w:space="0" w:color="auto"/>
                          </w:divBdr>
                          <w:divsChild>
                            <w:div w:id="1148858608">
                              <w:marLeft w:val="0"/>
                              <w:marRight w:val="0"/>
                              <w:marTop w:val="0"/>
                              <w:marBottom w:val="0"/>
                              <w:divBdr>
                                <w:top w:val="none" w:sz="0" w:space="0" w:color="auto"/>
                                <w:left w:val="none" w:sz="0" w:space="0" w:color="auto"/>
                                <w:bottom w:val="none" w:sz="0" w:space="0" w:color="auto"/>
                                <w:right w:val="none" w:sz="0" w:space="0" w:color="auto"/>
                              </w:divBdr>
                              <w:divsChild>
                                <w:div w:id="616259863">
                                  <w:marLeft w:val="0"/>
                                  <w:marRight w:val="0"/>
                                  <w:marTop w:val="0"/>
                                  <w:marBottom w:val="0"/>
                                  <w:divBdr>
                                    <w:top w:val="none" w:sz="0" w:space="0" w:color="auto"/>
                                    <w:left w:val="none" w:sz="0" w:space="0" w:color="auto"/>
                                    <w:bottom w:val="none" w:sz="0" w:space="0" w:color="auto"/>
                                    <w:right w:val="none" w:sz="0" w:space="0" w:color="auto"/>
                                  </w:divBdr>
                                  <w:divsChild>
                                    <w:div w:id="45767017">
                                      <w:marLeft w:val="0"/>
                                      <w:marRight w:val="0"/>
                                      <w:marTop w:val="0"/>
                                      <w:marBottom w:val="0"/>
                                      <w:divBdr>
                                        <w:top w:val="none" w:sz="0" w:space="0" w:color="auto"/>
                                        <w:left w:val="none" w:sz="0" w:space="0" w:color="auto"/>
                                        <w:bottom w:val="none" w:sz="0" w:space="0" w:color="auto"/>
                                        <w:right w:val="none" w:sz="0" w:space="0" w:color="auto"/>
                                      </w:divBdr>
                                      <w:divsChild>
                                        <w:div w:id="99078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71866">
                              <w:marLeft w:val="0"/>
                              <w:marRight w:val="0"/>
                              <w:marTop w:val="240"/>
                              <w:marBottom w:val="0"/>
                              <w:divBdr>
                                <w:top w:val="none" w:sz="0" w:space="0" w:color="auto"/>
                                <w:left w:val="none" w:sz="0" w:space="0" w:color="auto"/>
                                <w:bottom w:val="none" w:sz="0" w:space="0" w:color="auto"/>
                                <w:right w:val="none" w:sz="0" w:space="0" w:color="auto"/>
                              </w:divBdr>
                              <w:divsChild>
                                <w:div w:id="626131676">
                                  <w:marLeft w:val="0"/>
                                  <w:marRight w:val="0"/>
                                  <w:marTop w:val="0"/>
                                  <w:marBottom w:val="0"/>
                                  <w:divBdr>
                                    <w:top w:val="none" w:sz="0" w:space="0" w:color="auto"/>
                                    <w:left w:val="none" w:sz="0" w:space="0" w:color="auto"/>
                                    <w:bottom w:val="none" w:sz="0" w:space="0" w:color="auto"/>
                                    <w:right w:val="none" w:sz="0" w:space="0" w:color="auto"/>
                                  </w:divBdr>
                                  <w:divsChild>
                                    <w:div w:id="665333">
                                      <w:marLeft w:val="0"/>
                                      <w:marRight w:val="0"/>
                                      <w:marTop w:val="0"/>
                                      <w:marBottom w:val="0"/>
                                      <w:divBdr>
                                        <w:top w:val="none" w:sz="0" w:space="0" w:color="auto"/>
                                        <w:left w:val="none" w:sz="0" w:space="0" w:color="auto"/>
                                        <w:bottom w:val="none" w:sz="0" w:space="0" w:color="auto"/>
                                        <w:right w:val="none" w:sz="0" w:space="0" w:color="auto"/>
                                      </w:divBdr>
                                      <w:divsChild>
                                        <w:div w:id="133105869">
                                          <w:marLeft w:val="0"/>
                                          <w:marRight w:val="0"/>
                                          <w:marTop w:val="0"/>
                                          <w:marBottom w:val="0"/>
                                          <w:divBdr>
                                            <w:top w:val="none" w:sz="0" w:space="0" w:color="auto"/>
                                            <w:left w:val="none" w:sz="0" w:space="0" w:color="auto"/>
                                            <w:bottom w:val="none" w:sz="0" w:space="0" w:color="auto"/>
                                            <w:right w:val="none" w:sz="0" w:space="0" w:color="auto"/>
                                          </w:divBdr>
                                        </w:div>
                                        <w:div w:id="418910623">
                                          <w:marLeft w:val="0"/>
                                          <w:marRight w:val="0"/>
                                          <w:marTop w:val="0"/>
                                          <w:marBottom w:val="0"/>
                                          <w:divBdr>
                                            <w:top w:val="none" w:sz="0" w:space="0" w:color="auto"/>
                                            <w:left w:val="none" w:sz="0" w:space="0" w:color="auto"/>
                                            <w:bottom w:val="none" w:sz="0" w:space="0" w:color="auto"/>
                                            <w:right w:val="none" w:sz="0" w:space="0" w:color="auto"/>
                                          </w:divBdr>
                                          <w:divsChild>
                                            <w:div w:id="2051956580">
                                              <w:marLeft w:val="0"/>
                                              <w:marRight w:val="0"/>
                                              <w:marTop w:val="0"/>
                                              <w:marBottom w:val="0"/>
                                              <w:divBdr>
                                                <w:top w:val="none" w:sz="0" w:space="0" w:color="auto"/>
                                                <w:left w:val="none" w:sz="0" w:space="0" w:color="auto"/>
                                                <w:bottom w:val="none" w:sz="0" w:space="0" w:color="auto"/>
                                                <w:right w:val="none" w:sz="0" w:space="0" w:color="auto"/>
                                              </w:divBdr>
                                              <w:divsChild>
                                                <w:div w:id="79279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686458">
                          <w:marLeft w:val="0"/>
                          <w:marRight w:val="0"/>
                          <w:marTop w:val="0"/>
                          <w:marBottom w:val="0"/>
                          <w:divBdr>
                            <w:top w:val="none" w:sz="0" w:space="0" w:color="auto"/>
                            <w:left w:val="none" w:sz="0" w:space="0" w:color="auto"/>
                            <w:bottom w:val="none" w:sz="0" w:space="0" w:color="auto"/>
                            <w:right w:val="none" w:sz="0" w:space="0" w:color="auto"/>
                          </w:divBdr>
                          <w:divsChild>
                            <w:div w:id="127211814">
                              <w:marLeft w:val="0"/>
                              <w:marRight w:val="0"/>
                              <w:marTop w:val="0"/>
                              <w:marBottom w:val="0"/>
                              <w:divBdr>
                                <w:top w:val="none" w:sz="0" w:space="0" w:color="auto"/>
                                <w:left w:val="none" w:sz="0" w:space="0" w:color="auto"/>
                                <w:bottom w:val="none" w:sz="0" w:space="0" w:color="auto"/>
                                <w:right w:val="none" w:sz="0" w:space="0" w:color="auto"/>
                              </w:divBdr>
                              <w:divsChild>
                                <w:div w:id="640575215">
                                  <w:marLeft w:val="0"/>
                                  <w:marRight w:val="0"/>
                                  <w:marTop w:val="0"/>
                                  <w:marBottom w:val="0"/>
                                  <w:divBdr>
                                    <w:top w:val="none" w:sz="0" w:space="0" w:color="auto"/>
                                    <w:left w:val="none" w:sz="0" w:space="0" w:color="auto"/>
                                    <w:bottom w:val="none" w:sz="0" w:space="0" w:color="auto"/>
                                    <w:right w:val="none" w:sz="0" w:space="0" w:color="auto"/>
                                  </w:divBdr>
                                  <w:divsChild>
                                    <w:div w:id="534512504">
                                      <w:marLeft w:val="0"/>
                                      <w:marRight w:val="0"/>
                                      <w:marTop w:val="0"/>
                                      <w:marBottom w:val="0"/>
                                      <w:divBdr>
                                        <w:top w:val="none" w:sz="0" w:space="0" w:color="auto"/>
                                        <w:left w:val="none" w:sz="0" w:space="0" w:color="auto"/>
                                        <w:bottom w:val="none" w:sz="0" w:space="0" w:color="auto"/>
                                        <w:right w:val="none" w:sz="0" w:space="0" w:color="auto"/>
                                      </w:divBdr>
                                      <w:divsChild>
                                        <w:div w:id="1135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17198">
                              <w:marLeft w:val="0"/>
                              <w:marRight w:val="0"/>
                              <w:marTop w:val="240"/>
                              <w:marBottom w:val="0"/>
                              <w:divBdr>
                                <w:top w:val="none" w:sz="0" w:space="0" w:color="auto"/>
                                <w:left w:val="none" w:sz="0" w:space="0" w:color="auto"/>
                                <w:bottom w:val="none" w:sz="0" w:space="0" w:color="auto"/>
                                <w:right w:val="none" w:sz="0" w:space="0" w:color="auto"/>
                              </w:divBdr>
                              <w:divsChild>
                                <w:div w:id="891305446">
                                  <w:marLeft w:val="0"/>
                                  <w:marRight w:val="0"/>
                                  <w:marTop w:val="0"/>
                                  <w:marBottom w:val="0"/>
                                  <w:divBdr>
                                    <w:top w:val="none" w:sz="0" w:space="0" w:color="auto"/>
                                    <w:left w:val="none" w:sz="0" w:space="0" w:color="auto"/>
                                    <w:bottom w:val="none" w:sz="0" w:space="0" w:color="auto"/>
                                    <w:right w:val="none" w:sz="0" w:space="0" w:color="auto"/>
                                  </w:divBdr>
                                  <w:divsChild>
                                    <w:div w:id="1375884358">
                                      <w:marLeft w:val="0"/>
                                      <w:marRight w:val="0"/>
                                      <w:marTop w:val="0"/>
                                      <w:marBottom w:val="0"/>
                                      <w:divBdr>
                                        <w:top w:val="none" w:sz="0" w:space="0" w:color="auto"/>
                                        <w:left w:val="none" w:sz="0" w:space="0" w:color="auto"/>
                                        <w:bottom w:val="none" w:sz="0" w:space="0" w:color="auto"/>
                                        <w:right w:val="none" w:sz="0" w:space="0" w:color="auto"/>
                                      </w:divBdr>
                                      <w:divsChild>
                                        <w:div w:id="1610813413">
                                          <w:marLeft w:val="0"/>
                                          <w:marRight w:val="0"/>
                                          <w:marTop w:val="0"/>
                                          <w:marBottom w:val="0"/>
                                          <w:divBdr>
                                            <w:top w:val="none" w:sz="0" w:space="0" w:color="auto"/>
                                            <w:left w:val="none" w:sz="0" w:space="0" w:color="auto"/>
                                            <w:bottom w:val="none" w:sz="0" w:space="0" w:color="auto"/>
                                            <w:right w:val="none" w:sz="0" w:space="0" w:color="auto"/>
                                          </w:divBdr>
                                        </w:div>
                                        <w:div w:id="761266802">
                                          <w:marLeft w:val="0"/>
                                          <w:marRight w:val="0"/>
                                          <w:marTop w:val="0"/>
                                          <w:marBottom w:val="0"/>
                                          <w:divBdr>
                                            <w:top w:val="none" w:sz="0" w:space="0" w:color="auto"/>
                                            <w:left w:val="none" w:sz="0" w:space="0" w:color="auto"/>
                                            <w:bottom w:val="none" w:sz="0" w:space="0" w:color="auto"/>
                                            <w:right w:val="none" w:sz="0" w:space="0" w:color="auto"/>
                                          </w:divBdr>
                                          <w:divsChild>
                                            <w:div w:id="1946450830">
                                              <w:marLeft w:val="0"/>
                                              <w:marRight w:val="0"/>
                                              <w:marTop w:val="0"/>
                                              <w:marBottom w:val="0"/>
                                              <w:divBdr>
                                                <w:top w:val="none" w:sz="0" w:space="0" w:color="auto"/>
                                                <w:left w:val="none" w:sz="0" w:space="0" w:color="auto"/>
                                                <w:bottom w:val="none" w:sz="0" w:space="0" w:color="auto"/>
                                                <w:right w:val="none" w:sz="0" w:space="0" w:color="auto"/>
                                              </w:divBdr>
                                              <w:divsChild>
                                                <w:div w:id="14460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754631">
      <w:bodyDiv w:val="1"/>
      <w:marLeft w:val="0"/>
      <w:marRight w:val="0"/>
      <w:marTop w:val="0"/>
      <w:marBottom w:val="0"/>
      <w:divBdr>
        <w:top w:val="none" w:sz="0" w:space="0" w:color="auto"/>
        <w:left w:val="none" w:sz="0" w:space="0" w:color="auto"/>
        <w:bottom w:val="none" w:sz="0" w:space="0" w:color="auto"/>
        <w:right w:val="none" w:sz="0" w:space="0" w:color="auto"/>
      </w:divBdr>
    </w:div>
    <w:div w:id="1727601534">
      <w:bodyDiv w:val="1"/>
      <w:marLeft w:val="0"/>
      <w:marRight w:val="0"/>
      <w:marTop w:val="0"/>
      <w:marBottom w:val="0"/>
      <w:divBdr>
        <w:top w:val="none" w:sz="0" w:space="0" w:color="auto"/>
        <w:left w:val="none" w:sz="0" w:space="0" w:color="auto"/>
        <w:bottom w:val="none" w:sz="0" w:space="0" w:color="auto"/>
        <w:right w:val="none" w:sz="0" w:space="0" w:color="auto"/>
      </w:divBdr>
      <w:divsChild>
        <w:div w:id="1699113649">
          <w:marLeft w:val="0"/>
          <w:marRight w:val="0"/>
          <w:marTop w:val="0"/>
          <w:marBottom w:val="0"/>
          <w:divBdr>
            <w:top w:val="none" w:sz="0" w:space="0" w:color="auto"/>
            <w:left w:val="none" w:sz="0" w:space="0" w:color="auto"/>
            <w:bottom w:val="none" w:sz="0" w:space="0" w:color="auto"/>
            <w:right w:val="none" w:sz="0" w:space="0" w:color="auto"/>
          </w:divBdr>
          <w:divsChild>
            <w:div w:id="1871456495">
              <w:marLeft w:val="0"/>
              <w:marRight w:val="0"/>
              <w:marTop w:val="0"/>
              <w:marBottom w:val="0"/>
              <w:divBdr>
                <w:top w:val="none" w:sz="0" w:space="0" w:color="auto"/>
                <w:left w:val="none" w:sz="0" w:space="0" w:color="auto"/>
                <w:bottom w:val="none" w:sz="0" w:space="0" w:color="auto"/>
                <w:right w:val="none" w:sz="0" w:space="0" w:color="auto"/>
              </w:divBdr>
            </w:div>
            <w:div w:id="539247213">
              <w:marLeft w:val="0"/>
              <w:marRight w:val="0"/>
              <w:marTop w:val="0"/>
              <w:marBottom w:val="0"/>
              <w:divBdr>
                <w:top w:val="none" w:sz="0" w:space="0" w:color="auto"/>
                <w:left w:val="none" w:sz="0" w:space="0" w:color="auto"/>
                <w:bottom w:val="none" w:sz="0" w:space="0" w:color="auto"/>
                <w:right w:val="none" w:sz="0" w:space="0" w:color="auto"/>
              </w:divBdr>
              <w:divsChild>
                <w:div w:id="15248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48754">
          <w:marLeft w:val="0"/>
          <w:marRight w:val="0"/>
          <w:marTop w:val="0"/>
          <w:marBottom w:val="0"/>
          <w:divBdr>
            <w:top w:val="none" w:sz="0" w:space="0" w:color="auto"/>
            <w:left w:val="none" w:sz="0" w:space="0" w:color="auto"/>
            <w:bottom w:val="none" w:sz="0" w:space="0" w:color="auto"/>
            <w:right w:val="none" w:sz="0" w:space="0" w:color="auto"/>
          </w:divBdr>
          <w:divsChild>
            <w:div w:id="1324627322">
              <w:marLeft w:val="0"/>
              <w:marRight w:val="0"/>
              <w:marTop w:val="0"/>
              <w:marBottom w:val="0"/>
              <w:divBdr>
                <w:top w:val="none" w:sz="0" w:space="0" w:color="auto"/>
                <w:left w:val="none" w:sz="0" w:space="0" w:color="auto"/>
                <w:bottom w:val="none" w:sz="0" w:space="0" w:color="auto"/>
                <w:right w:val="none" w:sz="0" w:space="0" w:color="auto"/>
              </w:divBdr>
              <w:divsChild>
                <w:div w:id="624459333">
                  <w:marLeft w:val="0"/>
                  <w:marRight w:val="0"/>
                  <w:marTop w:val="0"/>
                  <w:marBottom w:val="0"/>
                  <w:divBdr>
                    <w:top w:val="none" w:sz="0" w:space="0" w:color="auto"/>
                    <w:left w:val="none" w:sz="0" w:space="0" w:color="auto"/>
                    <w:bottom w:val="none" w:sz="0" w:space="0" w:color="auto"/>
                    <w:right w:val="none" w:sz="0" w:space="0" w:color="auto"/>
                  </w:divBdr>
                  <w:divsChild>
                    <w:div w:id="5693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683784">
      <w:bodyDiv w:val="1"/>
      <w:marLeft w:val="0"/>
      <w:marRight w:val="0"/>
      <w:marTop w:val="0"/>
      <w:marBottom w:val="0"/>
      <w:divBdr>
        <w:top w:val="none" w:sz="0" w:space="0" w:color="auto"/>
        <w:left w:val="none" w:sz="0" w:space="0" w:color="auto"/>
        <w:bottom w:val="none" w:sz="0" w:space="0" w:color="auto"/>
        <w:right w:val="none" w:sz="0" w:space="0" w:color="auto"/>
      </w:divBdr>
      <w:divsChild>
        <w:div w:id="1974366368">
          <w:marLeft w:val="0"/>
          <w:marRight w:val="0"/>
          <w:marTop w:val="0"/>
          <w:marBottom w:val="0"/>
          <w:divBdr>
            <w:top w:val="none" w:sz="0" w:space="0" w:color="auto"/>
            <w:left w:val="none" w:sz="0" w:space="0" w:color="auto"/>
            <w:bottom w:val="none" w:sz="0" w:space="0" w:color="auto"/>
            <w:right w:val="none" w:sz="0" w:space="0" w:color="auto"/>
          </w:divBdr>
        </w:div>
        <w:div w:id="1168443398">
          <w:marLeft w:val="0"/>
          <w:marRight w:val="0"/>
          <w:marTop w:val="0"/>
          <w:marBottom w:val="0"/>
          <w:divBdr>
            <w:top w:val="none" w:sz="0" w:space="0" w:color="auto"/>
            <w:left w:val="none" w:sz="0" w:space="0" w:color="auto"/>
            <w:bottom w:val="none" w:sz="0" w:space="0" w:color="auto"/>
            <w:right w:val="none" w:sz="0" w:space="0" w:color="auto"/>
          </w:divBdr>
        </w:div>
        <w:div w:id="1419666973">
          <w:marLeft w:val="0"/>
          <w:marRight w:val="0"/>
          <w:marTop w:val="0"/>
          <w:marBottom w:val="0"/>
          <w:divBdr>
            <w:top w:val="none" w:sz="0" w:space="0" w:color="auto"/>
            <w:left w:val="none" w:sz="0" w:space="0" w:color="auto"/>
            <w:bottom w:val="none" w:sz="0" w:space="0" w:color="auto"/>
            <w:right w:val="none" w:sz="0" w:space="0" w:color="auto"/>
          </w:divBdr>
        </w:div>
        <w:div w:id="129903220">
          <w:marLeft w:val="0"/>
          <w:marRight w:val="0"/>
          <w:marTop w:val="0"/>
          <w:marBottom w:val="0"/>
          <w:divBdr>
            <w:top w:val="none" w:sz="0" w:space="0" w:color="auto"/>
            <w:left w:val="none" w:sz="0" w:space="0" w:color="auto"/>
            <w:bottom w:val="none" w:sz="0" w:space="0" w:color="auto"/>
            <w:right w:val="none" w:sz="0" w:space="0" w:color="auto"/>
          </w:divBdr>
        </w:div>
        <w:div w:id="1257902325">
          <w:marLeft w:val="0"/>
          <w:marRight w:val="0"/>
          <w:marTop w:val="0"/>
          <w:marBottom w:val="0"/>
          <w:divBdr>
            <w:top w:val="none" w:sz="0" w:space="0" w:color="auto"/>
            <w:left w:val="none" w:sz="0" w:space="0" w:color="auto"/>
            <w:bottom w:val="none" w:sz="0" w:space="0" w:color="auto"/>
            <w:right w:val="none" w:sz="0" w:space="0" w:color="auto"/>
          </w:divBdr>
        </w:div>
        <w:div w:id="636570919">
          <w:marLeft w:val="0"/>
          <w:marRight w:val="0"/>
          <w:marTop w:val="0"/>
          <w:marBottom w:val="0"/>
          <w:divBdr>
            <w:top w:val="none" w:sz="0" w:space="0" w:color="auto"/>
            <w:left w:val="none" w:sz="0" w:space="0" w:color="auto"/>
            <w:bottom w:val="none" w:sz="0" w:space="0" w:color="auto"/>
            <w:right w:val="none" w:sz="0" w:space="0" w:color="auto"/>
          </w:divBdr>
        </w:div>
        <w:div w:id="4748692">
          <w:marLeft w:val="0"/>
          <w:marRight w:val="0"/>
          <w:marTop w:val="0"/>
          <w:marBottom w:val="0"/>
          <w:divBdr>
            <w:top w:val="none" w:sz="0" w:space="0" w:color="auto"/>
            <w:left w:val="none" w:sz="0" w:space="0" w:color="auto"/>
            <w:bottom w:val="none" w:sz="0" w:space="0" w:color="auto"/>
            <w:right w:val="none" w:sz="0" w:space="0" w:color="auto"/>
          </w:divBdr>
        </w:div>
        <w:div w:id="1746340189">
          <w:marLeft w:val="0"/>
          <w:marRight w:val="0"/>
          <w:marTop w:val="0"/>
          <w:marBottom w:val="0"/>
          <w:divBdr>
            <w:top w:val="none" w:sz="0" w:space="0" w:color="auto"/>
            <w:left w:val="none" w:sz="0" w:space="0" w:color="auto"/>
            <w:bottom w:val="none" w:sz="0" w:space="0" w:color="auto"/>
            <w:right w:val="none" w:sz="0" w:space="0" w:color="auto"/>
          </w:divBdr>
        </w:div>
        <w:div w:id="852111131">
          <w:marLeft w:val="0"/>
          <w:marRight w:val="0"/>
          <w:marTop w:val="0"/>
          <w:marBottom w:val="0"/>
          <w:divBdr>
            <w:top w:val="none" w:sz="0" w:space="0" w:color="auto"/>
            <w:left w:val="none" w:sz="0" w:space="0" w:color="auto"/>
            <w:bottom w:val="none" w:sz="0" w:space="0" w:color="auto"/>
            <w:right w:val="none" w:sz="0" w:space="0" w:color="auto"/>
          </w:divBdr>
        </w:div>
        <w:div w:id="706297786">
          <w:marLeft w:val="0"/>
          <w:marRight w:val="0"/>
          <w:marTop w:val="0"/>
          <w:marBottom w:val="0"/>
          <w:divBdr>
            <w:top w:val="none" w:sz="0" w:space="0" w:color="auto"/>
            <w:left w:val="none" w:sz="0" w:space="0" w:color="auto"/>
            <w:bottom w:val="none" w:sz="0" w:space="0" w:color="auto"/>
            <w:right w:val="none" w:sz="0" w:space="0" w:color="auto"/>
          </w:divBdr>
        </w:div>
        <w:div w:id="1749300459">
          <w:marLeft w:val="0"/>
          <w:marRight w:val="0"/>
          <w:marTop w:val="0"/>
          <w:marBottom w:val="0"/>
          <w:divBdr>
            <w:top w:val="none" w:sz="0" w:space="0" w:color="auto"/>
            <w:left w:val="none" w:sz="0" w:space="0" w:color="auto"/>
            <w:bottom w:val="none" w:sz="0" w:space="0" w:color="auto"/>
            <w:right w:val="none" w:sz="0" w:space="0" w:color="auto"/>
          </w:divBdr>
        </w:div>
        <w:div w:id="1175920677">
          <w:marLeft w:val="0"/>
          <w:marRight w:val="0"/>
          <w:marTop w:val="0"/>
          <w:marBottom w:val="0"/>
          <w:divBdr>
            <w:top w:val="none" w:sz="0" w:space="0" w:color="auto"/>
            <w:left w:val="none" w:sz="0" w:space="0" w:color="auto"/>
            <w:bottom w:val="none" w:sz="0" w:space="0" w:color="auto"/>
            <w:right w:val="none" w:sz="0" w:space="0" w:color="auto"/>
          </w:divBdr>
        </w:div>
        <w:div w:id="775758832">
          <w:marLeft w:val="0"/>
          <w:marRight w:val="0"/>
          <w:marTop w:val="0"/>
          <w:marBottom w:val="0"/>
          <w:divBdr>
            <w:top w:val="none" w:sz="0" w:space="0" w:color="auto"/>
            <w:left w:val="none" w:sz="0" w:space="0" w:color="auto"/>
            <w:bottom w:val="none" w:sz="0" w:space="0" w:color="auto"/>
            <w:right w:val="none" w:sz="0" w:space="0" w:color="auto"/>
          </w:divBdr>
        </w:div>
        <w:div w:id="804349016">
          <w:marLeft w:val="0"/>
          <w:marRight w:val="0"/>
          <w:marTop w:val="0"/>
          <w:marBottom w:val="0"/>
          <w:divBdr>
            <w:top w:val="none" w:sz="0" w:space="0" w:color="auto"/>
            <w:left w:val="none" w:sz="0" w:space="0" w:color="auto"/>
            <w:bottom w:val="none" w:sz="0" w:space="0" w:color="auto"/>
            <w:right w:val="none" w:sz="0" w:space="0" w:color="auto"/>
          </w:divBdr>
        </w:div>
        <w:div w:id="469203234">
          <w:marLeft w:val="0"/>
          <w:marRight w:val="0"/>
          <w:marTop w:val="0"/>
          <w:marBottom w:val="0"/>
          <w:divBdr>
            <w:top w:val="none" w:sz="0" w:space="0" w:color="auto"/>
            <w:left w:val="none" w:sz="0" w:space="0" w:color="auto"/>
            <w:bottom w:val="none" w:sz="0" w:space="0" w:color="auto"/>
            <w:right w:val="none" w:sz="0" w:space="0" w:color="auto"/>
          </w:divBdr>
        </w:div>
        <w:div w:id="970939155">
          <w:marLeft w:val="0"/>
          <w:marRight w:val="0"/>
          <w:marTop w:val="0"/>
          <w:marBottom w:val="0"/>
          <w:divBdr>
            <w:top w:val="none" w:sz="0" w:space="0" w:color="auto"/>
            <w:left w:val="none" w:sz="0" w:space="0" w:color="auto"/>
            <w:bottom w:val="none" w:sz="0" w:space="0" w:color="auto"/>
            <w:right w:val="none" w:sz="0" w:space="0" w:color="auto"/>
          </w:divBdr>
        </w:div>
        <w:div w:id="2130395582">
          <w:marLeft w:val="0"/>
          <w:marRight w:val="0"/>
          <w:marTop w:val="0"/>
          <w:marBottom w:val="0"/>
          <w:divBdr>
            <w:top w:val="none" w:sz="0" w:space="0" w:color="auto"/>
            <w:left w:val="none" w:sz="0" w:space="0" w:color="auto"/>
            <w:bottom w:val="none" w:sz="0" w:space="0" w:color="auto"/>
            <w:right w:val="none" w:sz="0" w:space="0" w:color="auto"/>
          </w:divBdr>
        </w:div>
        <w:div w:id="847644089">
          <w:marLeft w:val="0"/>
          <w:marRight w:val="0"/>
          <w:marTop w:val="0"/>
          <w:marBottom w:val="0"/>
          <w:divBdr>
            <w:top w:val="none" w:sz="0" w:space="0" w:color="auto"/>
            <w:left w:val="none" w:sz="0" w:space="0" w:color="auto"/>
            <w:bottom w:val="none" w:sz="0" w:space="0" w:color="auto"/>
            <w:right w:val="none" w:sz="0" w:space="0" w:color="auto"/>
          </w:divBdr>
        </w:div>
        <w:div w:id="650405231">
          <w:marLeft w:val="0"/>
          <w:marRight w:val="0"/>
          <w:marTop w:val="0"/>
          <w:marBottom w:val="0"/>
          <w:divBdr>
            <w:top w:val="none" w:sz="0" w:space="0" w:color="auto"/>
            <w:left w:val="none" w:sz="0" w:space="0" w:color="auto"/>
            <w:bottom w:val="none" w:sz="0" w:space="0" w:color="auto"/>
            <w:right w:val="none" w:sz="0" w:space="0" w:color="auto"/>
          </w:divBdr>
        </w:div>
        <w:div w:id="68428909">
          <w:marLeft w:val="0"/>
          <w:marRight w:val="0"/>
          <w:marTop w:val="0"/>
          <w:marBottom w:val="0"/>
          <w:divBdr>
            <w:top w:val="none" w:sz="0" w:space="0" w:color="auto"/>
            <w:left w:val="none" w:sz="0" w:space="0" w:color="auto"/>
            <w:bottom w:val="none" w:sz="0" w:space="0" w:color="auto"/>
            <w:right w:val="none" w:sz="0" w:space="0" w:color="auto"/>
          </w:divBdr>
        </w:div>
        <w:div w:id="231239909">
          <w:marLeft w:val="0"/>
          <w:marRight w:val="0"/>
          <w:marTop w:val="0"/>
          <w:marBottom w:val="0"/>
          <w:divBdr>
            <w:top w:val="none" w:sz="0" w:space="0" w:color="auto"/>
            <w:left w:val="none" w:sz="0" w:space="0" w:color="auto"/>
            <w:bottom w:val="none" w:sz="0" w:space="0" w:color="auto"/>
            <w:right w:val="none" w:sz="0" w:space="0" w:color="auto"/>
          </w:divBdr>
        </w:div>
        <w:div w:id="864901397">
          <w:marLeft w:val="0"/>
          <w:marRight w:val="0"/>
          <w:marTop w:val="0"/>
          <w:marBottom w:val="0"/>
          <w:divBdr>
            <w:top w:val="none" w:sz="0" w:space="0" w:color="auto"/>
            <w:left w:val="none" w:sz="0" w:space="0" w:color="auto"/>
            <w:bottom w:val="none" w:sz="0" w:space="0" w:color="auto"/>
            <w:right w:val="none" w:sz="0" w:space="0" w:color="auto"/>
          </w:divBdr>
        </w:div>
        <w:div w:id="600456613">
          <w:marLeft w:val="0"/>
          <w:marRight w:val="0"/>
          <w:marTop w:val="0"/>
          <w:marBottom w:val="0"/>
          <w:divBdr>
            <w:top w:val="none" w:sz="0" w:space="0" w:color="auto"/>
            <w:left w:val="none" w:sz="0" w:space="0" w:color="auto"/>
            <w:bottom w:val="none" w:sz="0" w:space="0" w:color="auto"/>
            <w:right w:val="none" w:sz="0" w:space="0" w:color="auto"/>
          </w:divBdr>
        </w:div>
        <w:div w:id="271062052">
          <w:marLeft w:val="0"/>
          <w:marRight w:val="0"/>
          <w:marTop w:val="0"/>
          <w:marBottom w:val="0"/>
          <w:divBdr>
            <w:top w:val="none" w:sz="0" w:space="0" w:color="auto"/>
            <w:left w:val="none" w:sz="0" w:space="0" w:color="auto"/>
            <w:bottom w:val="none" w:sz="0" w:space="0" w:color="auto"/>
            <w:right w:val="none" w:sz="0" w:space="0" w:color="auto"/>
          </w:divBdr>
        </w:div>
        <w:div w:id="785807841">
          <w:marLeft w:val="0"/>
          <w:marRight w:val="0"/>
          <w:marTop w:val="0"/>
          <w:marBottom w:val="0"/>
          <w:divBdr>
            <w:top w:val="none" w:sz="0" w:space="0" w:color="auto"/>
            <w:left w:val="none" w:sz="0" w:space="0" w:color="auto"/>
            <w:bottom w:val="none" w:sz="0" w:space="0" w:color="auto"/>
            <w:right w:val="none" w:sz="0" w:space="0" w:color="auto"/>
          </w:divBdr>
        </w:div>
        <w:div w:id="1429422650">
          <w:marLeft w:val="0"/>
          <w:marRight w:val="0"/>
          <w:marTop w:val="0"/>
          <w:marBottom w:val="0"/>
          <w:divBdr>
            <w:top w:val="none" w:sz="0" w:space="0" w:color="auto"/>
            <w:left w:val="none" w:sz="0" w:space="0" w:color="auto"/>
            <w:bottom w:val="none" w:sz="0" w:space="0" w:color="auto"/>
            <w:right w:val="none" w:sz="0" w:space="0" w:color="auto"/>
          </w:divBdr>
        </w:div>
        <w:div w:id="1100877653">
          <w:marLeft w:val="0"/>
          <w:marRight w:val="0"/>
          <w:marTop w:val="0"/>
          <w:marBottom w:val="0"/>
          <w:divBdr>
            <w:top w:val="none" w:sz="0" w:space="0" w:color="auto"/>
            <w:left w:val="none" w:sz="0" w:space="0" w:color="auto"/>
            <w:bottom w:val="none" w:sz="0" w:space="0" w:color="auto"/>
            <w:right w:val="none" w:sz="0" w:space="0" w:color="auto"/>
          </w:divBdr>
        </w:div>
        <w:div w:id="887766861">
          <w:marLeft w:val="0"/>
          <w:marRight w:val="0"/>
          <w:marTop w:val="0"/>
          <w:marBottom w:val="0"/>
          <w:divBdr>
            <w:top w:val="none" w:sz="0" w:space="0" w:color="auto"/>
            <w:left w:val="none" w:sz="0" w:space="0" w:color="auto"/>
            <w:bottom w:val="none" w:sz="0" w:space="0" w:color="auto"/>
            <w:right w:val="none" w:sz="0" w:space="0" w:color="auto"/>
          </w:divBdr>
        </w:div>
        <w:div w:id="2006591958">
          <w:marLeft w:val="0"/>
          <w:marRight w:val="0"/>
          <w:marTop w:val="0"/>
          <w:marBottom w:val="0"/>
          <w:divBdr>
            <w:top w:val="none" w:sz="0" w:space="0" w:color="auto"/>
            <w:left w:val="none" w:sz="0" w:space="0" w:color="auto"/>
            <w:bottom w:val="none" w:sz="0" w:space="0" w:color="auto"/>
            <w:right w:val="none" w:sz="0" w:space="0" w:color="auto"/>
          </w:divBdr>
        </w:div>
        <w:div w:id="266280892">
          <w:marLeft w:val="0"/>
          <w:marRight w:val="0"/>
          <w:marTop w:val="0"/>
          <w:marBottom w:val="0"/>
          <w:divBdr>
            <w:top w:val="none" w:sz="0" w:space="0" w:color="auto"/>
            <w:left w:val="none" w:sz="0" w:space="0" w:color="auto"/>
            <w:bottom w:val="none" w:sz="0" w:space="0" w:color="auto"/>
            <w:right w:val="none" w:sz="0" w:space="0" w:color="auto"/>
          </w:divBdr>
        </w:div>
        <w:div w:id="53050285">
          <w:marLeft w:val="0"/>
          <w:marRight w:val="0"/>
          <w:marTop w:val="0"/>
          <w:marBottom w:val="0"/>
          <w:divBdr>
            <w:top w:val="none" w:sz="0" w:space="0" w:color="auto"/>
            <w:left w:val="none" w:sz="0" w:space="0" w:color="auto"/>
            <w:bottom w:val="none" w:sz="0" w:space="0" w:color="auto"/>
            <w:right w:val="none" w:sz="0" w:space="0" w:color="auto"/>
          </w:divBdr>
        </w:div>
        <w:div w:id="1108769770">
          <w:marLeft w:val="0"/>
          <w:marRight w:val="0"/>
          <w:marTop w:val="0"/>
          <w:marBottom w:val="0"/>
          <w:divBdr>
            <w:top w:val="none" w:sz="0" w:space="0" w:color="auto"/>
            <w:left w:val="none" w:sz="0" w:space="0" w:color="auto"/>
            <w:bottom w:val="none" w:sz="0" w:space="0" w:color="auto"/>
            <w:right w:val="none" w:sz="0" w:space="0" w:color="auto"/>
          </w:divBdr>
        </w:div>
        <w:div w:id="1845047358">
          <w:marLeft w:val="0"/>
          <w:marRight w:val="0"/>
          <w:marTop w:val="0"/>
          <w:marBottom w:val="0"/>
          <w:divBdr>
            <w:top w:val="none" w:sz="0" w:space="0" w:color="auto"/>
            <w:left w:val="none" w:sz="0" w:space="0" w:color="auto"/>
            <w:bottom w:val="none" w:sz="0" w:space="0" w:color="auto"/>
            <w:right w:val="none" w:sz="0" w:space="0" w:color="auto"/>
          </w:divBdr>
        </w:div>
        <w:div w:id="1114832899">
          <w:marLeft w:val="0"/>
          <w:marRight w:val="0"/>
          <w:marTop w:val="0"/>
          <w:marBottom w:val="0"/>
          <w:divBdr>
            <w:top w:val="none" w:sz="0" w:space="0" w:color="auto"/>
            <w:left w:val="none" w:sz="0" w:space="0" w:color="auto"/>
            <w:bottom w:val="none" w:sz="0" w:space="0" w:color="auto"/>
            <w:right w:val="none" w:sz="0" w:space="0" w:color="auto"/>
          </w:divBdr>
        </w:div>
        <w:div w:id="2039159037">
          <w:marLeft w:val="0"/>
          <w:marRight w:val="0"/>
          <w:marTop w:val="0"/>
          <w:marBottom w:val="0"/>
          <w:divBdr>
            <w:top w:val="none" w:sz="0" w:space="0" w:color="auto"/>
            <w:left w:val="none" w:sz="0" w:space="0" w:color="auto"/>
            <w:bottom w:val="none" w:sz="0" w:space="0" w:color="auto"/>
            <w:right w:val="none" w:sz="0" w:space="0" w:color="auto"/>
          </w:divBdr>
        </w:div>
        <w:div w:id="814757601">
          <w:marLeft w:val="0"/>
          <w:marRight w:val="0"/>
          <w:marTop w:val="0"/>
          <w:marBottom w:val="0"/>
          <w:divBdr>
            <w:top w:val="none" w:sz="0" w:space="0" w:color="auto"/>
            <w:left w:val="none" w:sz="0" w:space="0" w:color="auto"/>
            <w:bottom w:val="none" w:sz="0" w:space="0" w:color="auto"/>
            <w:right w:val="none" w:sz="0" w:space="0" w:color="auto"/>
          </w:divBdr>
        </w:div>
        <w:div w:id="1643848146">
          <w:marLeft w:val="0"/>
          <w:marRight w:val="0"/>
          <w:marTop w:val="0"/>
          <w:marBottom w:val="0"/>
          <w:divBdr>
            <w:top w:val="none" w:sz="0" w:space="0" w:color="auto"/>
            <w:left w:val="none" w:sz="0" w:space="0" w:color="auto"/>
            <w:bottom w:val="none" w:sz="0" w:space="0" w:color="auto"/>
            <w:right w:val="none" w:sz="0" w:space="0" w:color="auto"/>
          </w:divBdr>
        </w:div>
        <w:div w:id="2006588777">
          <w:marLeft w:val="0"/>
          <w:marRight w:val="0"/>
          <w:marTop w:val="0"/>
          <w:marBottom w:val="0"/>
          <w:divBdr>
            <w:top w:val="none" w:sz="0" w:space="0" w:color="auto"/>
            <w:left w:val="none" w:sz="0" w:space="0" w:color="auto"/>
            <w:bottom w:val="none" w:sz="0" w:space="0" w:color="auto"/>
            <w:right w:val="none" w:sz="0" w:space="0" w:color="auto"/>
          </w:divBdr>
        </w:div>
        <w:div w:id="1149250291">
          <w:marLeft w:val="0"/>
          <w:marRight w:val="0"/>
          <w:marTop w:val="0"/>
          <w:marBottom w:val="0"/>
          <w:divBdr>
            <w:top w:val="none" w:sz="0" w:space="0" w:color="auto"/>
            <w:left w:val="none" w:sz="0" w:space="0" w:color="auto"/>
            <w:bottom w:val="none" w:sz="0" w:space="0" w:color="auto"/>
            <w:right w:val="none" w:sz="0" w:space="0" w:color="auto"/>
          </w:divBdr>
        </w:div>
        <w:div w:id="1117601754">
          <w:marLeft w:val="0"/>
          <w:marRight w:val="0"/>
          <w:marTop w:val="0"/>
          <w:marBottom w:val="0"/>
          <w:divBdr>
            <w:top w:val="none" w:sz="0" w:space="0" w:color="auto"/>
            <w:left w:val="none" w:sz="0" w:space="0" w:color="auto"/>
            <w:bottom w:val="none" w:sz="0" w:space="0" w:color="auto"/>
            <w:right w:val="none" w:sz="0" w:space="0" w:color="auto"/>
          </w:divBdr>
        </w:div>
        <w:div w:id="711344598">
          <w:marLeft w:val="0"/>
          <w:marRight w:val="0"/>
          <w:marTop w:val="0"/>
          <w:marBottom w:val="0"/>
          <w:divBdr>
            <w:top w:val="none" w:sz="0" w:space="0" w:color="auto"/>
            <w:left w:val="none" w:sz="0" w:space="0" w:color="auto"/>
            <w:bottom w:val="none" w:sz="0" w:space="0" w:color="auto"/>
            <w:right w:val="none" w:sz="0" w:space="0" w:color="auto"/>
          </w:divBdr>
        </w:div>
        <w:div w:id="1042755512">
          <w:marLeft w:val="0"/>
          <w:marRight w:val="0"/>
          <w:marTop w:val="0"/>
          <w:marBottom w:val="0"/>
          <w:divBdr>
            <w:top w:val="none" w:sz="0" w:space="0" w:color="auto"/>
            <w:left w:val="none" w:sz="0" w:space="0" w:color="auto"/>
            <w:bottom w:val="none" w:sz="0" w:space="0" w:color="auto"/>
            <w:right w:val="none" w:sz="0" w:space="0" w:color="auto"/>
          </w:divBdr>
        </w:div>
        <w:div w:id="1009522324">
          <w:marLeft w:val="0"/>
          <w:marRight w:val="0"/>
          <w:marTop w:val="0"/>
          <w:marBottom w:val="0"/>
          <w:divBdr>
            <w:top w:val="none" w:sz="0" w:space="0" w:color="auto"/>
            <w:left w:val="none" w:sz="0" w:space="0" w:color="auto"/>
            <w:bottom w:val="none" w:sz="0" w:space="0" w:color="auto"/>
            <w:right w:val="none" w:sz="0" w:space="0" w:color="auto"/>
          </w:divBdr>
        </w:div>
        <w:div w:id="726030881">
          <w:marLeft w:val="0"/>
          <w:marRight w:val="0"/>
          <w:marTop w:val="0"/>
          <w:marBottom w:val="0"/>
          <w:divBdr>
            <w:top w:val="none" w:sz="0" w:space="0" w:color="auto"/>
            <w:left w:val="none" w:sz="0" w:space="0" w:color="auto"/>
            <w:bottom w:val="none" w:sz="0" w:space="0" w:color="auto"/>
            <w:right w:val="none" w:sz="0" w:space="0" w:color="auto"/>
          </w:divBdr>
        </w:div>
        <w:div w:id="926960242">
          <w:marLeft w:val="0"/>
          <w:marRight w:val="0"/>
          <w:marTop w:val="0"/>
          <w:marBottom w:val="0"/>
          <w:divBdr>
            <w:top w:val="none" w:sz="0" w:space="0" w:color="auto"/>
            <w:left w:val="none" w:sz="0" w:space="0" w:color="auto"/>
            <w:bottom w:val="none" w:sz="0" w:space="0" w:color="auto"/>
            <w:right w:val="none" w:sz="0" w:space="0" w:color="auto"/>
          </w:divBdr>
        </w:div>
        <w:div w:id="590545764">
          <w:marLeft w:val="0"/>
          <w:marRight w:val="0"/>
          <w:marTop w:val="0"/>
          <w:marBottom w:val="0"/>
          <w:divBdr>
            <w:top w:val="none" w:sz="0" w:space="0" w:color="auto"/>
            <w:left w:val="none" w:sz="0" w:space="0" w:color="auto"/>
            <w:bottom w:val="none" w:sz="0" w:space="0" w:color="auto"/>
            <w:right w:val="none" w:sz="0" w:space="0" w:color="auto"/>
          </w:divBdr>
        </w:div>
        <w:div w:id="213394992">
          <w:marLeft w:val="0"/>
          <w:marRight w:val="0"/>
          <w:marTop w:val="0"/>
          <w:marBottom w:val="0"/>
          <w:divBdr>
            <w:top w:val="none" w:sz="0" w:space="0" w:color="auto"/>
            <w:left w:val="none" w:sz="0" w:space="0" w:color="auto"/>
            <w:bottom w:val="none" w:sz="0" w:space="0" w:color="auto"/>
            <w:right w:val="none" w:sz="0" w:space="0" w:color="auto"/>
          </w:divBdr>
        </w:div>
        <w:div w:id="599871212">
          <w:marLeft w:val="0"/>
          <w:marRight w:val="0"/>
          <w:marTop w:val="0"/>
          <w:marBottom w:val="0"/>
          <w:divBdr>
            <w:top w:val="none" w:sz="0" w:space="0" w:color="auto"/>
            <w:left w:val="none" w:sz="0" w:space="0" w:color="auto"/>
            <w:bottom w:val="none" w:sz="0" w:space="0" w:color="auto"/>
            <w:right w:val="none" w:sz="0" w:space="0" w:color="auto"/>
          </w:divBdr>
        </w:div>
        <w:div w:id="1674380524">
          <w:marLeft w:val="0"/>
          <w:marRight w:val="0"/>
          <w:marTop w:val="0"/>
          <w:marBottom w:val="0"/>
          <w:divBdr>
            <w:top w:val="none" w:sz="0" w:space="0" w:color="auto"/>
            <w:left w:val="none" w:sz="0" w:space="0" w:color="auto"/>
            <w:bottom w:val="none" w:sz="0" w:space="0" w:color="auto"/>
            <w:right w:val="none" w:sz="0" w:space="0" w:color="auto"/>
          </w:divBdr>
        </w:div>
        <w:div w:id="1587415818">
          <w:marLeft w:val="0"/>
          <w:marRight w:val="0"/>
          <w:marTop w:val="0"/>
          <w:marBottom w:val="0"/>
          <w:divBdr>
            <w:top w:val="none" w:sz="0" w:space="0" w:color="auto"/>
            <w:left w:val="none" w:sz="0" w:space="0" w:color="auto"/>
            <w:bottom w:val="none" w:sz="0" w:space="0" w:color="auto"/>
            <w:right w:val="none" w:sz="0" w:space="0" w:color="auto"/>
          </w:divBdr>
        </w:div>
        <w:div w:id="277489206">
          <w:marLeft w:val="0"/>
          <w:marRight w:val="0"/>
          <w:marTop w:val="0"/>
          <w:marBottom w:val="0"/>
          <w:divBdr>
            <w:top w:val="none" w:sz="0" w:space="0" w:color="auto"/>
            <w:left w:val="none" w:sz="0" w:space="0" w:color="auto"/>
            <w:bottom w:val="none" w:sz="0" w:space="0" w:color="auto"/>
            <w:right w:val="none" w:sz="0" w:space="0" w:color="auto"/>
          </w:divBdr>
        </w:div>
        <w:div w:id="1889493639">
          <w:marLeft w:val="0"/>
          <w:marRight w:val="0"/>
          <w:marTop w:val="0"/>
          <w:marBottom w:val="0"/>
          <w:divBdr>
            <w:top w:val="none" w:sz="0" w:space="0" w:color="auto"/>
            <w:left w:val="none" w:sz="0" w:space="0" w:color="auto"/>
            <w:bottom w:val="none" w:sz="0" w:space="0" w:color="auto"/>
            <w:right w:val="none" w:sz="0" w:space="0" w:color="auto"/>
          </w:divBdr>
        </w:div>
        <w:div w:id="186872168">
          <w:marLeft w:val="0"/>
          <w:marRight w:val="0"/>
          <w:marTop w:val="0"/>
          <w:marBottom w:val="0"/>
          <w:divBdr>
            <w:top w:val="none" w:sz="0" w:space="0" w:color="auto"/>
            <w:left w:val="none" w:sz="0" w:space="0" w:color="auto"/>
            <w:bottom w:val="none" w:sz="0" w:space="0" w:color="auto"/>
            <w:right w:val="none" w:sz="0" w:space="0" w:color="auto"/>
          </w:divBdr>
        </w:div>
        <w:div w:id="997851881">
          <w:marLeft w:val="0"/>
          <w:marRight w:val="0"/>
          <w:marTop w:val="0"/>
          <w:marBottom w:val="0"/>
          <w:divBdr>
            <w:top w:val="none" w:sz="0" w:space="0" w:color="auto"/>
            <w:left w:val="none" w:sz="0" w:space="0" w:color="auto"/>
            <w:bottom w:val="none" w:sz="0" w:space="0" w:color="auto"/>
            <w:right w:val="none" w:sz="0" w:space="0" w:color="auto"/>
          </w:divBdr>
        </w:div>
        <w:div w:id="717556812">
          <w:marLeft w:val="0"/>
          <w:marRight w:val="0"/>
          <w:marTop w:val="0"/>
          <w:marBottom w:val="0"/>
          <w:divBdr>
            <w:top w:val="none" w:sz="0" w:space="0" w:color="auto"/>
            <w:left w:val="none" w:sz="0" w:space="0" w:color="auto"/>
            <w:bottom w:val="none" w:sz="0" w:space="0" w:color="auto"/>
            <w:right w:val="none" w:sz="0" w:space="0" w:color="auto"/>
          </w:divBdr>
        </w:div>
        <w:div w:id="1050959505">
          <w:marLeft w:val="0"/>
          <w:marRight w:val="0"/>
          <w:marTop w:val="0"/>
          <w:marBottom w:val="0"/>
          <w:divBdr>
            <w:top w:val="none" w:sz="0" w:space="0" w:color="auto"/>
            <w:left w:val="none" w:sz="0" w:space="0" w:color="auto"/>
            <w:bottom w:val="none" w:sz="0" w:space="0" w:color="auto"/>
            <w:right w:val="none" w:sz="0" w:space="0" w:color="auto"/>
          </w:divBdr>
        </w:div>
        <w:div w:id="2101755930">
          <w:marLeft w:val="0"/>
          <w:marRight w:val="0"/>
          <w:marTop w:val="0"/>
          <w:marBottom w:val="0"/>
          <w:divBdr>
            <w:top w:val="none" w:sz="0" w:space="0" w:color="auto"/>
            <w:left w:val="none" w:sz="0" w:space="0" w:color="auto"/>
            <w:bottom w:val="none" w:sz="0" w:space="0" w:color="auto"/>
            <w:right w:val="none" w:sz="0" w:space="0" w:color="auto"/>
          </w:divBdr>
        </w:div>
        <w:div w:id="954211680">
          <w:marLeft w:val="0"/>
          <w:marRight w:val="0"/>
          <w:marTop w:val="0"/>
          <w:marBottom w:val="0"/>
          <w:divBdr>
            <w:top w:val="none" w:sz="0" w:space="0" w:color="auto"/>
            <w:left w:val="none" w:sz="0" w:space="0" w:color="auto"/>
            <w:bottom w:val="none" w:sz="0" w:space="0" w:color="auto"/>
            <w:right w:val="none" w:sz="0" w:space="0" w:color="auto"/>
          </w:divBdr>
        </w:div>
        <w:div w:id="56515090">
          <w:marLeft w:val="0"/>
          <w:marRight w:val="0"/>
          <w:marTop w:val="0"/>
          <w:marBottom w:val="0"/>
          <w:divBdr>
            <w:top w:val="none" w:sz="0" w:space="0" w:color="auto"/>
            <w:left w:val="none" w:sz="0" w:space="0" w:color="auto"/>
            <w:bottom w:val="none" w:sz="0" w:space="0" w:color="auto"/>
            <w:right w:val="none" w:sz="0" w:space="0" w:color="auto"/>
          </w:divBdr>
        </w:div>
        <w:div w:id="2102293540">
          <w:marLeft w:val="0"/>
          <w:marRight w:val="0"/>
          <w:marTop w:val="0"/>
          <w:marBottom w:val="0"/>
          <w:divBdr>
            <w:top w:val="none" w:sz="0" w:space="0" w:color="auto"/>
            <w:left w:val="none" w:sz="0" w:space="0" w:color="auto"/>
            <w:bottom w:val="none" w:sz="0" w:space="0" w:color="auto"/>
            <w:right w:val="none" w:sz="0" w:space="0" w:color="auto"/>
          </w:divBdr>
        </w:div>
        <w:div w:id="575093128">
          <w:marLeft w:val="0"/>
          <w:marRight w:val="0"/>
          <w:marTop w:val="0"/>
          <w:marBottom w:val="0"/>
          <w:divBdr>
            <w:top w:val="none" w:sz="0" w:space="0" w:color="auto"/>
            <w:left w:val="none" w:sz="0" w:space="0" w:color="auto"/>
            <w:bottom w:val="none" w:sz="0" w:space="0" w:color="auto"/>
            <w:right w:val="none" w:sz="0" w:space="0" w:color="auto"/>
          </w:divBdr>
        </w:div>
        <w:div w:id="999843206">
          <w:marLeft w:val="0"/>
          <w:marRight w:val="0"/>
          <w:marTop w:val="0"/>
          <w:marBottom w:val="0"/>
          <w:divBdr>
            <w:top w:val="none" w:sz="0" w:space="0" w:color="auto"/>
            <w:left w:val="none" w:sz="0" w:space="0" w:color="auto"/>
            <w:bottom w:val="none" w:sz="0" w:space="0" w:color="auto"/>
            <w:right w:val="none" w:sz="0" w:space="0" w:color="auto"/>
          </w:divBdr>
        </w:div>
        <w:div w:id="1538422154">
          <w:marLeft w:val="0"/>
          <w:marRight w:val="0"/>
          <w:marTop w:val="0"/>
          <w:marBottom w:val="0"/>
          <w:divBdr>
            <w:top w:val="none" w:sz="0" w:space="0" w:color="auto"/>
            <w:left w:val="none" w:sz="0" w:space="0" w:color="auto"/>
            <w:bottom w:val="none" w:sz="0" w:space="0" w:color="auto"/>
            <w:right w:val="none" w:sz="0" w:space="0" w:color="auto"/>
          </w:divBdr>
        </w:div>
        <w:div w:id="1829515015">
          <w:marLeft w:val="0"/>
          <w:marRight w:val="0"/>
          <w:marTop w:val="0"/>
          <w:marBottom w:val="0"/>
          <w:divBdr>
            <w:top w:val="none" w:sz="0" w:space="0" w:color="auto"/>
            <w:left w:val="none" w:sz="0" w:space="0" w:color="auto"/>
            <w:bottom w:val="none" w:sz="0" w:space="0" w:color="auto"/>
            <w:right w:val="none" w:sz="0" w:space="0" w:color="auto"/>
          </w:divBdr>
        </w:div>
        <w:div w:id="746804276">
          <w:marLeft w:val="0"/>
          <w:marRight w:val="0"/>
          <w:marTop w:val="0"/>
          <w:marBottom w:val="0"/>
          <w:divBdr>
            <w:top w:val="none" w:sz="0" w:space="0" w:color="auto"/>
            <w:left w:val="none" w:sz="0" w:space="0" w:color="auto"/>
            <w:bottom w:val="none" w:sz="0" w:space="0" w:color="auto"/>
            <w:right w:val="none" w:sz="0" w:space="0" w:color="auto"/>
          </w:divBdr>
        </w:div>
        <w:div w:id="6952121">
          <w:marLeft w:val="0"/>
          <w:marRight w:val="0"/>
          <w:marTop w:val="0"/>
          <w:marBottom w:val="0"/>
          <w:divBdr>
            <w:top w:val="none" w:sz="0" w:space="0" w:color="auto"/>
            <w:left w:val="none" w:sz="0" w:space="0" w:color="auto"/>
            <w:bottom w:val="none" w:sz="0" w:space="0" w:color="auto"/>
            <w:right w:val="none" w:sz="0" w:space="0" w:color="auto"/>
          </w:divBdr>
        </w:div>
        <w:div w:id="194389020">
          <w:marLeft w:val="0"/>
          <w:marRight w:val="0"/>
          <w:marTop w:val="0"/>
          <w:marBottom w:val="0"/>
          <w:divBdr>
            <w:top w:val="none" w:sz="0" w:space="0" w:color="auto"/>
            <w:left w:val="none" w:sz="0" w:space="0" w:color="auto"/>
            <w:bottom w:val="none" w:sz="0" w:space="0" w:color="auto"/>
            <w:right w:val="none" w:sz="0" w:space="0" w:color="auto"/>
          </w:divBdr>
        </w:div>
        <w:div w:id="1364860561">
          <w:marLeft w:val="0"/>
          <w:marRight w:val="0"/>
          <w:marTop w:val="0"/>
          <w:marBottom w:val="0"/>
          <w:divBdr>
            <w:top w:val="none" w:sz="0" w:space="0" w:color="auto"/>
            <w:left w:val="none" w:sz="0" w:space="0" w:color="auto"/>
            <w:bottom w:val="none" w:sz="0" w:space="0" w:color="auto"/>
            <w:right w:val="none" w:sz="0" w:space="0" w:color="auto"/>
          </w:divBdr>
        </w:div>
        <w:div w:id="669135389">
          <w:marLeft w:val="0"/>
          <w:marRight w:val="0"/>
          <w:marTop w:val="0"/>
          <w:marBottom w:val="0"/>
          <w:divBdr>
            <w:top w:val="none" w:sz="0" w:space="0" w:color="auto"/>
            <w:left w:val="none" w:sz="0" w:space="0" w:color="auto"/>
            <w:bottom w:val="none" w:sz="0" w:space="0" w:color="auto"/>
            <w:right w:val="none" w:sz="0" w:space="0" w:color="auto"/>
          </w:divBdr>
        </w:div>
        <w:div w:id="603151788">
          <w:marLeft w:val="0"/>
          <w:marRight w:val="0"/>
          <w:marTop w:val="0"/>
          <w:marBottom w:val="0"/>
          <w:divBdr>
            <w:top w:val="none" w:sz="0" w:space="0" w:color="auto"/>
            <w:left w:val="none" w:sz="0" w:space="0" w:color="auto"/>
            <w:bottom w:val="none" w:sz="0" w:space="0" w:color="auto"/>
            <w:right w:val="none" w:sz="0" w:space="0" w:color="auto"/>
          </w:divBdr>
        </w:div>
        <w:div w:id="933245893">
          <w:marLeft w:val="0"/>
          <w:marRight w:val="0"/>
          <w:marTop w:val="0"/>
          <w:marBottom w:val="0"/>
          <w:divBdr>
            <w:top w:val="none" w:sz="0" w:space="0" w:color="auto"/>
            <w:left w:val="none" w:sz="0" w:space="0" w:color="auto"/>
            <w:bottom w:val="none" w:sz="0" w:space="0" w:color="auto"/>
            <w:right w:val="none" w:sz="0" w:space="0" w:color="auto"/>
          </w:divBdr>
        </w:div>
        <w:div w:id="552809581">
          <w:marLeft w:val="0"/>
          <w:marRight w:val="0"/>
          <w:marTop w:val="0"/>
          <w:marBottom w:val="0"/>
          <w:divBdr>
            <w:top w:val="none" w:sz="0" w:space="0" w:color="auto"/>
            <w:left w:val="none" w:sz="0" w:space="0" w:color="auto"/>
            <w:bottom w:val="none" w:sz="0" w:space="0" w:color="auto"/>
            <w:right w:val="none" w:sz="0" w:space="0" w:color="auto"/>
          </w:divBdr>
        </w:div>
        <w:div w:id="1151556942">
          <w:marLeft w:val="0"/>
          <w:marRight w:val="0"/>
          <w:marTop w:val="0"/>
          <w:marBottom w:val="0"/>
          <w:divBdr>
            <w:top w:val="none" w:sz="0" w:space="0" w:color="auto"/>
            <w:left w:val="none" w:sz="0" w:space="0" w:color="auto"/>
            <w:bottom w:val="none" w:sz="0" w:space="0" w:color="auto"/>
            <w:right w:val="none" w:sz="0" w:space="0" w:color="auto"/>
          </w:divBdr>
        </w:div>
        <w:div w:id="410388997">
          <w:marLeft w:val="0"/>
          <w:marRight w:val="0"/>
          <w:marTop w:val="0"/>
          <w:marBottom w:val="0"/>
          <w:divBdr>
            <w:top w:val="none" w:sz="0" w:space="0" w:color="auto"/>
            <w:left w:val="none" w:sz="0" w:space="0" w:color="auto"/>
            <w:bottom w:val="none" w:sz="0" w:space="0" w:color="auto"/>
            <w:right w:val="none" w:sz="0" w:space="0" w:color="auto"/>
          </w:divBdr>
        </w:div>
        <w:div w:id="2037147570">
          <w:marLeft w:val="0"/>
          <w:marRight w:val="0"/>
          <w:marTop w:val="0"/>
          <w:marBottom w:val="0"/>
          <w:divBdr>
            <w:top w:val="none" w:sz="0" w:space="0" w:color="auto"/>
            <w:left w:val="none" w:sz="0" w:space="0" w:color="auto"/>
            <w:bottom w:val="none" w:sz="0" w:space="0" w:color="auto"/>
            <w:right w:val="none" w:sz="0" w:space="0" w:color="auto"/>
          </w:divBdr>
        </w:div>
        <w:div w:id="1331979102">
          <w:marLeft w:val="0"/>
          <w:marRight w:val="0"/>
          <w:marTop w:val="0"/>
          <w:marBottom w:val="0"/>
          <w:divBdr>
            <w:top w:val="none" w:sz="0" w:space="0" w:color="auto"/>
            <w:left w:val="none" w:sz="0" w:space="0" w:color="auto"/>
            <w:bottom w:val="none" w:sz="0" w:space="0" w:color="auto"/>
            <w:right w:val="none" w:sz="0" w:space="0" w:color="auto"/>
          </w:divBdr>
        </w:div>
        <w:div w:id="807628229">
          <w:marLeft w:val="0"/>
          <w:marRight w:val="0"/>
          <w:marTop w:val="0"/>
          <w:marBottom w:val="0"/>
          <w:divBdr>
            <w:top w:val="none" w:sz="0" w:space="0" w:color="auto"/>
            <w:left w:val="none" w:sz="0" w:space="0" w:color="auto"/>
            <w:bottom w:val="none" w:sz="0" w:space="0" w:color="auto"/>
            <w:right w:val="none" w:sz="0" w:space="0" w:color="auto"/>
          </w:divBdr>
        </w:div>
        <w:div w:id="1462459837">
          <w:marLeft w:val="0"/>
          <w:marRight w:val="0"/>
          <w:marTop w:val="0"/>
          <w:marBottom w:val="0"/>
          <w:divBdr>
            <w:top w:val="none" w:sz="0" w:space="0" w:color="auto"/>
            <w:left w:val="none" w:sz="0" w:space="0" w:color="auto"/>
            <w:bottom w:val="none" w:sz="0" w:space="0" w:color="auto"/>
            <w:right w:val="none" w:sz="0" w:space="0" w:color="auto"/>
          </w:divBdr>
        </w:div>
        <w:div w:id="773788419">
          <w:marLeft w:val="0"/>
          <w:marRight w:val="0"/>
          <w:marTop w:val="0"/>
          <w:marBottom w:val="0"/>
          <w:divBdr>
            <w:top w:val="none" w:sz="0" w:space="0" w:color="auto"/>
            <w:left w:val="none" w:sz="0" w:space="0" w:color="auto"/>
            <w:bottom w:val="none" w:sz="0" w:space="0" w:color="auto"/>
            <w:right w:val="none" w:sz="0" w:space="0" w:color="auto"/>
          </w:divBdr>
        </w:div>
      </w:divsChild>
    </w:div>
    <w:div w:id="1867326574">
      <w:bodyDiv w:val="1"/>
      <w:marLeft w:val="0"/>
      <w:marRight w:val="0"/>
      <w:marTop w:val="0"/>
      <w:marBottom w:val="0"/>
      <w:divBdr>
        <w:top w:val="none" w:sz="0" w:space="0" w:color="auto"/>
        <w:left w:val="none" w:sz="0" w:space="0" w:color="auto"/>
        <w:bottom w:val="none" w:sz="0" w:space="0" w:color="auto"/>
        <w:right w:val="none" w:sz="0" w:space="0" w:color="auto"/>
      </w:divBdr>
    </w:div>
    <w:div w:id="1909803190">
      <w:bodyDiv w:val="1"/>
      <w:marLeft w:val="0"/>
      <w:marRight w:val="0"/>
      <w:marTop w:val="0"/>
      <w:marBottom w:val="0"/>
      <w:divBdr>
        <w:top w:val="none" w:sz="0" w:space="0" w:color="auto"/>
        <w:left w:val="none" w:sz="0" w:space="0" w:color="auto"/>
        <w:bottom w:val="none" w:sz="0" w:space="0" w:color="auto"/>
        <w:right w:val="none" w:sz="0" w:space="0" w:color="auto"/>
      </w:divBdr>
      <w:divsChild>
        <w:div w:id="1630698822">
          <w:marLeft w:val="0"/>
          <w:marRight w:val="0"/>
          <w:marTop w:val="720"/>
          <w:marBottom w:val="720"/>
          <w:divBdr>
            <w:top w:val="none" w:sz="0" w:space="0" w:color="auto"/>
            <w:left w:val="none" w:sz="0" w:space="0" w:color="auto"/>
            <w:bottom w:val="none" w:sz="0" w:space="0" w:color="auto"/>
            <w:right w:val="none" w:sz="0" w:space="0" w:color="auto"/>
          </w:divBdr>
          <w:divsChild>
            <w:div w:id="1428190383">
              <w:marLeft w:val="0"/>
              <w:marRight w:val="0"/>
              <w:marTop w:val="0"/>
              <w:marBottom w:val="0"/>
              <w:divBdr>
                <w:top w:val="none" w:sz="0" w:space="0" w:color="auto"/>
                <w:left w:val="none" w:sz="0" w:space="0" w:color="auto"/>
                <w:bottom w:val="none" w:sz="0" w:space="0" w:color="auto"/>
                <w:right w:val="none" w:sz="0" w:space="0" w:color="auto"/>
              </w:divBdr>
              <w:divsChild>
                <w:div w:id="1785148234">
                  <w:marLeft w:val="0"/>
                  <w:marRight w:val="0"/>
                  <w:marTop w:val="0"/>
                  <w:marBottom w:val="0"/>
                  <w:divBdr>
                    <w:top w:val="none" w:sz="0" w:space="0" w:color="auto"/>
                    <w:left w:val="none" w:sz="0" w:space="0" w:color="auto"/>
                    <w:bottom w:val="none" w:sz="0" w:space="0" w:color="auto"/>
                    <w:right w:val="none" w:sz="0" w:space="0" w:color="auto"/>
                  </w:divBdr>
                </w:div>
                <w:div w:id="1219590540">
                  <w:marLeft w:val="0"/>
                  <w:marRight w:val="0"/>
                  <w:marTop w:val="0"/>
                  <w:marBottom w:val="0"/>
                  <w:divBdr>
                    <w:top w:val="none" w:sz="0" w:space="0" w:color="auto"/>
                    <w:left w:val="none" w:sz="0" w:space="0" w:color="auto"/>
                    <w:bottom w:val="none" w:sz="0" w:space="0" w:color="auto"/>
                    <w:right w:val="none" w:sz="0" w:space="0" w:color="auto"/>
                  </w:divBdr>
                  <w:divsChild>
                    <w:div w:id="456337649">
                      <w:marLeft w:val="0"/>
                      <w:marRight w:val="0"/>
                      <w:marTop w:val="0"/>
                      <w:marBottom w:val="0"/>
                      <w:divBdr>
                        <w:top w:val="none" w:sz="0" w:space="0" w:color="auto"/>
                        <w:left w:val="none" w:sz="0" w:space="0" w:color="auto"/>
                        <w:bottom w:val="none" w:sz="0" w:space="0" w:color="auto"/>
                        <w:right w:val="none" w:sz="0" w:space="0" w:color="auto"/>
                      </w:divBdr>
                      <w:divsChild>
                        <w:div w:id="1131091260">
                          <w:marLeft w:val="0"/>
                          <w:marRight w:val="0"/>
                          <w:marTop w:val="0"/>
                          <w:marBottom w:val="0"/>
                          <w:divBdr>
                            <w:top w:val="none" w:sz="0" w:space="0" w:color="auto"/>
                            <w:left w:val="none" w:sz="0" w:space="0" w:color="auto"/>
                            <w:bottom w:val="none" w:sz="0" w:space="0" w:color="auto"/>
                            <w:right w:val="none" w:sz="0" w:space="0" w:color="auto"/>
                          </w:divBdr>
                          <w:divsChild>
                            <w:div w:id="66266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523799">
                  <w:marLeft w:val="0"/>
                  <w:marRight w:val="0"/>
                  <w:marTop w:val="0"/>
                  <w:marBottom w:val="0"/>
                  <w:divBdr>
                    <w:top w:val="none" w:sz="0" w:space="0" w:color="auto"/>
                    <w:left w:val="none" w:sz="0" w:space="0" w:color="auto"/>
                    <w:bottom w:val="none" w:sz="0" w:space="0" w:color="auto"/>
                    <w:right w:val="none" w:sz="0" w:space="0" w:color="auto"/>
                  </w:divBdr>
                  <w:divsChild>
                    <w:div w:id="36532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5919">
              <w:marLeft w:val="0"/>
              <w:marRight w:val="0"/>
              <w:marTop w:val="195"/>
              <w:marBottom w:val="0"/>
              <w:divBdr>
                <w:top w:val="none" w:sz="0" w:space="0" w:color="auto"/>
                <w:left w:val="none" w:sz="0" w:space="0" w:color="auto"/>
                <w:bottom w:val="none" w:sz="0" w:space="0" w:color="auto"/>
                <w:right w:val="none" w:sz="0" w:space="0" w:color="auto"/>
              </w:divBdr>
              <w:divsChild>
                <w:div w:id="1829441632">
                  <w:marLeft w:val="0"/>
                  <w:marRight w:val="0"/>
                  <w:marTop w:val="0"/>
                  <w:marBottom w:val="0"/>
                  <w:divBdr>
                    <w:top w:val="none" w:sz="0" w:space="0" w:color="auto"/>
                    <w:left w:val="none" w:sz="0" w:space="0" w:color="auto"/>
                    <w:bottom w:val="none" w:sz="0" w:space="0" w:color="auto"/>
                    <w:right w:val="none" w:sz="0" w:space="0" w:color="auto"/>
                  </w:divBdr>
                  <w:divsChild>
                    <w:div w:id="1450470313">
                      <w:marLeft w:val="0"/>
                      <w:marRight w:val="0"/>
                      <w:marTop w:val="0"/>
                      <w:marBottom w:val="0"/>
                      <w:divBdr>
                        <w:top w:val="none" w:sz="0" w:space="0" w:color="auto"/>
                        <w:left w:val="none" w:sz="0" w:space="0" w:color="auto"/>
                        <w:bottom w:val="none" w:sz="0" w:space="0" w:color="auto"/>
                        <w:right w:val="none" w:sz="0" w:space="0" w:color="auto"/>
                      </w:divBdr>
                      <w:divsChild>
                        <w:div w:id="1559852764">
                          <w:marLeft w:val="0"/>
                          <w:marRight w:val="0"/>
                          <w:marTop w:val="0"/>
                          <w:marBottom w:val="0"/>
                          <w:divBdr>
                            <w:top w:val="none" w:sz="0" w:space="0" w:color="auto"/>
                            <w:left w:val="none" w:sz="0" w:space="0" w:color="auto"/>
                            <w:bottom w:val="none" w:sz="0" w:space="0" w:color="auto"/>
                            <w:right w:val="none" w:sz="0" w:space="0" w:color="auto"/>
                          </w:divBdr>
                          <w:divsChild>
                            <w:div w:id="2076464817">
                              <w:marLeft w:val="0"/>
                              <w:marRight w:val="0"/>
                              <w:marTop w:val="0"/>
                              <w:marBottom w:val="0"/>
                              <w:divBdr>
                                <w:top w:val="none" w:sz="0" w:space="0" w:color="auto"/>
                                <w:left w:val="none" w:sz="0" w:space="0" w:color="auto"/>
                                <w:bottom w:val="none" w:sz="0" w:space="0" w:color="auto"/>
                                <w:right w:val="none" w:sz="0" w:space="0" w:color="auto"/>
                              </w:divBdr>
                              <w:divsChild>
                                <w:div w:id="235095825">
                                  <w:marLeft w:val="0"/>
                                  <w:marRight w:val="0"/>
                                  <w:marTop w:val="0"/>
                                  <w:marBottom w:val="0"/>
                                  <w:divBdr>
                                    <w:top w:val="none" w:sz="0" w:space="0" w:color="auto"/>
                                    <w:left w:val="none" w:sz="0" w:space="0" w:color="auto"/>
                                    <w:bottom w:val="none" w:sz="0" w:space="0" w:color="auto"/>
                                    <w:right w:val="none" w:sz="0" w:space="0" w:color="auto"/>
                                  </w:divBdr>
                                  <w:divsChild>
                                    <w:div w:id="1761675161">
                                      <w:marLeft w:val="0"/>
                                      <w:marRight w:val="0"/>
                                      <w:marTop w:val="0"/>
                                      <w:marBottom w:val="0"/>
                                      <w:divBdr>
                                        <w:top w:val="none" w:sz="0" w:space="0" w:color="auto"/>
                                        <w:left w:val="none" w:sz="0" w:space="0" w:color="auto"/>
                                        <w:bottom w:val="none" w:sz="0" w:space="0" w:color="auto"/>
                                        <w:right w:val="none" w:sz="0" w:space="0" w:color="auto"/>
                                      </w:divBdr>
                                      <w:divsChild>
                                        <w:div w:id="198214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682992">
                          <w:marLeft w:val="0"/>
                          <w:marRight w:val="0"/>
                          <w:marTop w:val="0"/>
                          <w:marBottom w:val="0"/>
                          <w:divBdr>
                            <w:top w:val="none" w:sz="0" w:space="0" w:color="auto"/>
                            <w:left w:val="none" w:sz="0" w:space="0" w:color="auto"/>
                            <w:bottom w:val="none" w:sz="0" w:space="0" w:color="auto"/>
                            <w:right w:val="none" w:sz="0" w:space="0" w:color="auto"/>
                          </w:divBdr>
                          <w:divsChild>
                            <w:div w:id="206798608">
                              <w:marLeft w:val="0"/>
                              <w:marRight w:val="0"/>
                              <w:marTop w:val="0"/>
                              <w:marBottom w:val="0"/>
                              <w:divBdr>
                                <w:top w:val="none" w:sz="0" w:space="0" w:color="auto"/>
                                <w:left w:val="none" w:sz="0" w:space="0" w:color="auto"/>
                                <w:bottom w:val="none" w:sz="0" w:space="0" w:color="auto"/>
                                <w:right w:val="none" w:sz="0" w:space="0" w:color="auto"/>
                              </w:divBdr>
                              <w:divsChild>
                                <w:div w:id="173033060">
                                  <w:marLeft w:val="0"/>
                                  <w:marRight w:val="0"/>
                                  <w:marTop w:val="0"/>
                                  <w:marBottom w:val="0"/>
                                  <w:divBdr>
                                    <w:top w:val="none" w:sz="0" w:space="0" w:color="auto"/>
                                    <w:left w:val="none" w:sz="0" w:space="0" w:color="auto"/>
                                    <w:bottom w:val="none" w:sz="0" w:space="0" w:color="auto"/>
                                    <w:right w:val="none" w:sz="0" w:space="0" w:color="auto"/>
                                  </w:divBdr>
                                  <w:divsChild>
                                    <w:div w:id="919217879">
                                      <w:marLeft w:val="0"/>
                                      <w:marRight w:val="0"/>
                                      <w:marTop w:val="0"/>
                                      <w:marBottom w:val="0"/>
                                      <w:divBdr>
                                        <w:top w:val="none" w:sz="0" w:space="0" w:color="auto"/>
                                        <w:left w:val="none" w:sz="0" w:space="0" w:color="auto"/>
                                        <w:bottom w:val="none" w:sz="0" w:space="0" w:color="auto"/>
                                        <w:right w:val="none" w:sz="0" w:space="0" w:color="auto"/>
                                      </w:divBdr>
                                      <w:divsChild>
                                        <w:div w:id="21098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45018">
                          <w:marLeft w:val="0"/>
                          <w:marRight w:val="0"/>
                          <w:marTop w:val="0"/>
                          <w:marBottom w:val="0"/>
                          <w:divBdr>
                            <w:top w:val="none" w:sz="0" w:space="0" w:color="auto"/>
                            <w:left w:val="none" w:sz="0" w:space="0" w:color="auto"/>
                            <w:bottom w:val="none" w:sz="0" w:space="0" w:color="auto"/>
                            <w:right w:val="none" w:sz="0" w:space="0" w:color="auto"/>
                          </w:divBdr>
                          <w:divsChild>
                            <w:div w:id="833958414">
                              <w:marLeft w:val="0"/>
                              <w:marRight w:val="0"/>
                              <w:marTop w:val="0"/>
                              <w:marBottom w:val="0"/>
                              <w:divBdr>
                                <w:top w:val="none" w:sz="0" w:space="0" w:color="auto"/>
                                <w:left w:val="none" w:sz="0" w:space="0" w:color="auto"/>
                                <w:bottom w:val="none" w:sz="0" w:space="0" w:color="auto"/>
                                <w:right w:val="none" w:sz="0" w:space="0" w:color="auto"/>
                              </w:divBdr>
                              <w:divsChild>
                                <w:div w:id="1195655814">
                                  <w:marLeft w:val="0"/>
                                  <w:marRight w:val="0"/>
                                  <w:marTop w:val="0"/>
                                  <w:marBottom w:val="0"/>
                                  <w:divBdr>
                                    <w:top w:val="none" w:sz="0" w:space="0" w:color="auto"/>
                                    <w:left w:val="none" w:sz="0" w:space="0" w:color="auto"/>
                                    <w:bottom w:val="none" w:sz="0" w:space="0" w:color="auto"/>
                                    <w:right w:val="none" w:sz="0" w:space="0" w:color="auto"/>
                                  </w:divBdr>
                                  <w:divsChild>
                                    <w:div w:id="1834102836">
                                      <w:marLeft w:val="0"/>
                                      <w:marRight w:val="0"/>
                                      <w:marTop w:val="0"/>
                                      <w:marBottom w:val="0"/>
                                      <w:divBdr>
                                        <w:top w:val="none" w:sz="0" w:space="0" w:color="auto"/>
                                        <w:left w:val="none" w:sz="0" w:space="0" w:color="auto"/>
                                        <w:bottom w:val="none" w:sz="0" w:space="0" w:color="auto"/>
                                        <w:right w:val="none" w:sz="0" w:space="0" w:color="auto"/>
                                      </w:divBdr>
                                      <w:divsChild>
                                        <w:div w:id="20466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594929">
                          <w:marLeft w:val="0"/>
                          <w:marRight w:val="0"/>
                          <w:marTop w:val="0"/>
                          <w:marBottom w:val="0"/>
                          <w:divBdr>
                            <w:top w:val="none" w:sz="0" w:space="0" w:color="auto"/>
                            <w:left w:val="none" w:sz="0" w:space="0" w:color="auto"/>
                            <w:bottom w:val="none" w:sz="0" w:space="0" w:color="auto"/>
                            <w:right w:val="none" w:sz="0" w:space="0" w:color="auto"/>
                          </w:divBdr>
                          <w:divsChild>
                            <w:div w:id="1799491708">
                              <w:marLeft w:val="0"/>
                              <w:marRight w:val="0"/>
                              <w:marTop w:val="0"/>
                              <w:marBottom w:val="0"/>
                              <w:divBdr>
                                <w:top w:val="none" w:sz="0" w:space="0" w:color="auto"/>
                                <w:left w:val="none" w:sz="0" w:space="0" w:color="auto"/>
                                <w:bottom w:val="none" w:sz="0" w:space="0" w:color="auto"/>
                                <w:right w:val="none" w:sz="0" w:space="0" w:color="auto"/>
                              </w:divBdr>
                              <w:divsChild>
                                <w:div w:id="483546995">
                                  <w:marLeft w:val="0"/>
                                  <w:marRight w:val="0"/>
                                  <w:marTop w:val="0"/>
                                  <w:marBottom w:val="0"/>
                                  <w:divBdr>
                                    <w:top w:val="none" w:sz="0" w:space="0" w:color="auto"/>
                                    <w:left w:val="none" w:sz="0" w:space="0" w:color="auto"/>
                                    <w:bottom w:val="none" w:sz="0" w:space="0" w:color="auto"/>
                                    <w:right w:val="none" w:sz="0" w:space="0" w:color="auto"/>
                                  </w:divBdr>
                                  <w:divsChild>
                                    <w:div w:id="1603341170">
                                      <w:marLeft w:val="0"/>
                                      <w:marRight w:val="0"/>
                                      <w:marTop w:val="0"/>
                                      <w:marBottom w:val="0"/>
                                      <w:divBdr>
                                        <w:top w:val="none" w:sz="0" w:space="0" w:color="auto"/>
                                        <w:left w:val="none" w:sz="0" w:space="0" w:color="auto"/>
                                        <w:bottom w:val="none" w:sz="0" w:space="0" w:color="auto"/>
                                        <w:right w:val="none" w:sz="0" w:space="0" w:color="auto"/>
                                      </w:divBdr>
                                      <w:divsChild>
                                        <w:div w:id="6962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5778">
                          <w:marLeft w:val="0"/>
                          <w:marRight w:val="0"/>
                          <w:marTop w:val="240"/>
                          <w:marBottom w:val="0"/>
                          <w:divBdr>
                            <w:top w:val="none" w:sz="0" w:space="0" w:color="auto"/>
                            <w:left w:val="none" w:sz="0" w:space="0" w:color="auto"/>
                            <w:bottom w:val="none" w:sz="0" w:space="0" w:color="auto"/>
                            <w:right w:val="none" w:sz="0" w:space="0" w:color="auto"/>
                          </w:divBdr>
                          <w:divsChild>
                            <w:div w:id="232667594">
                              <w:marLeft w:val="0"/>
                              <w:marRight w:val="0"/>
                              <w:marTop w:val="0"/>
                              <w:marBottom w:val="0"/>
                              <w:divBdr>
                                <w:top w:val="none" w:sz="0" w:space="0" w:color="auto"/>
                                <w:left w:val="none" w:sz="0" w:space="0" w:color="auto"/>
                                <w:bottom w:val="none" w:sz="0" w:space="0" w:color="auto"/>
                                <w:right w:val="none" w:sz="0" w:space="0" w:color="auto"/>
                              </w:divBdr>
                              <w:divsChild>
                                <w:div w:id="156311167">
                                  <w:marLeft w:val="0"/>
                                  <w:marRight w:val="0"/>
                                  <w:marTop w:val="0"/>
                                  <w:marBottom w:val="0"/>
                                  <w:divBdr>
                                    <w:top w:val="none" w:sz="0" w:space="0" w:color="auto"/>
                                    <w:left w:val="none" w:sz="0" w:space="0" w:color="auto"/>
                                    <w:bottom w:val="none" w:sz="0" w:space="0" w:color="auto"/>
                                    <w:right w:val="none" w:sz="0" w:space="0" w:color="auto"/>
                                  </w:divBdr>
                                  <w:divsChild>
                                    <w:div w:id="1784494834">
                                      <w:marLeft w:val="0"/>
                                      <w:marRight w:val="0"/>
                                      <w:marTop w:val="0"/>
                                      <w:marBottom w:val="0"/>
                                      <w:divBdr>
                                        <w:top w:val="none" w:sz="0" w:space="0" w:color="auto"/>
                                        <w:left w:val="none" w:sz="0" w:space="0" w:color="auto"/>
                                        <w:bottom w:val="none" w:sz="0" w:space="0" w:color="auto"/>
                                        <w:right w:val="none" w:sz="0" w:space="0" w:color="auto"/>
                                      </w:divBdr>
                                    </w:div>
                                    <w:div w:id="1688797504">
                                      <w:marLeft w:val="0"/>
                                      <w:marRight w:val="0"/>
                                      <w:marTop w:val="0"/>
                                      <w:marBottom w:val="0"/>
                                      <w:divBdr>
                                        <w:top w:val="none" w:sz="0" w:space="0" w:color="auto"/>
                                        <w:left w:val="none" w:sz="0" w:space="0" w:color="auto"/>
                                        <w:bottom w:val="none" w:sz="0" w:space="0" w:color="auto"/>
                                        <w:right w:val="none" w:sz="0" w:space="0" w:color="auto"/>
                                      </w:divBdr>
                                      <w:divsChild>
                                        <w:div w:id="1945527672">
                                          <w:marLeft w:val="0"/>
                                          <w:marRight w:val="0"/>
                                          <w:marTop w:val="0"/>
                                          <w:marBottom w:val="0"/>
                                          <w:divBdr>
                                            <w:top w:val="none" w:sz="0" w:space="0" w:color="auto"/>
                                            <w:left w:val="none" w:sz="0" w:space="0" w:color="auto"/>
                                            <w:bottom w:val="none" w:sz="0" w:space="0" w:color="auto"/>
                                            <w:right w:val="none" w:sz="0" w:space="0" w:color="auto"/>
                                          </w:divBdr>
                                          <w:divsChild>
                                            <w:div w:id="17124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1391359">
          <w:marLeft w:val="0"/>
          <w:marRight w:val="0"/>
          <w:marTop w:val="990"/>
          <w:marBottom w:val="720"/>
          <w:divBdr>
            <w:top w:val="none" w:sz="0" w:space="0" w:color="auto"/>
            <w:left w:val="none" w:sz="0" w:space="0" w:color="auto"/>
            <w:bottom w:val="none" w:sz="0" w:space="0" w:color="auto"/>
            <w:right w:val="none" w:sz="0" w:space="0" w:color="auto"/>
          </w:divBdr>
          <w:divsChild>
            <w:div w:id="1217932701">
              <w:marLeft w:val="0"/>
              <w:marRight w:val="0"/>
              <w:marTop w:val="0"/>
              <w:marBottom w:val="0"/>
              <w:divBdr>
                <w:top w:val="none" w:sz="0" w:space="0" w:color="auto"/>
                <w:left w:val="none" w:sz="0" w:space="0" w:color="auto"/>
                <w:bottom w:val="none" w:sz="0" w:space="0" w:color="auto"/>
                <w:right w:val="none" w:sz="0" w:space="0" w:color="auto"/>
              </w:divBdr>
              <w:divsChild>
                <w:div w:id="502671100">
                  <w:marLeft w:val="0"/>
                  <w:marRight w:val="0"/>
                  <w:marTop w:val="0"/>
                  <w:marBottom w:val="0"/>
                  <w:divBdr>
                    <w:top w:val="none" w:sz="0" w:space="0" w:color="auto"/>
                    <w:left w:val="none" w:sz="0" w:space="0" w:color="auto"/>
                    <w:bottom w:val="none" w:sz="0" w:space="0" w:color="auto"/>
                    <w:right w:val="none" w:sz="0" w:space="0" w:color="auto"/>
                  </w:divBdr>
                </w:div>
                <w:div w:id="651257712">
                  <w:marLeft w:val="0"/>
                  <w:marRight w:val="0"/>
                  <w:marTop w:val="0"/>
                  <w:marBottom w:val="0"/>
                  <w:divBdr>
                    <w:top w:val="none" w:sz="0" w:space="0" w:color="auto"/>
                    <w:left w:val="none" w:sz="0" w:space="0" w:color="auto"/>
                    <w:bottom w:val="none" w:sz="0" w:space="0" w:color="auto"/>
                    <w:right w:val="none" w:sz="0" w:space="0" w:color="auto"/>
                  </w:divBdr>
                  <w:divsChild>
                    <w:div w:id="1366638634">
                      <w:marLeft w:val="0"/>
                      <w:marRight w:val="0"/>
                      <w:marTop w:val="0"/>
                      <w:marBottom w:val="0"/>
                      <w:divBdr>
                        <w:top w:val="none" w:sz="0" w:space="0" w:color="auto"/>
                        <w:left w:val="none" w:sz="0" w:space="0" w:color="auto"/>
                        <w:bottom w:val="none" w:sz="0" w:space="0" w:color="auto"/>
                        <w:right w:val="none" w:sz="0" w:space="0" w:color="auto"/>
                      </w:divBdr>
                      <w:divsChild>
                        <w:div w:id="1845854139">
                          <w:marLeft w:val="0"/>
                          <w:marRight w:val="0"/>
                          <w:marTop w:val="0"/>
                          <w:marBottom w:val="0"/>
                          <w:divBdr>
                            <w:top w:val="none" w:sz="0" w:space="0" w:color="auto"/>
                            <w:left w:val="none" w:sz="0" w:space="0" w:color="auto"/>
                            <w:bottom w:val="none" w:sz="0" w:space="0" w:color="auto"/>
                            <w:right w:val="none" w:sz="0" w:space="0" w:color="auto"/>
                          </w:divBdr>
                          <w:divsChild>
                            <w:div w:id="5494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864652">
                  <w:marLeft w:val="0"/>
                  <w:marRight w:val="0"/>
                  <w:marTop w:val="0"/>
                  <w:marBottom w:val="0"/>
                  <w:divBdr>
                    <w:top w:val="none" w:sz="0" w:space="0" w:color="auto"/>
                    <w:left w:val="none" w:sz="0" w:space="0" w:color="auto"/>
                    <w:bottom w:val="none" w:sz="0" w:space="0" w:color="auto"/>
                    <w:right w:val="none" w:sz="0" w:space="0" w:color="auto"/>
                  </w:divBdr>
                  <w:divsChild>
                    <w:div w:id="1229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451">
              <w:marLeft w:val="0"/>
              <w:marRight w:val="0"/>
              <w:marTop w:val="195"/>
              <w:marBottom w:val="0"/>
              <w:divBdr>
                <w:top w:val="none" w:sz="0" w:space="0" w:color="auto"/>
                <w:left w:val="none" w:sz="0" w:space="0" w:color="auto"/>
                <w:bottom w:val="none" w:sz="0" w:space="0" w:color="auto"/>
                <w:right w:val="none" w:sz="0" w:space="0" w:color="auto"/>
              </w:divBdr>
              <w:divsChild>
                <w:div w:id="625894922">
                  <w:marLeft w:val="0"/>
                  <w:marRight w:val="0"/>
                  <w:marTop w:val="0"/>
                  <w:marBottom w:val="0"/>
                  <w:divBdr>
                    <w:top w:val="none" w:sz="0" w:space="0" w:color="auto"/>
                    <w:left w:val="none" w:sz="0" w:space="0" w:color="auto"/>
                    <w:bottom w:val="none" w:sz="0" w:space="0" w:color="auto"/>
                    <w:right w:val="none" w:sz="0" w:space="0" w:color="auto"/>
                  </w:divBdr>
                  <w:divsChild>
                    <w:div w:id="195124949">
                      <w:marLeft w:val="0"/>
                      <w:marRight w:val="0"/>
                      <w:marTop w:val="0"/>
                      <w:marBottom w:val="0"/>
                      <w:divBdr>
                        <w:top w:val="none" w:sz="0" w:space="0" w:color="auto"/>
                        <w:left w:val="none" w:sz="0" w:space="0" w:color="auto"/>
                        <w:bottom w:val="none" w:sz="0" w:space="0" w:color="auto"/>
                        <w:right w:val="none" w:sz="0" w:space="0" w:color="auto"/>
                      </w:divBdr>
                      <w:divsChild>
                        <w:div w:id="923295125">
                          <w:marLeft w:val="0"/>
                          <w:marRight w:val="0"/>
                          <w:marTop w:val="0"/>
                          <w:marBottom w:val="0"/>
                          <w:divBdr>
                            <w:top w:val="none" w:sz="0" w:space="0" w:color="auto"/>
                            <w:left w:val="none" w:sz="0" w:space="0" w:color="auto"/>
                            <w:bottom w:val="none" w:sz="0" w:space="0" w:color="auto"/>
                            <w:right w:val="none" w:sz="0" w:space="0" w:color="auto"/>
                          </w:divBdr>
                          <w:divsChild>
                            <w:div w:id="2121489266">
                              <w:marLeft w:val="0"/>
                              <w:marRight w:val="0"/>
                              <w:marTop w:val="0"/>
                              <w:marBottom w:val="0"/>
                              <w:divBdr>
                                <w:top w:val="none" w:sz="0" w:space="0" w:color="auto"/>
                                <w:left w:val="none" w:sz="0" w:space="0" w:color="auto"/>
                                <w:bottom w:val="none" w:sz="0" w:space="0" w:color="auto"/>
                                <w:right w:val="none" w:sz="0" w:space="0" w:color="auto"/>
                              </w:divBdr>
                              <w:divsChild>
                                <w:div w:id="1270511067">
                                  <w:marLeft w:val="0"/>
                                  <w:marRight w:val="0"/>
                                  <w:marTop w:val="0"/>
                                  <w:marBottom w:val="0"/>
                                  <w:divBdr>
                                    <w:top w:val="none" w:sz="0" w:space="0" w:color="auto"/>
                                    <w:left w:val="none" w:sz="0" w:space="0" w:color="auto"/>
                                    <w:bottom w:val="none" w:sz="0" w:space="0" w:color="auto"/>
                                    <w:right w:val="none" w:sz="0" w:space="0" w:color="auto"/>
                                  </w:divBdr>
                                  <w:divsChild>
                                    <w:div w:id="2040277240">
                                      <w:marLeft w:val="0"/>
                                      <w:marRight w:val="0"/>
                                      <w:marTop w:val="0"/>
                                      <w:marBottom w:val="0"/>
                                      <w:divBdr>
                                        <w:top w:val="none" w:sz="0" w:space="0" w:color="auto"/>
                                        <w:left w:val="none" w:sz="0" w:space="0" w:color="auto"/>
                                        <w:bottom w:val="none" w:sz="0" w:space="0" w:color="auto"/>
                                        <w:right w:val="none" w:sz="0" w:space="0" w:color="auto"/>
                                      </w:divBdr>
                                      <w:divsChild>
                                        <w:div w:id="1441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870798">
                          <w:marLeft w:val="0"/>
                          <w:marRight w:val="0"/>
                          <w:marTop w:val="0"/>
                          <w:marBottom w:val="0"/>
                          <w:divBdr>
                            <w:top w:val="none" w:sz="0" w:space="0" w:color="auto"/>
                            <w:left w:val="none" w:sz="0" w:space="0" w:color="auto"/>
                            <w:bottom w:val="none" w:sz="0" w:space="0" w:color="auto"/>
                            <w:right w:val="none" w:sz="0" w:space="0" w:color="auto"/>
                          </w:divBdr>
                          <w:divsChild>
                            <w:div w:id="1115831420">
                              <w:marLeft w:val="0"/>
                              <w:marRight w:val="0"/>
                              <w:marTop w:val="0"/>
                              <w:marBottom w:val="0"/>
                              <w:divBdr>
                                <w:top w:val="none" w:sz="0" w:space="0" w:color="auto"/>
                                <w:left w:val="none" w:sz="0" w:space="0" w:color="auto"/>
                                <w:bottom w:val="none" w:sz="0" w:space="0" w:color="auto"/>
                                <w:right w:val="none" w:sz="0" w:space="0" w:color="auto"/>
                              </w:divBdr>
                              <w:divsChild>
                                <w:div w:id="1541091156">
                                  <w:marLeft w:val="0"/>
                                  <w:marRight w:val="0"/>
                                  <w:marTop w:val="0"/>
                                  <w:marBottom w:val="0"/>
                                  <w:divBdr>
                                    <w:top w:val="none" w:sz="0" w:space="0" w:color="auto"/>
                                    <w:left w:val="none" w:sz="0" w:space="0" w:color="auto"/>
                                    <w:bottom w:val="none" w:sz="0" w:space="0" w:color="auto"/>
                                    <w:right w:val="none" w:sz="0" w:space="0" w:color="auto"/>
                                  </w:divBdr>
                                  <w:divsChild>
                                    <w:div w:id="1784492448">
                                      <w:marLeft w:val="0"/>
                                      <w:marRight w:val="0"/>
                                      <w:marTop w:val="0"/>
                                      <w:marBottom w:val="0"/>
                                      <w:divBdr>
                                        <w:top w:val="none" w:sz="0" w:space="0" w:color="auto"/>
                                        <w:left w:val="none" w:sz="0" w:space="0" w:color="auto"/>
                                        <w:bottom w:val="none" w:sz="0" w:space="0" w:color="auto"/>
                                        <w:right w:val="none" w:sz="0" w:space="0" w:color="auto"/>
                                      </w:divBdr>
                                      <w:divsChild>
                                        <w:div w:id="85164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93555">
                          <w:marLeft w:val="0"/>
                          <w:marRight w:val="0"/>
                          <w:marTop w:val="0"/>
                          <w:marBottom w:val="0"/>
                          <w:divBdr>
                            <w:top w:val="none" w:sz="0" w:space="0" w:color="auto"/>
                            <w:left w:val="none" w:sz="0" w:space="0" w:color="auto"/>
                            <w:bottom w:val="none" w:sz="0" w:space="0" w:color="auto"/>
                            <w:right w:val="none" w:sz="0" w:space="0" w:color="auto"/>
                          </w:divBdr>
                          <w:divsChild>
                            <w:div w:id="505680453">
                              <w:marLeft w:val="0"/>
                              <w:marRight w:val="0"/>
                              <w:marTop w:val="0"/>
                              <w:marBottom w:val="0"/>
                              <w:divBdr>
                                <w:top w:val="none" w:sz="0" w:space="0" w:color="auto"/>
                                <w:left w:val="none" w:sz="0" w:space="0" w:color="auto"/>
                                <w:bottom w:val="none" w:sz="0" w:space="0" w:color="auto"/>
                                <w:right w:val="none" w:sz="0" w:space="0" w:color="auto"/>
                              </w:divBdr>
                              <w:divsChild>
                                <w:div w:id="2087726681">
                                  <w:marLeft w:val="0"/>
                                  <w:marRight w:val="0"/>
                                  <w:marTop w:val="0"/>
                                  <w:marBottom w:val="0"/>
                                  <w:divBdr>
                                    <w:top w:val="none" w:sz="0" w:space="0" w:color="auto"/>
                                    <w:left w:val="none" w:sz="0" w:space="0" w:color="auto"/>
                                    <w:bottom w:val="none" w:sz="0" w:space="0" w:color="auto"/>
                                    <w:right w:val="none" w:sz="0" w:space="0" w:color="auto"/>
                                  </w:divBdr>
                                  <w:divsChild>
                                    <w:div w:id="1468014307">
                                      <w:marLeft w:val="0"/>
                                      <w:marRight w:val="0"/>
                                      <w:marTop w:val="0"/>
                                      <w:marBottom w:val="0"/>
                                      <w:divBdr>
                                        <w:top w:val="none" w:sz="0" w:space="0" w:color="auto"/>
                                        <w:left w:val="none" w:sz="0" w:space="0" w:color="auto"/>
                                        <w:bottom w:val="none" w:sz="0" w:space="0" w:color="auto"/>
                                        <w:right w:val="none" w:sz="0" w:space="0" w:color="auto"/>
                                      </w:divBdr>
                                      <w:divsChild>
                                        <w:div w:id="205311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414678">
                          <w:marLeft w:val="0"/>
                          <w:marRight w:val="0"/>
                          <w:marTop w:val="0"/>
                          <w:marBottom w:val="0"/>
                          <w:divBdr>
                            <w:top w:val="none" w:sz="0" w:space="0" w:color="auto"/>
                            <w:left w:val="none" w:sz="0" w:space="0" w:color="auto"/>
                            <w:bottom w:val="none" w:sz="0" w:space="0" w:color="auto"/>
                            <w:right w:val="none" w:sz="0" w:space="0" w:color="auto"/>
                          </w:divBdr>
                          <w:divsChild>
                            <w:div w:id="891312408">
                              <w:marLeft w:val="0"/>
                              <w:marRight w:val="0"/>
                              <w:marTop w:val="0"/>
                              <w:marBottom w:val="0"/>
                              <w:divBdr>
                                <w:top w:val="none" w:sz="0" w:space="0" w:color="auto"/>
                                <w:left w:val="none" w:sz="0" w:space="0" w:color="auto"/>
                                <w:bottom w:val="none" w:sz="0" w:space="0" w:color="auto"/>
                                <w:right w:val="none" w:sz="0" w:space="0" w:color="auto"/>
                              </w:divBdr>
                              <w:divsChild>
                                <w:div w:id="653025815">
                                  <w:marLeft w:val="0"/>
                                  <w:marRight w:val="0"/>
                                  <w:marTop w:val="0"/>
                                  <w:marBottom w:val="0"/>
                                  <w:divBdr>
                                    <w:top w:val="none" w:sz="0" w:space="0" w:color="auto"/>
                                    <w:left w:val="none" w:sz="0" w:space="0" w:color="auto"/>
                                    <w:bottom w:val="none" w:sz="0" w:space="0" w:color="auto"/>
                                    <w:right w:val="none" w:sz="0" w:space="0" w:color="auto"/>
                                  </w:divBdr>
                                  <w:divsChild>
                                    <w:div w:id="2064940832">
                                      <w:marLeft w:val="0"/>
                                      <w:marRight w:val="0"/>
                                      <w:marTop w:val="0"/>
                                      <w:marBottom w:val="0"/>
                                      <w:divBdr>
                                        <w:top w:val="none" w:sz="0" w:space="0" w:color="auto"/>
                                        <w:left w:val="none" w:sz="0" w:space="0" w:color="auto"/>
                                        <w:bottom w:val="none" w:sz="0" w:space="0" w:color="auto"/>
                                        <w:right w:val="none" w:sz="0" w:space="0" w:color="auto"/>
                                      </w:divBdr>
                                      <w:divsChild>
                                        <w:div w:id="19324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931737">
                          <w:marLeft w:val="0"/>
                          <w:marRight w:val="0"/>
                          <w:marTop w:val="240"/>
                          <w:marBottom w:val="0"/>
                          <w:divBdr>
                            <w:top w:val="none" w:sz="0" w:space="0" w:color="auto"/>
                            <w:left w:val="none" w:sz="0" w:space="0" w:color="auto"/>
                            <w:bottom w:val="none" w:sz="0" w:space="0" w:color="auto"/>
                            <w:right w:val="none" w:sz="0" w:space="0" w:color="auto"/>
                          </w:divBdr>
                          <w:divsChild>
                            <w:div w:id="1349673342">
                              <w:marLeft w:val="0"/>
                              <w:marRight w:val="0"/>
                              <w:marTop w:val="0"/>
                              <w:marBottom w:val="0"/>
                              <w:divBdr>
                                <w:top w:val="none" w:sz="0" w:space="0" w:color="auto"/>
                                <w:left w:val="none" w:sz="0" w:space="0" w:color="auto"/>
                                <w:bottom w:val="none" w:sz="0" w:space="0" w:color="auto"/>
                                <w:right w:val="none" w:sz="0" w:space="0" w:color="auto"/>
                              </w:divBdr>
                              <w:divsChild>
                                <w:div w:id="1677069692">
                                  <w:marLeft w:val="0"/>
                                  <w:marRight w:val="0"/>
                                  <w:marTop w:val="0"/>
                                  <w:marBottom w:val="0"/>
                                  <w:divBdr>
                                    <w:top w:val="none" w:sz="0" w:space="0" w:color="auto"/>
                                    <w:left w:val="none" w:sz="0" w:space="0" w:color="auto"/>
                                    <w:bottom w:val="none" w:sz="0" w:space="0" w:color="auto"/>
                                    <w:right w:val="none" w:sz="0" w:space="0" w:color="auto"/>
                                  </w:divBdr>
                                  <w:divsChild>
                                    <w:div w:id="678312646">
                                      <w:marLeft w:val="0"/>
                                      <w:marRight w:val="0"/>
                                      <w:marTop w:val="0"/>
                                      <w:marBottom w:val="0"/>
                                      <w:divBdr>
                                        <w:top w:val="none" w:sz="0" w:space="0" w:color="auto"/>
                                        <w:left w:val="none" w:sz="0" w:space="0" w:color="auto"/>
                                        <w:bottom w:val="none" w:sz="0" w:space="0" w:color="auto"/>
                                        <w:right w:val="none" w:sz="0" w:space="0" w:color="auto"/>
                                      </w:divBdr>
                                    </w:div>
                                    <w:div w:id="1870414745">
                                      <w:marLeft w:val="0"/>
                                      <w:marRight w:val="0"/>
                                      <w:marTop w:val="0"/>
                                      <w:marBottom w:val="0"/>
                                      <w:divBdr>
                                        <w:top w:val="none" w:sz="0" w:space="0" w:color="auto"/>
                                        <w:left w:val="none" w:sz="0" w:space="0" w:color="auto"/>
                                        <w:bottom w:val="none" w:sz="0" w:space="0" w:color="auto"/>
                                        <w:right w:val="none" w:sz="0" w:space="0" w:color="auto"/>
                                      </w:divBdr>
                                      <w:divsChild>
                                        <w:div w:id="1782607175">
                                          <w:marLeft w:val="0"/>
                                          <w:marRight w:val="0"/>
                                          <w:marTop w:val="0"/>
                                          <w:marBottom w:val="0"/>
                                          <w:divBdr>
                                            <w:top w:val="none" w:sz="0" w:space="0" w:color="auto"/>
                                            <w:left w:val="none" w:sz="0" w:space="0" w:color="auto"/>
                                            <w:bottom w:val="none" w:sz="0" w:space="0" w:color="auto"/>
                                            <w:right w:val="none" w:sz="0" w:space="0" w:color="auto"/>
                                          </w:divBdr>
                                          <w:divsChild>
                                            <w:div w:id="16329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1386158">
          <w:marLeft w:val="0"/>
          <w:marRight w:val="0"/>
          <w:marTop w:val="990"/>
          <w:marBottom w:val="720"/>
          <w:divBdr>
            <w:top w:val="none" w:sz="0" w:space="0" w:color="auto"/>
            <w:left w:val="none" w:sz="0" w:space="0" w:color="auto"/>
            <w:bottom w:val="none" w:sz="0" w:space="0" w:color="auto"/>
            <w:right w:val="none" w:sz="0" w:space="0" w:color="auto"/>
          </w:divBdr>
          <w:divsChild>
            <w:div w:id="1386905310">
              <w:marLeft w:val="0"/>
              <w:marRight w:val="0"/>
              <w:marTop w:val="0"/>
              <w:marBottom w:val="0"/>
              <w:divBdr>
                <w:top w:val="none" w:sz="0" w:space="0" w:color="auto"/>
                <w:left w:val="none" w:sz="0" w:space="0" w:color="auto"/>
                <w:bottom w:val="none" w:sz="0" w:space="0" w:color="auto"/>
                <w:right w:val="none" w:sz="0" w:space="0" w:color="auto"/>
              </w:divBdr>
              <w:divsChild>
                <w:div w:id="1686787000">
                  <w:marLeft w:val="0"/>
                  <w:marRight w:val="0"/>
                  <w:marTop w:val="0"/>
                  <w:marBottom w:val="0"/>
                  <w:divBdr>
                    <w:top w:val="none" w:sz="0" w:space="0" w:color="auto"/>
                    <w:left w:val="none" w:sz="0" w:space="0" w:color="auto"/>
                    <w:bottom w:val="none" w:sz="0" w:space="0" w:color="auto"/>
                    <w:right w:val="none" w:sz="0" w:space="0" w:color="auto"/>
                  </w:divBdr>
                </w:div>
                <w:div w:id="1829249391">
                  <w:marLeft w:val="0"/>
                  <w:marRight w:val="0"/>
                  <w:marTop w:val="0"/>
                  <w:marBottom w:val="0"/>
                  <w:divBdr>
                    <w:top w:val="none" w:sz="0" w:space="0" w:color="auto"/>
                    <w:left w:val="none" w:sz="0" w:space="0" w:color="auto"/>
                    <w:bottom w:val="none" w:sz="0" w:space="0" w:color="auto"/>
                    <w:right w:val="none" w:sz="0" w:space="0" w:color="auto"/>
                  </w:divBdr>
                  <w:divsChild>
                    <w:div w:id="529532187">
                      <w:marLeft w:val="0"/>
                      <w:marRight w:val="0"/>
                      <w:marTop w:val="0"/>
                      <w:marBottom w:val="0"/>
                      <w:divBdr>
                        <w:top w:val="none" w:sz="0" w:space="0" w:color="auto"/>
                        <w:left w:val="none" w:sz="0" w:space="0" w:color="auto"/>
                        <w:bottom w:val="none" w:sz="0" w:space="0" w:color="auto"/>
                        <w:right w:val="none" w:sz="0" w:space="0" w:color="auto"/>
                      </w:divBdr>
                      <w:divsChild>
                        <w:div w:id="982612678">
                          <w:marLeft w:val="0"/>
                          <w:marRight w:val="0"/>
                          <w:marTop w:val="0"/>
                          <w:marBottom w:val="0"/>
                          <w:divBdr>
                            <w:top w:val="none" w:sz="0" w:space="0" w:color="auto"/>
                            <w:left w:val="none" w:sz="0" w:space="0" w:color="auto"/>
                            <w:bottom w:val="none" w:sz="0" w:space="0" w:color="auto"/>
                            <w:right w:val="none" w:sz="0" w:space="0" w:color="auto"/>
                          </w:divBdr>
                          <w:divsChild>
                            <w:div w:id="17286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401572">
                  <w:marLeft w:val="0"/>
                  <w:marRight w:val="0"/>
                  <w:marTop w:val="0"/>
                  <w:marBottom w:val="0"/>
                  <w:divBdr>
                    <w:top w:val="none" w:sz="0" w:space="0" w:color="auto"/>
                    <w:left w:val="none" w:sz="0" w:space="0" w:color="auto"/>
                    <w:bottom w:val="none" w:sz="0" w:space="0" w:color="auto"/>
                    <w:right w:val="none" w:sz="0" w:space="0" w:color="auto"/>
                  </w:divBdr>
                  <w:divsChild>
                    <w:div w:id="8609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1859">
              <w:marLeft w:val="0"/>
              <w:marRight w:val="0"/>
              <w:marTop w:val="195"/>
              <w:marBottom w:val="0"/>
              <w:divBdr>
                <w:top w:val="none" w:sz="0" w:space="0" w:color="auto"/>
                <w:left w:val="none" w:sz="0" w:space="0" w:color="auto"/>
                <w:bottom w:val="none" w:sz="0" w:space="0" w:color="auto"/>
                <w:right w:val="none" w:sz="0" w:space="0" w:color="auto"/>
              </w:divBdr>
              <w:divsChild>
                <w:div w:id="1369337902">
                  <w:marLeft w:val="0"/>
                  <w:marRight w:val="0"/>
                  <w:marTop w:val="0"/>
                  <w:marBottom w:val="0"/>
                  <w:divBdr>
                    <w:top w:val="none" w:sz="0" w:space="0" w:color="auto"/>
                    <w:left w:val="none" w:sz="0" w:space="0" w:color="auto"/>
                    <w:bottom w:val="none" w:sz="0" w:space="0" w:color="auto"/>
                    <w:right w:val="none" w:sz="0" w:space="0" w:color="auto"/>
                  </w:divBdr>
                  <w:divsChild>
                    <w:div w:id="292560180">
                      <w:marLeft w:val="0"/>
                      <w:marRight w:val="0"/>
                      <w:marTop w:val="0"/>
                      <w:marBottom w:val="0"/>
                      <w:divBdr>
                        <w:top w:val="none" w:sz="0" w:space="0" w:color="auto"/>
                        <w:left w:val="none" w:sz="0" w:space="0" w:color="auto"/>
                        <w:bottom w:val="none" w:sz="0" w:space="0" w:color="auto"/>
                        <w:right w:val="none" w:sz="0" w:space="0" w:color="auto"/>
                      </w:divBdr>
                      <w:divsChild>
                        <w:div w:id="693656610">
                          <w:marLeft w:val="0"/>
                          <w:marRight w:val="0"/>
                          <w:marTop w:val="0"/>
                          <w:marBottom w:val="0"/>
                          <w:divBdr>
                            <w:top w:val="none" w:sz="0" w:space="0" w:color="auto"/>
                            <w:left w:val="none" w:sz="0" w:space="0" w:color="auto"/>
                            <w:bottom w:val="none" w:sz="0" w:space="0" w:color="auto"/>
                            <w:right w:val="none" w:sz="0" w:space="0" w:color="auto"/>
                          </w:divBdr>
                          <w:divsChild>
                            <w:div w:id="61828595">
                              <w:marLeft w:val="0"/>
                              <w:marRight w:val="0"/>
                              <w:marTop w:val="0"/>
                              <w:marBottom w:val="0"/>
                              <w:divBdr>
                                <w:top w:val="none" w:sz="0" w:space="0" w:color="auto"/>
                                <w:left w:val="none" w:sz="0" w:space="0" w:color="auto"/>
                                <w:bottom w:val="none" w:sz="0" w:space="0" w:color="auto"/>
                                <w:right w:val="none" w:sz="0" w:space="0" w:color="auto"/>
                              </w:divBdr>
                              <w:divsChild>
                                <w:div w:id="862591955">
                                  <w:marLeft w:val="0"/>
                                  <w:marRight w:val="0"/>
                                  <w:marTop w:val="0"/>
                                  <w:marBottom w:val="0"/>
                                  <w:divBdr>
                                    <w:top w:val="none" w:sz="0" w:space="0" w:color="auto"/>
                                    <w:left w:val="none" w:sz="0" w:space="0" w:color="auto"/>
                                    <w:bottom w:val="none" w:sz="0" w:space="0" w:color="auto"/>
                                    <w:right w:val="none" w:sz="0" w:space="0" w:color="auto"/>
                                  </w:divBdr>
                                  <w:divsChild>
                                    <w:div w:id="966854491">
                                      <w:marLeft w:val="0"/>
                                      <w:marRight w:val="0"/>
                                      <w:marTop w:val="0"/>
                                      <w:marBottom w:val="0"/>
                                      <w:divBdr>
                                        <w:top w:val="none" w:sz="0" w:space="0" w:color="auto"/>
                                        <w:left w:val="none" w:sz="0" w:space="0" w:color="auto"/>
                                        <w:bottom w:val="none" w:sz="0" w:space="0" w:color="auto"/>
                                        <w:right w:val="none" w:sz="0" w:space="0" w:color="auto"/>
                                      </w:divBdr>
                                      <w:divsChild>
                                        <w:div w:id="8423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209280">
                          <w:marLeft w:val="0"/>
                          <w:marRight w:val="0"/>
                          <w:marTop w:val="0"/>
                          <w:marBottom w:val="0"/>
                          <w:divBdr>
                            <w:top w:val="none" w:sz="0" w:space="0" w:color="auto"/>
                            <w:left w:val="none" w:sz="0" w:space="0" w:color="auto"/>
                            <w:bottom w:val="none" w:sz="0" w:space="0" w:color="auto"/>
                            <w:right w:val="none" w:sz="0" w:space="0" w:color="auto"/>
                          </w:divBdr>
                          <w:divsChild>
                            <w:div w:id="49883790">
                              <w:marLeft w:val="0"/>
                              <w:marRight w:val="0"/>
                              <w:marTop w:val="0"/>
                              <w:marBottom w:val="0"/>
                              <w:divBdr>
                                <w:top w:val="none" w:sz="0" w:space="0" w:color="auto"/>
                                <w:left w:val="none" w:sz="0" w:space="0" w:color="auto"/>
                                <w:bottom w:val="none" w:sz="0" w:space="0" w:color="auto"/>
                                <w:right w:val="none" w:sz="0" w:space="0" w:color="auto"/>
                              </w:divBdr>
                              <w:divsChild>
                                <w:div w:id="1186165421">
                                  <w:marLeft w:val="0"/>
                                  <w:marRight w:val="0"/>
                                  <w:marTop w:val="0"/>
                                  <w:marBottom w:val="0"/>
                                  <w:divBdr>
                                    <w:top w:val="none" w:sz="0" w:space="0" w:color="auto"/>
                                    <w:left w:val="none" w:sz="0" w:space="0" w:color="auto"/>
                                    <w:bottom w:val="none" w:sz="0" w:space="0" w:color="auto"/>
                                    <w:right w:val="none" w:sz="0" w:space="0" w:color="auto"/>
                                  </w:divBdr>
                                  <w:divsChild>
                                    <w:div w:id="2004091199">
                                      <w:marLeft w:val="0"/>
                                      <w:marRight w:val="0"/>
                                      <w:marTop w:val="0"/>
                                      <w:marBottom w:val="0"/>
                                      <w:divBdr>
                                        <w:top w:val="none" w:sz="0" w:space="0" w:color="auto"/>
                                        <w:left w:val="none" w:sz="0" w:space="0" w:color="auto"/>
                                        <w:bottom w:val="none" w:sz="0" w:space="0" w:color="auto"/>
                                        <w:right w:val="none" w:sz="0" w:space="0" w:color="auto"/>
                                      </w:divBdr>
                                      <w:divsChild>
                                        <w:div w:id="4927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105740">
                          <w:marLeft w:val="0"/>
                          <w:marRight w:val="0"/>
                          <w:marTop w:val="0"/>
                          <w:marBottom w:val="0"/>
                          <w:divBdr>
                            <w:top w:val="none" w:sz="0" w:space="0" w:color="auto"/>
                            <w:left w:val="none" w:sz="0" w:space="0" w:color="auto"/>
                            <w:bottom w:val="none" w:sz="0" w:space="0" w:color="auto"/>
                            <w:right w:val="none" w:sz="0" w:space="0" w:color="auto"/>
                          </w:divBdr>
                          <w:divsChild>
                            <w:div w:id="910236229">
                              <w:marLeft w:val="0"/>
                              <w:marRight w:val="0"/>
                              <w:marTop w:val="0"/>
                              <w:marBottom w:val="0"/>
                              <w:divBdr>
                                <w:top w:val="none" w:sz="0" w:space="0" w:color="auto"/>
                                <w:left w:val="none" w:sz="0" w:space="0" w:color="auto"/>
                                <w:bottom w:val="none" w:sz="0" w:space="0" w:color="auto"/>
                                <w:right w:val="none" w:sz="0" w:space="0" w:color="auto"/>
                              </w:divBdr>
                              <w:divsChild>
                                <w:div w:id="700664558">
                                  <w:marLeft w:val="0"/>
                                  <w:marRight w:val="0"/>
                                  <w:marTop w:val="0"/>
                                  <w:marBottom w:val="0"/>
                                  <w:divBdr>
                                    <w:top w:val="none" w:sz="0" w:space="0" w:color="auto"/>
                                    <w:left w:val="none" w:sz="0" w:space="0" w:color="auto"/>
                                    <w:bottom w:val="none" w:sz="0" w:space="0" w:color="auto"/>
                                    <w:right w:val="none" w:sz="0" w:space="0" w:color="auto"/>
                                  </w:divBdr>
                                  <w:divsChild>
                                    <w:div w:id="1135293621">
                                      <w:marLeft w:val="0"/>
                                      <w:marRight w:val="0"/>
                                      <w:marTop w:val="0"/>
                                      <w:marBottom w:val="0"/>
                                      <w:divBdr>
                                        <w:top w:val="none" w:sz="0" w:space="0" w:color="auto"/>
                                        <w:left w:val="none" w:sz="0" w:space="0" w:color="auto"/>
                                        <w:bottom w:val="none" w:sz="0" w:space="0" w:color="auto"/>
                                        <w:right w:val="none" w:sz="0" w:space="0" w:color="auto"/>
                                      </w:divBdr>
                                      <w:divsChild>
                                        <w:div w:id="11070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337898">
                          <w:marLeft w:val="0"/>
                          <w:marRight w:val="0"/>
                          <w:marTop w:val="0"/>
                          <w:marBottom w:val="0"/>
                          <w:divBdr>
                            <w:top w:val="none" w:sz="0" w:space="0" w:color="auto"/>
                            <w:left w:val="none" w:sz="0" w:space="0" w:color="auto"/>
                            <w:bottom w:val="none" w:sz="0" w:space="0" w:color="auto"/>
                            <w:right w:val="none" w:sz="0" w:space="0" w:color="auto"/>
                          </w:divBdr>
                          <w:divsChild>
                            <w:div w:id="1732148222">
                              <w:marLeft w:val="0"/>
                              <w:marRight w:val="0"/>
                              <w:marTop w:val="0"/>
                              <w:marBottom w:val="0"/>
                              <w:divBdr>
                                <w:top w:val="none" w:sz="0" w:space="0" w:color="auto"/>
                                <w:left w:val="none" w:sz="0" w:space="0" w:color="auto"/>
                                <w:bottom w:val="none" w:sz="0" w:space="0" w:color="auto"/>
                                <w:right w:val="none" w:sz="0" w:space="0" w:color="auto"/>
                              </w:divBdr>
                              <w:divsChild>
                                <w:div w:id="1195312908">
                                  <w:marLeft w:val="0"/>
                                  <w:marRight w:val="0"/>
                                  <w:marTop w:val="0"/>
                                  <w:marBottom w:val="0"/>
                                  <w:divBdr>
                                    <w:top w:val="none" w:sz="0" w:space="0" w:color="auto"/>
                                    <w:left w:val="none" w:sz="0" w:space="0" w:color="auto"/>
                                    <w:bottom w:val="none" w:sz="0" w:space="0" w:color="auto"/>
                                    <w:right w:val="none" w:sz="0" w:space="0" w:color="auto"/>
                                  </w:divBdr>
                                  <w:divsChild>
                                    <w:div w:id="56708076">
                                      <w:marLeft w:val="0"/>
                                      <w:marRight w:val="0"/>
                                      <w:marTop w:val="0"/>
                                      <w:marBottom w:val="0"/>
                                      <w:divBdr>
                                        <w:top w:val="none" w:sz="0" w:space="0" w:color="auto"/>
                                        <w:left w:val="none" w:sz="0" w:space="0" w:color="auto"/>
                                        <w:bottom w:val="none" w:sz="0" w:space="0" w:color="auto"/>
                                        <w:right w:val="none" w:sz="0" w:space="0" w:color="auto"/>
                                      </w:divBdr>
                                      <w:divsChild>
                                        <w:div w:id="98161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1207">
                          <w:marLeft w:val="0"/>
                          <w:marRight w:val="0"/>
                          <w:marTop w:val="240"/>
                          <w:marBottom w:val="0"/>
                          <w:divBdr>
                            <w:top w:val="none" w:sz="0" w:space="0" w:color="auto"/>
                            <w:left w:val="none" w:sz="0" w:space="0" w:color="auto"/>
                            <w:bottom w:val="none" w:sz="0" w:space="0" w:color="auto"/>
                            <w:right w:val="none" w:sz="0" w:space="0" w:color="auto"/>
                          </w:divBdr>
                          <w:divsChild>
                            <w:div w:id="1054307721">
                              <w:marLeft w:val="0"/>
                              <w:marRight w:val="0"/>
                              <w:marTop w:val="0"/>
                              <w:marBottom w:val="0"/>
                              <w:divBdr>
                                <w:top w:val="none" w:sz="0" w:space="0" w:color="auto"/>
                                <w:left w:val="none" w:sz="0" w:space="0" w:color="auto"/>
                                <w:bottom w:val="none" w:sz="0" w:space="0" w:color="auto"/>
                                <w:right w:val="none" w:sz="0" w:space="0" w:color="auto"/>
                              </w:divBdr>
                              <w:divsChild>
                                <w:div w:id="768503270">
                                  <w:marLeft w:val="0"/>
                                  <w:marRight w:val="0"/>
                                  <w:marTop w:val="0"/>
                                  <w:marBottom w:val="0"/>
                                  <w:divBdr>
                                    <w:top w:val="none" w:sz="0" w:space="0" w:color="auto"/>
                                    <w:left w:val="none" w:sz="0" w:space="0" w:color="auto"/>
                                    <w:bottom w:val="none" w:sz="0" w:space="0" w:color="auto"/>
                                    <w:right w:val="none" w:sz="0" w:space="0" w:color="auto"/>
                                  </w:divBdr>
                                  <w:divsChild>
                                    <w:div w:id="962274336">
                                      <w:marLeft w:val="0"/>
                                      <w:marRight w:val="0"/>
                                      <w:marTop w:val="0"/>
                                      <w:marBottom w:val="0"/>
                                      <w:divBdr>
                                        <w:top w:val="none" w:sz="0" w:space="0" w:color="auto"/>
                                        <w:left w:val="none" w:sz="0" w:space="0" w:color="auto"/>
                                        <w:bottom w:val="none" w:sz="0" w:space="0" w:color="auto"/>
                                        <w:right w:val="none" w:sz="0" w:space="0" w:color="auto"/>
                                      </w:divBdr>
                                    </w:div>
                                    <w:div w:id="1585989565">
                                      <w:marLeft w:val="0"/>
                                      <w:marRight w:val="0"/>
                                      <w:marTop w:val="0"/>
                                      <w:marBottom w:val="0"/>
                                      <w:divBdr>
                                        <w:top w:val="none" w:sz="0" w:space="0" w:color="auto"/>
                                        <w:left w:val="none" w:sz="0" w:space="0" w:color="auto"/>
                                        <w:bottom w:val="none" w:sz="0" w:space="0" w:color="auto"/>
                                        <w:right w:val="none" w:sz="0" w:space="0" w:color="auto"/>
                                      </w:divBdr>
                                      <w:divsChild>
                                        <w:div w:id="2044818162">
                                          <w:marLeft w:val="0"/>
                                          <w:marRight w:val="0"/>
                                          <w:marTop w:val="0"/>
                                          <w:marBottom w:val="0"/>
                                          <w:divBdr>
                                            <w:top w:val="none" w:sz="0" w:space="0" w:color="auto"/>
                                            <w:left w:val="none" w:sz="0" w:space="0" w:color="auto"/>
                                            <w:bottom w:val="none" w:sz="0" w:space="0" w:color="auto"/>
                                            <w:right w:val="none" w:sz="0" w:space="0" w:color="auto"/>
                                          </w:divBdr>
                                          <w:divsChild>
                                            <w:div w:id="20125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43795">
          <w:marLeft w:val="0"/>
          <w:marRight w:val="0"/>
          <w:marTop w:val="990"/>
          <w:marBottom w:val="720"/>
          <w:divBdr>
            <w:top w:val="none" w:sz="0" w:space="0" w:color="auto"/>
            <w:left w:val="none" w:sz="0" w:space="0" w:color="auto"/>
            <w:bottom w:val="none" w:sz="0" w:space="0" w:color="auto"/>
            <w:right w:val="none" w:sz="0" w:space="0" w:color="auto"/>
          </w:divBdr>
          <w:divsChild>
            <w:div w:id="1970279458">
              <w:marLeft w:val="0"/>
              <w:marRight w:val="0"/>
              <w:marTop w:val="0"/>
              <w:marBottom w:val="0"/>
              <w:divBdr>
                <w:top w:val="none" w:sz="0" w:space="0" w:color="auto"/>
                <w:left w:val="none" w:sz="0" w:space="0" w:color="auto"/>
                <w:bottom w:val="none" w:sz="0" w:space="0" w:color="auto"/>
                <w:right w:val="none" w:sz="0" w:space="0" w:color="auto"/>
              </w:divBdr>
              <w:divsChild>
                <w:div w:id="350036033">
                  <w:marLeft w:val="0"/>
                  <w:marRight w:val="0"/>
                  <w:marTop w:val="0"/>
                  <w:marBottom w:val="0"/>
                  <w:divBdr>
                    <w:top w:val="none" w:sz="0" w:space="0" w:color="auto"/>
                    <w:left w:val="none" w:sz="0" w:space="0" w:color="auto"/>
                    <w:bottom w:val="none" w:sz="0" w:space="0" w:color="auto"/>
                    <w:right w:val="none" w:sz="0" w:space="0" w:color="auto"/>
                  </w:divBdr>
                </w:div>
                <w:div w:id="1665350705">
                  <w:marLeft w:val="0"/>
                  <w:marRight w:val="0"/>
                  <w:marTop w:val="0"/>
                  <w:marBottom w:val="0"/>
                  <w:divBdr>
                    <w:top w:val="none" w:sz="0" w:space="0" w:color="auto"/>
                    <w:left w:val="none" w:sz="0" w:space="0" w:color="auto"/>
                    <w:bottom w:val="none" w:sz="0" w:space="0" w:color="auto"/>
                    <w:right w:val="none" w:sz="0" w:space="0" w:color="auto"/>
                  </w:divBdr>
                  <w:divsChild>
                    <w:div w:id="873737488">
                      <w:marLeft w:val="0"/>
                      <w:marRight w:val="0"/>
                      <w:marTop w:val="0"/>
                      <w:marBottom w:val="0"/>
                      <w:divBdr>
                        <w:top w:val="none" w:sz="0" w:space="0" w:color="auto"/>
                        <w:left w:val="none" w:sz="0" w:space="0" w:color="auto"/>
                        <w:bottom w:val="none" w:sz="0" w:space="0" w:color="auto"/>
                        <w:right w:val="none" w:sz="0" w:space="0" w:color="auto"/>
                      </w:divBdr>
                      <w:divsChild>
                        <w:div w:id="428425702">
                          <w:marLeft w:val="0"/>
                          <w:marRight w:val="0"/>
                          <w:marTop w:val="0"/>
                          <w:marBottom w:val="0"/>
                          <w:divBdr>
                            <w:top w:val="none" w:sz="0" w:space="0" w:color="auto"/>
                            <w:left w:val="none" w:sz="0" w:space="0" w:color="auto"/>
                            <w:bottom w:val="none" w:sz="0" w:space="0" w:color="auto"/>
                            <w:right w:val="none" w:sz="0" w:space="0" w:color="auto"/>
                          </w:divBdr>
                          <w:divsChild>
                            <w:div w:id="19573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80096">
                  <w:marLeft w:val="0"/>
                  <w:marRight w:val="0"/>
                  <w:marTop w:val="0"/>
                  <w:marBottom w:val="0"/>
                  <w:divBdr>
                    <w:top w:val="none" w:sz="0" w:space="0" w:color="auto"/>
                    <w:left w:val="none" w:sz="0" w:space="0" w:color="auto"/>
                    <w:bottom w:val="none" w:sz="0" w:space="0" w:color="auto"/>
                    <w:right w:val="none" w:sz="0" w:space="0" w:color="auto"/>
                  </w:divBdr>
                  <w:divsChild>
                    <w:div w:id="11750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8983">
              <w:marLeft w:val="0"/>
              <w:marRight w:val="0"/>
              <w:marTop w:val="195"/>
              <w:marBottom w:val="0"/>
              <w:divBdr>
                <w:top w:val="none" w:sz="0" w:space="0" w:color="auto"/>
                <w:left w:val="none" w:sz="0" w:space="0" w:color="auto"/>
                <w:bottom w:val="none" w:sz="0" w:space="0" w:color="auto"/>
                <w:right w:val="none" w:sz="0" w:space="0" w:color="auto"/>
              </w:divBdr>
              <w:divsChild>
                <w:div w:id="582877833">
                  <w:marLeft w:val="0"/>
                  <w:marRight w:val="0"/>
                  <w:marTop w:val="0"/>
                  <w:marBottom w:val="0"/>
                  <w:divBdr>
                    <w:top w:val="none" w:sz="0" w:space="0" w:color="auto"/>
                    <w:left w:val="none" w:sz="0" w:space="0" w:color="auto"/>
                    <w:bottom w:val="none" w:sz="0" w:space="0" w:color="auto"/>
                    <w:right w:val="none" w:sz="0" w:space="0" w:color="auto"/>
                  </w:divBdr>
                  <w:divsChild>
                    <w:div w:id="1066957957">
                      <w:marLeft w:val="0"/>
                      <w:marRight w:val="0"/>
                      <w:marTop w:val="0"/>
                      <w:marBottom w:val="0"/>
                      <w:divBdr>
                        <w:top w:val="none" w:sz="0" w:space="0" w:color="auto"/>
                        <w:left w:val="none" w:sz="0" w:space="0" w:color="auto"/>
                        <w:bottom w:val="none" w:sz="0" w:space="0" w:color="auto"/>
                        <w:right w:val="none" w:sz="0" w:space="0" w:color="auto"/>
                      </w:divBdr>
                      <w:divsChild>
                        <w:div w:id="188030389">
                          <w:marLeft w:val="0"/>
                          <w:marRight w:val="0"/>
                          <w:marTop w:val="0"/>
                          <w:marBottom w:val="0"/>
                          <w:divBdr>
                            <w:top w:val="none" w:sz="0" w:space="0" w:color="auto"/>
                            <w:left w:val="none" w:sz="0" w:space="0" w:color="auto"/>
                            <w:bottom w:val="none" w:sz="0" w:space="0" w:color="auto"/>
                            <w:right w:val="none" w:sz="0" w:space="0" w:color="auto"/>
                          </w:divBdr>
                          <w:divsChild>
                            <w:div w:id="1098139750">
                              <w:marLeft w:val="0"/>
                              <w:marRight w:val="0"/>
                              <w:marTop w:val="0"/>
                              <w:marBottom w:val="0"/>
                              <w:divBdr>
                                <w:top w:val="none" w:sz="0" w:space="0" w:color="auto"/>
                                <w:left w:val="none" w:sz="0" w:space="0" w:color="auto"/>
                                <w:bottom w:val="none" w:sz="0" w:space="0" w:color="auto"/>
                                <w:right w:val="none" w:sz="0" w:space="0" w:color="auto"/>
                              </w:divBdr>
                              <w:divsChild>
                                <w:div w:id="1811944177">
                                  <w:marLeft w:val="0"/>
                                  <w:marRight w:val="0"/>
                                  <w:marTop w:val="0"/>
                                  <w:marBottom w:val="0"/>
                                  <w:divBdr>
                                    <w:top w:val="none" w:sz="0" w:space="0" w:color="auto"/>
                                    <w:left w:val="none" w:sz="0" w:space="0" w:color="auto"/>
                                    <w:bottom w:val="none" w:sz="0" w:space="0" w:color="auto"/>
                                    <w:right w:val="none" w:sz="0" w:space="0" w:color="auto"/>
                                  </w:divBdr>
                                  <w:divsChild>
                                    <w:div w:id="379978862">
                                      <w:marLeft w:val="0"/>
                                      <w:marRight w:val="0"/>
                                      <w:marTop w:val="0"/>
                                      <w:marBottom w:val="0"/>
                                      <w:divBdr>
                                        <w:top w:val="none" w:sz="0" w:space="0" w:color="auto"/>
                                        <w:left w:val="none" w:sz="0" w:space="0" w:color="auto"/>
                                        <w:bottom w:val="none" w:sz="0" w:space="0" w:color="auto"/>
                                        <w:right w:val="none" w:sz="0" w:space="0" w:color="auto"/>
                                      </w:divBdr>
                                      <w:divsChild>
                                        <w:div w:id="15438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125160">
                          <w:marLeft w:val="0"/>
                          <w:marRight w:val="0"/>
                          <w:marTop w:val="0"/>
                          <w:marBottom w:val="0"/>
                          <w:divBdr>
                            <w:top w:val="none" w:sz="0" w:space="0" w:color="auto"/>
                            <w:left w:val="none" w:sz="0" w:space="0" w:color="auto"/>
                            <w:bottom w:val="none" w:sz="0" w:space="0" w:color="auto"/>
                            <w:right w:val="none" w:sz="0" w:space="0" w:color="auto"/>
                          </w:divBdr>
                          <w:divsChild>
                            <w:div w:id="330908206">
                              <w:marLeft w:val="0"/>
                              <w:marRight w:val="0"/>
                              <w:marTop w:val="0"/>
                              <w:marBottom w:val="0"/>
                              <w:divBdr>
                                <w:top w:val="none" w:sz="0" w:space="0" w:color="auto"/>
                                <w:left w:val="none" w:sz="0" w:space="0" w:color="auto"/>
                                <w:bottom w:val="none" w:sz="0" w:space="0" w:color="auto"/>
                                <w:right w:val="none" w:sz="0" w:space="0" w:color="auto"/>
                              </w:divBdr>
                              <w:divsChild>
                                <w:div w:id="405420540">
                                  <w:marLeft w:val="0"/>
                                  <w:marRight w:val="0"/>
                                  <w:marTop w:val="0"/>
                                  <w:marBottom w:val="0"/>
                                  <w:divBdr>
                                    <w:top w:val="none" w:sz="0" w:space="0" w:color="auto"/>
                                    <w:left w:val="none" w:sz="0" w:space="0" w:color="auto"/>
                                    <w:bottom w:val="none" w:sz="0" w:space="0" w:color="auto"/>
                                    <w:right w:val="none" w:sz="0" w:space="0" w:color="auto"/>
                                  </w:divBdr>
                                  <w:divsChild>
                                    <w:div w:id="153841088">
                                      <w:marLeft w:val="0"/>
                                      <w:marRight w:val="0"/>
                                      <w:marTop w:val="0"/>
                                      <w:marBottom w:val="0"/>
                                      <w:divBdr>
                                        <w:top w:val="none" w:sz="0" w:space="0" w:color="auto"/>
                                        <w:left w:val="none" w:sz="0" w:space="0" w:color="auto"/>
                                        <w:bottom w:val="none" w:sz="0" w:space="0" w:color="auto"/>
                                        <w:right w:val="none" w:sz="0" w:space="0" w:color="auto"/>
                                      </w:divBdr>
                                      <w:divsChild>
                                        <w:div w:id="82470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812473">
                          <w:marLeft w:val="0"/>
                          <w:marRight w:val="0"/>
                          <w:marTop w:val="0"/>
                          <w:marBottom w:val="0"/>
                          <w:divBdr>
                            <w:top w:val="none" w:sz="0" w:space="0" w:color="auto"/>
                            <w:left w:val="none" w:sz="0" w:space="0" w:color="auto"/>
                            <w:bottom w:val="none" w:sz="0" w:space="0" w:color="auto"/>
                            <w:right w:val="none" w:sz="0" w:space="0" w:color="auto"/>
                          </w:divBdr>
                          <w:divsChild>
                            <w:div w:id="2062972942">
                              <w:marLeft w:val="0"/>
                              <w:marRight w:val="0"/>
                              <w:marTop w:val="0"/>
                              <w:marBottom w:val="0"/>
                              <w:divBdr>
                                <w:top w:val="none" w:sz="0" w:space="0" w:color="auto"/>
                                <w:left w:val="none" w:sz="0" w:space="0" w:color="auto"/>
                                <w:bottom w:val="none" w:sz="0" w:space="0" w:color="auto"/>
                                <w:right w:val="none" w:sz="0" w:space="0" w:color="auto"/>
                              </w:divBdr>
                              <w:divsChild>
                                <w:div w:id="1864590880">
                                  <w:marLeft w:val="0"/>
                                  <w:marRight w:val="0"/>
                                  <w:marTop w:val="0"/>
                                  <w:marBottom w:val="0"/>
                                  <w:divBdr>
                                    <w:top w:val="none" w:sz="0" w:space="0" w:color="auto"/>
                                    <w:left w:val="none" w:sz="0" w:space="0" w:color="auto"/>
                                    <w:bottom w:val="none" w:sz="0" w:space="0" w:color="auto"/>
                                    <w:right w:val="none" w:sz="0" w:space="0" w:color="auto"/>
                                  </w:divBdr>
                                  <w:divsChild>
                                    <w:div w:id="1376345354">
                                      <w:marLeft w:val="0"/>
                                      <w:marRight w:val="0"/>
                                      <w:marTop w:val="0"/>
                                      <w:marBottom w:val="0"/>
                                      <w:divBdr>
                                        <w:top w:val="none" w:sz="0" w:space="0" w:color="auto"/>
                                        <w:left w:val="none" w:sz="0" w:space="0" w:color="auto"/>
                                        <w:bottom w:val="none" w:sz="0" w:space="0" w:color="auto"/>
                                        <w:right w:val="none" w:sz="0" w:space="0" w:color="auto"/>
                                      </w:divBdr>
                                      <w:divsChild>
                                        <w:div w:id="152255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15446">
                          <w:marLeft w:val="0"/>
                          <w:marRight w:val="0"/>
                          <w:marTop w:val="0"/>
                          <w:marBottom w:val="0"/>
                          <w:divBdr>
                            <w:top w:val="none" w:sz="0" w:space="0" w:color="auto"/>
                            <w:left w:val="none" w:sz="0" w:space="0" w:color="auto"/>
                            <w:bottom w:val="none" w:sz="0" w:space="0" w:color="auto"/>
                            <w:right w:val="none" w:sz="0" w:space="0" w:color="auto"/>
                          </w:divBdr>
                          <w:divsChild>
                            <w:div w:id="969630062">
                              <w:marLeft w:val="0"/>
                              <w:marRight w:val="0"/>
                              <w:marTop w:val="0"/>
                              <w:marBottom w:val="0"/>
                              <w:divBdr>
                                <w:top w:val="none" w:sz="0" w:space="0" w:color="auto"/>
                                <w:left w:val="none" w:sz="0" w:space="0" w:color="auto"/>
                                <w:bottom w:val="none" w:sz="0" w:space="0" w:color="auto"/>
                                <w:right w:val="none" w:sz="0" w:space="0" w:color="auto"/>
                              </w:divBdr>
                              <w:divsChild>
                                <w:div w:id="547031172">
                                  <w:marLeft w:val="0"/>
                                  <w:marRight w:val="0"/>
                                  <w:marTop w:val="0"/>
                                  <w:marBottom w:val="0"/>
                                  <w:divBdr>
                                    <w:top w:val="none" w:sz="0" w:space="0" w:color="auto"/>
                                    <w:left w:val="none" w:sz="0" w:space="0" w:color="auto"/>
                                    <w:bottom w:val="none" w:sz="0" w:space="0" w:color="auto"/>
                                    <w:right w:val="none" w:sz="0" w:space="0" w:color="auto"/>
                                  </w:divBdr>
                                  <w:divsChild>
                                    <w:div w:id="1672366556">
                                      <w:marLeft w:val="0"/>
                                      <w:marRight w:val="0"/>
                                      <w:marTop w:val="0"/>
                                      <w:marBottom w:val="0"/>
                                      <w:divBdr>
                                        <w:top w:val="none" w:sz="0" w:space="0" w:color="auto"/>
                                        <w:left w:val="none" w:sz="0" w:space="0" w:color="auto"/>
                                        <w:bottom w:val="none" w:sz="0" w:space="0" w:color="auto"/>
                                        <w:right w:val="none" w:sz="0" w:space="0" w:color="auto"/>
                                      </w:divBdr>
                                      <w:divsChild>
                                        <w:div w:id="19830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90563">
                          <w:marLeft w:val="0"/>
                          <w:marRight w:val="0"/>
                          <w:marTop w:val="240"/>
                          <w:marBottom w:val="0"/>
                          <w:divBdr>
                            <w:top w:val="none" w:sz="0" w:space="0" w:color="auto"/>
                            <w:left w:val="none" w:sz="0" w:space="0" w:color="auto"/>
                            <w:bottom w:val="none" w:sz="0" w:space="0" w:color="auto"/>
                            <w:right w:val="none" w:sz="0" w:space="0" w:color="auto"/>
                          </w:divBdr>
                          <w:divsChild>
                            <w:div w:id="1388452321">
                              <w:marLeft w:val="0"/>
                              <w:marRight w:val="0"/>
                              <w:marTop w:val="0"/>
                              <w:marBottom w:val="0"/>
                              <w:divBdr>
                                <w:top w:val="none" w:sz="0" w:space="0" w:color="auto"/>
                                <w:left w:val="none" w:sz="0" w:space="0" w:color="auto"/>
                                <w:bottom w:val="none" w:sz="0" w:space="0" w:color="auto"/>
                                <w:right w:val="none" w:sz="0" w:space="0" w:color="auto"/>
                              </w:divBdr>
                              <w:divsChild>
                                <w:div w:id="566115958">
                                  <w:marLeft w:val="0"/>
                                  <w:marRight w:val="0"/>
                                  <w:marTop w:val="0"/>
                                  <w:marBottom w:val="0"/>
                                  <w:divBdr>
                                    <w:top w:val="none" w:sz="0" w:space="0" w:color="auto"/>
                                    <w:left w:val="none" w:sz="0" w:space="0" w:color="auto"/>
                                    <w:bottom w:val="none" w:sz="0" w:space="0" w:color="auto"/>
                                    <w:right w:val="none" w:sz="0" w:space="0" w:color="auto"/>
                                  </w:divBdr>
                                  <w:divsChild>
                                    <w:div w:id="247155454">
                                      <w:marLeft w:val="0"/>
                                      <w:marRight w:val="0"/>
                                      <w:marTop w:val="0"/>
                                      <w:marBottom w:val="0"/>
                                      <w:divBdr>
                                        <w:top w:val="none" w:sz="0" w:space="0" w:color="auto"/>
                                        <w:left w:val="none" w:sz="0" w:space="0" w:color="auto"/>
                                        <w:bottom w:val="none" w:sz="0" w:space="0" w:color="auto"/>
                                        <w:right w:val="none" w:sz="0" w:space="0" w:color="auto"/>
                                      </w:divBdr>
                                    </w:div>
                                    <w:div w:id="1302422456">
                                      <w:marLeft w:val="0"/>
                                      <w:marRight w:val="0"/>
                                      <w:marTop w:val="0"/>
                                      <w:marBottom w:val="0"/>
                                      <w:divBdr>
                                        <w:top w:val="none" w:sz="0" w:space="0" w:color="auto"/>
                                        <w:left w:val="none" w:sz="0" w:space="0" w:color="auto"/>
                                        <w:bottom w:val="none" w:sz="0" w:space="0" w:color="auto"/>
                                        <w:right w:val="none" w:sz="0" w:space="0" w:color="auto"/>
                                      </w:divBdr>
                                      <w:divsChild>
                                        <w:div w:id="346057911">
                                          <w:marLeft w:val="0"/>
                                          <w:marRight w:val="0"/>
                                          <w:marTop w:val="0"/>
                                          <w:marBottom w:val="0"/>
                                          <w:divBdr>
                                            <w:top w:val="none" w:sz="0" w:space="0" w:color="auto"/>
                                            <w:left w:val="none" w:sz="0" w:space="0" w:color="auto"/>
                                            <w:bottom w:val="none" w:sz="0" w:space="0" w:color="auto"/>
                                            <w:right w:val="none" w:sz="0" w:space="0" w:color="auto"/>
                                          </w:divBdr>
                                          <w:divsChild>
                                            <w:div w:id="3694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0381343">
      <w:bodyDiv w:val="1"/>
      <w:marLeft w:val="0"/>
      <w:marRight w:val="0"/>
      <w:marTop w:val="0"/>
      <w:marBottom w:val="0"/>
      <w:divBdr>
        <w:top w:val="none" w:sz="0" w:space="0" w:color="auto"/>
        <w:left w:val="none" w:sz="0" w:space="0" w:color="auto"/>
        <w:bottom w:val="none" w:sz="0" w:space="0" w:color="auto"/>
        <w:right w:val="none" w:sz="0" w:space="0" w:color="auto"/>
      </w:divBdr>
      <w:divsChild>
        <w:div w:id="495342252">
          <w:marLeft w:val="0"/>
          <w:marRight w:val="0"/>
          <w:marTop w:val="0"/>
          <w:marBottom w:val="0"/>
          <w:divBdr>
            <w:top w:val="none" w:sz="0" w:space="0" w:color="auto"/>
            <w:left w:val="none" w:sz="0" w:space="0" w:color="auto"/>
            <w:bottom w:val="none" w:sz="0" w:space="0" w:color="auto"/>
            <w:right w:val="none" w:sz="0" w:space="0" w:color="auto"/>
          </w:divBdr>
        </w:div>
        <w:div w:id="1899395404">
          <w:marLeft w:val="0"/>
          <w:marRight w:val="0"/>
          <w:marTop w:val="0"/>
          <w:marBottom w:val="0"/>
          <w:divBdr>
            <w:top w:val="none" w:sz="0" w:space="0" w:color="auto"/>
            <w:left w:val="none" w:sz="0" w:space="0" w:color="auto"/>
            <w:bottom w:val="none" w:sz="0" w:space="0" w:color="auto"/>
            <w:right w:val="none" w:sz="0" w:space="0" w:color="auto"/>
          </w:divBdr>
          <w:divsChild>
            <w:div w:id="88743717">
              <w:marLeft w:val="0"/>
              <w:marRight w:val="0"/>
              <w:marTop w:val="0"/>
              <w:marBottom w:val="0"/>
              <w:divBdr>
                <w:top w:val="none" w:sz="0" w:space="0" w:color="auto"/>
                <w:left w:val="none" w:sz="0" w:space="0" w:color="auto"/>
                <w:bottom w:val="none" w:sz="0" w:space="0" w:color="auto"/>
                <w:right w:val="none" w:sz="0" w:space="0" w:color="auto"/>
              </w:divBdr>
              <w:divsChild>
                <w:div w:id="895436248">
                  <w:marLeft w:val="0"/>
                  <w:marRight w:val="0"/>
                  <w:marTop w:val="0"/>
                  <w:marBottom w:val="0"/>
                  <w:divBdr>
                    <w:top w:val="none" w:sz="0" w:space="0" w:color="auto"/>
                    <w:left w:val="none" w:sz="0" w:space="0" w:color="auto"/>
                    <w:bottom w:val="none" w:sz="0" w:space="0" w:color="auto"/>
                    <w:right w:val="none" w:sz="0" w:space="0" w:color="auto"/>
                  </w:divBdr>
                  <w:divsChild>
                    <w:div w:id="2093962694">
                      <w:marLeft w:val="0"/>
                      <w:marRight w:val="0"/>
                      <w:marTop w:val="0"/>
                      <w:marBottom w:val="0"/>
                      <w:divBdr>
                        <w:top w:val="none" w:sz="0" w:space="0" w:color="auto"/>
                        <w:left w:val="none" w:sz="0" w:space="0" w:color="auto"/>
                        <w:bottom w:val="none" w:sz="0" w:space="0" w:color="auto"/>
                        <w:right w:val="none" w:sz="0" w:space="0" w:color="auto"/>
                      </w:divBdr>
                      <w:divsChild>
                        <w:div w:id="1691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022532">
      <w:bodyDiv w:val="1"/>
      <w:marLeft w:val="0"/>
      <w:marRight w:val="0"/>
      <w:marTop w:val="0"/>
      <w:marBottom w:val="0"/>
      <w:divBdr>
        <w:top w:val="none" w:sz="0" w:space="0" w:color="auto"/>
        <w:left w:val="none" w:sz="0" w:space="0" w:color="auto"/>
        <w:bottom w:val="none" w:sz="0" w:space="0" w:color="auto"/>
        <w:right w:val="none" w:sz="0" w:space="0" w:color="auto"/>
      </w:divBdr>
      <w:divsChild>
        <w:div w:id="107824316">
          <w:marLeft w:val="0"/>
          <w:marRight w:val="0"/>
          <w:marTop w:val="0"/>
          <w:marBottom w:val="0"/>
          <w:divBdr>
            <w:top w:val="none" w:sz="0" w:space="0" w:color="auto"/>
            <w:left w:val="none" w:sz="0" w:space="0" w:color="auto"/>
            <w:bottom w:val="none" w:sz="0" w:space="0" w:color="auto"/>
            <w:right w:val="none" w:sz="0" w:space="0" w:color="auto"/>
          </w:divBdr>
        </w:div>
        <w:div w:id="1865047553">
          <w:marLeft w:val="0"/>
          <w:marRight w:val="0"/>
          <w:marTop w:val="0"/>
          <w:marBottom w:val="0"/>
          <w:divBdr>
            <w:top w:val="none" w:sz="0" w:space="0" w:color="auto"/>
            <w:left w:val="none" w:sz="0" w:space="0" w:color="auto"/>
            <w:bottom w:val="none" w:sz="0" w:space="0" w:color="auto"/>
            <w:right w:val="none" w:sz="0" w:space="0" w:color="auto"/>
          </w:divBdr>
        </w:div>
        <w:div w:id="1874148703">
          <w:marLeft w:val="0"/>
          <w:marRight w:val="0"/>
          <w:marTop w:val="0"/>
          <w:marBottom w:val="0"/>
          <w:divBdr>
            <w:top w:val="none" w:sz="0" w:space="0" w:color="auto"/>
            <w:left w:val="none" w:sz="0" w:space="0" w:color="auto"/>
            <w:bottom w:val="none" w:sz="0" w:space="0" w:color="auto"/>
            <w:right w:val="none" w:sz="0" w:space="0" w:color="auto"/>
          </w:divBdr>
        </w:div>
        <w:div w:id="1953979078">
          <w:marLeft w:val="0"/>
          <w:marRight w:val="0"/>
          <w:marTop w:val="0"/>
          <w:marBottom w:val="0"/>
          <w:divBdr>
            <w:top w:val="none" w:sz="0" w:space="0" w:color="auto"/>
            <w:left w:val="none" w:sz="0" w:space="0" w:color="auto"/>
            <w:bottom w:val="none" w:sz="0" w:space="0" w:color="auto"/>
            <w:right w:val="none" w:sz="0" w:space="0" w:color="auto"/>
          </w:divBdr>
        </w:div>
        <w:div w:id="1932424276">
          <w:marLeft w:val="0"/>
          <w:marRight w:val="0"/>
          <w:marTop w:val="0"/>
          <w:marBottom w:val="0"/>
          <w:divBdr>
            <w:top w:val="none" w:sz="0" w:space="0" w:color="auto"/>
            <w:left w:val="none" w:sz="0" w:space="0" w:color="auto"/>
            <w:bottom w:val="none" w:sz="0" w:space="0" w:color="auto"/>
            <w:right w:val="none" w:sz="0" w:space="0" w:color="auto"/>
          </w:divBdr>
        </w:div>
        <w:div w:id="1542212006">
          <w:marLeft w:val="0"/>
          <w:marRight w:val="0"/>
          <w:marTop w:val="0"/>
          <w:marBottom w:val="0"/>
          <w:divBdr>
            <w:top w:val="none" w:sz="0" w:space="0" w:color="auto"/>
            <w:left w:val="none" w:sz="0" w:space="0" w:color="auto"/>
            <w:bottom w:val="none" w:sz="0" w:space="0" w:color="auto"/>
            <w:right w:val="none" w:sz="0" w:space="0" w:color="auto"/>
          </w:divBdr>
        </w:div>
        <w:div w:id="299112789">
          <w:marLeft w:val="0"/>
          <w:marRight w:val="0"/>
          <w:marTop w:val="0"/>
          <w:marBottom w:val="0"/>
          <w:divBdr>
            <w:top w:val="none" w:sz="0" w:space="0" w:color="auto"/>
            <w:left w:val="none" w:sz="0" w:space="0" w:color="auto"/>
            <w:bottom w:val="none" w:sz="0" w:space="0" w:color="auto"/>
            <w:right w:val="none" w:sz="0" w:space="0" w:color="auto"/>
          </w:divBdr>
        </w:div>
        <w:div w:id="1704555969">
          <w:marLeft w:val="0"/>
          <w:marRight w:val="0"/>
          <w:marTop w:val="0"/>
          <w:marBottom w:val="0"/>
          <w:divBdr>
            <w:top w:val="none" w:sz="0" w:space="0" w:color="auto"/>
            <w:left w:val="none" w:sz="0" w:space="0" w:color="auto"/>
            <w:bottom w:val="none" w:sz="0" w:space="0" w:color="auto"/>
            <w:right w:val="none" w:sz="0" w:space="0" w:color="auto"/>
          </w:divBdr>
        </w:div>
        <w:div w:id="443353320">
          <w:marLeft w:val="0"/>
          <w:marRight w:val="0"/>
          <w:marTop w:val="0"/>
          <w:marBottom w:val="0"/>
          <w:divBdr>
            <w:top w:val="none" w:sz="0" w:space="0" w:color="auto"/>
            <w:left w:val="none" w:sz="0" w:space="0" w:color="auto"/>
            <w:bottom w:val="none" w:sz="0" w:space="0" w:color="auto"/>
            <w:right w:val="none" w:sz="0" w:space="0" w:color="auto"/>
          </w:divBdr>
        </w:div>
        <w:div w:id="867984698">
          <w:marLeft w:val="0"/>
          <w:marRight w:val="0"/>
          <w:marTop w:val="0"/>
          <w:marBottom w:val="0"/>
          <w:divBdr>
            <w:top w:val="none" w:sz="0" w:space="0" w:color="auto"/>
            <w:left w:val="none" w:sz="0" w:space="0" w:color="auto"/>
            <w:bottom w:val="none" w:sz="0" w:space="0" w:color="auto"/>
            <w:right w:val="none" w:sz="0" w:space="0" w:color="auto"/>
          </w:divBdr>
        </w:div>
        <w:div w:id="2116516087">
          <w:marLeft w:val="0"/>
          <w:marRight w:val="0"/>
          <w:marTop w:val="0"/>
          <w:marBottom w:val="0"/>
          <w:divBdr>
            <w:top w:val="none" w:sz="0" w:space="0" w:color="auto"/>
            <w:left w:val="none" w:sz="0" w:space="0" w:color="auto"/>
            <w:bottom w:val="none" w:sz="0" w:space="0" w:color="auto"/>
            <w:right w:val="none" w:sz="0" w:space="0" w:color="auto"/>
          </w:divBdr>
        </w:div>
        <w:div w:id="891429190">
          <w:marLeft w:val="0"/>
          <w:marRight w:val="0"/>
          <w:marTop w:val="0"/>
          <w:marBottom w:val="0"/>
          <w:divBdr>
            <w:top w:val="none" w:sz="0" w:space="0" w:color="auto"/>
            <w:left w:val="none" w:sz="0" w:space="0" w:color="auto"/>
            <w:bottom w:val="none" w:sz="0" w:space="0" w:color="auto"/>
            <w:right w:val="none" w:sz="0" w:space="0" w:color="auto"/>
          </w:divBdr>
        </w:div>
        <w:div w:id="15733594">
          <w:marLeft w:val="0"/>
          <w:marRight w:val="0"/>
          <w:marTop w:val="0"/>
          <w:marBottom w:val="0"/>
          <w:divBdr>
            <w:top w:val="none" w:sz="0" w:space="0" w:color="auto"/>
            <w:left w:val="none" w:sz="0" w:space="0" w:color="auto"/>
            <w:bottom w:val="none" w:sz="0" w:space="0" w:color="auto"/>
            <w:right w:val="none" w:sz="0" w:space="0" w:color="auto"/>
          </w:divBdr>
        </w:div>
        <w:div w:id="1609771147">
          <w:marLeft w:val="0"/>
          <w:marRight w:val="0"/>
          <w:marTop w:val="0"/>
          <w:marBottom w:val="0"/>
          <w:divBdr>
            <w:top w:val="none" w:sz="0" w:space="0" w:color="auto"/>
            <w:left w:val="none" w:sz="0" w:space="0" w:color="auto"/>
            <w:bottom w:val="none" w:sz="0" w:space="0" w:color="auto"/>
            <w:right w:val="none" w:sz="0" w:space="0" w:color="auto"/>
          </w:divBdr>
        </w:div>
        <w:div w:id="1574777885">
          <w:marLeft w:val="0"/>
          <w:marRight w:val="0"/>
          <w:marTop w:val="0"/>
          <w:marBottom w:val="0"/>
          <w:divBdr>
            <w:top w:val="none" w:sz="0" w:space="0" w:color="auto"/>
            <w:left w:val="none" w:sz="0" w:space="0" w:color="auto"/>
            <w:bottom w:val="none" w:sz="0" w:space="0" w:color="auto"/>
            <w:right w:val="none" w:sz="0" w:space="0" w:color="auto"/>
          </w:divBdr>
        </w:div>
        <w:div w:id="1094592847">
          <w:marLeft w:val="0"/>
          <w:marRight w:val="0"/>
          <w:marTop w:val="0"/>
          <w:marBottom w:val="0"/>
          <w:divBdr>
            <w:top w:val="none" w:sz="0" w:space="0" w:color="auto"/>
            <w:left w:val="none" w:sz="0" w:space="0" w:color="auto"/>
            <w:bottom w:val="none" w:sz="0" w:space="0" w:color="auto"/>
            <w:right w:val="none" w:sz="0" w:space="0" w:color="auto"/>
          </w:divBdr>
        </w:div>
        <w:div w:id="1415741079">
          <w:marLeft w:val="0"/>
          <w:marRight w:val="0"/>
          <w:marTop w:val="0"/>
          <w:marBottom w:val="0"/>
          <w:divBdr>
            <w:top w:val="none" w:sz="0" w:space="0" w:color="auto"/>
            <w:left w:val="none" w:sz="0" w:space="0" w:color="auto"/>
            <w:bottom w:val="none" w:sz="0" w:space="0" w:color="auto"/>
            <w:right w:val="none" w:sz="0" w:space="0" w:color="auto"/>
          </w:divBdr>
        </w:div>
        <w:div w:id="375813708">
          <w:marLeft w:val="0"/>
          <w:marRight w:val="0"/>
          <w:marTop w:val="0"/>
          <w:marBottom w:val="0"/>
          <w:divBdr>
            <w:top w:val="none" w:sz="0" w:space="0" w:color="auto"/>
            <w:left w:val="none" w:sz="0" w:space="0" w:color="auto"/>
            <w:bottom w:val="none" w:sz="0" w:space="0" w:color="auto"/>
            <w:right w:val="none" w:sz="0" w:space="0" w:color="auto"/>
          </w:divBdr>
        </w:div>
        <w:div w:id="1559703150">
          <w:marLeft w:val="0"/>
          <w:marRight w:val="0"/>
          <w:marTop w:val="0"/>
          <w:marBottom w:val="0"/>
          <w:divBdr>
            <w:top w:val="none" w:sz="0" w:space="0" w:color="auto"/>
            <w:left w:val="none" w:sz="0" w:space="0" w:color="auto"/>
            <w:bottom w:val="none" w:sz="0" w:space="0" w:color="auto"/>
            <w:right w:val="none" w:sz="0" w:space="0" w:color="auto"/>
          </w:divBdr>
        </w:div>
        <w:div w:id="1296519540">
          <w:marLeft w:val="0"/>
          <w:marRight w:val="0"/>
          <w:marTop w:val="0"/>
          <w:marBottom w:val="0"/>
          <w:divBdr>
            <w:top w:val="none" w:sz="0" w:space="0" w:color="auto"/>
            <w:left w:val="none" w:sz="0" w:space="0" w:color="auto"/>
            <w:bottom w:val="none" w:sz="0" w:space="0" w:color="auto"/>
            <w:right w:val="none" w:sz="0" w:space="0" w:color="auto"/>
          </w:divBdr>
        </w:div>
        <w:div w:id="1921795921">
          <w:marLeft w:val="0"/>
          <w:marRight w:val="0"/>
          <w:marTop w:val="0"/>
          <w:marBottom w:val="0"/>
          <w:divBdr>
            <w:top w:val="none" w:sz="0" w:space="0" w:color="auto"/>
            <w:left w:val="none" w:sz="0" w:space="0" w:color="auto"/>
            <w:bottom w:val="none" w:sz="0" w:space="0" w:color="auto"/>
            <w:right w:val="none" w:sz="0" w:space="0" w:color="auto"/>
          </w:divBdr>
        </w:div>
        <w:div w:id="397869154">
          <w:marLeft w:val="0"/>
          <w:marRight w:val="0"/>
          <w:marTop w:val="0"/>
          <w:marBottom w:val="0"/>
          <w:divBdr>
            <w:top w:val="none" w:sz="0" w:space="0" w:color="auto"/>
            <w:left w:val="none" w:sz="0" w:space="0" w:color="auto"/>
            <w:bottom w:val="none" w:sz="0" w:space="0" w:color="auto"/>
            <w:right w:val="none" w:sz="0" w:space="0" w:color="auto"/>
          </w:divBdr>
        </w:div>
        <w:div w:id="941566997">
          <w:marLeft w:val="0"/>
          <w:marRight w:val="0"/>
          <w:marTop w:val="0"/>
          <w:marBottom w:val="0"/>
          <w:divBdr>
            <w:top w:val="none" w:sz="0" w:space="0" w:color="auto"/>
            <w:left w:val="none" w:sz="0" w:space="0" w:color="auto"/>
            <w:bottom w:val="none" w:sz="0" w:space="0" w:color="auto"/>
            <w:right w:val="none" w:sz="0" w:space="0" w:color="auto"/>
          </w:divBdr>
        </w:div>
        <w:div w:id="1079254128">
          <w:marLeft w:val="0"/>
          <w:marRight w:val="0"/>
          <w:marTop w:val="0"/>
          <w:marBottom w:val="0"/>
          <w:divBdr>
            <w:top w:val="none" w:sz="0" w:space="0" w:color="auto"/>
            <w:left w:val="none" w:sz="0" w:space="0" w:color="auto"/>
            <w:bottom w:val="none" w:sz="0" w:space="0" w:color="auto"/>
            <w:right w:val="none" w:sz="0" w:space="0" w:color="auto"/>
          </w:divBdr>
        </w:div>
        <w:div w:id="9525863">
          <w:marLeft w:val="0"/>
          <w:marRight w:val="0"/>
          <w:marTop w:val="0"/>
          <w:marBottom w:val="0"/>
          <w:divBdr>
            <w:top w:val="none" w:sz="0" w:space="0" w:color="auto"/>
            <w:left w:val="none" w:sz="0" w:space="0" w:color="auto"/>
            <w:bottom w:val="none" w:sz="0" w:space="0" w:color="auto"/>
            <w:right w:val="none" w:sz="0" w:space="0" w:color="auto"/>
          </w:divBdr>
        </w:div>
        <w:div w:id="961886107">
          <w:marLeft w:val="0"/>
          <w:marRight w:val="0"/>
          <w:marTop w:val="0"/>
          <w:marBottom w:val="0"/>
          <w:divBdr>
            <w:top w:val="none" w:sz="0" w:space="0" w:color="auto"/>
            <w:left w:val="none" w:sz="0" w:space="0" w:color="auto"/>
            <w:bottom w:val="none" w:sz="0" w:space="0" w:color="auto"/>
            <w:right w:val="none" w:sz="0" w:space="0" w:color="auto"/>
          </w:divBdr>
        </w:div>
        <w:div w:id="1484539087">
          <w:marLeft w:val="0"/>
          <w:marRight w:val="0"/>
          <w:marTop w:val="0"/>
          <w:marBottom w:val="0"/>
          <w:divBdr>
            <w:top w:val="none" w:sz="0" w:space="0" w:color="auto"/>
            <w:left w:val="none" w:sz="0" w:space="0" w:color="auto"/>
            <w:bottom w:val="none" w:sz="0" w:space="0" w:color="auto"/>
            <w:right w:val="none" w:sz="0" w:space="0" w:color="auto"/>
          </w:divBdr>
        </w:div>
        <w:div w:id="1333533973">
          <w:marLeft w:val="0"/>
          <w:marRight w:val="0"/>
          <w:marTop w:val="0"/>
          <w:marBottom w:val="0"/>
          <w:divBdr>
            <w:top w:val="none" w:sz="0" w:space="0" w:color="auto"/>
            <w:left w:val="none" w:sz="0" w:space="0" w:color="auto"/>
            <w:bottom w:val="none" w:sz="0" w:space="0" w:color="auto"/>
            <w:right w:val="none" w:sz="0" w:space="0" w:color="auto"/>
          </w:divBdr>
        </w:div>
        <w:div w:id="1296181511">
          <w:marLeft w:val="0"/>
          <w:marRight w:val="0"/>
          <w:marTop w:val="0"/>
          <w:marBottom w:val="0"/>
          <w:divBdr>
            <w:top w:val="none" w:sz="0" w:space="0" w:color="auto"/>
            <w:left w:val="none" w:sz="0" w:space="0" w:color="auto"/>
            <w:bottom w:val="none" w:sz="0" w:space="0" w:color="auto"/>
            <w:right w:val="none" w:sz="0" w:space="0" w:color="auto"/>
          </w:divBdr>
        </w:div>
        <w:div w:id="2050840163">
          <w:marLeft w:val="0"/>
          <w:marRight w:val="0"/>
          <w:marTop w:val="0"/>
          <w:marBottom w:val="0"/>
          <w:divBdr>
            <w:top w:val="none" w:sz="0" w:space="0" w:color="auto"/>
            <w:left w:val="none" w:sz="0" w:space="0" w:color="auto"/>
            <w:bottom w:val="none" w:sz="0" w:space="0" w:color="auto"/>
            <w:right w:val="none" w:sz="0" w:space="0" w:color="auto"/>
          </w:divBdr>
        </w:div>
        <w:div w:id="677780590">
          <w:marLeft w:val="0"/>
          <w:marRight w:val="0"/>
          <w:marTop w:val="0"/>
          <w:marBottom w:val="0"/>
          <w:divBdr>
            <w:top w:val="none" w:sz="0" w:space="0" w:color="auto"/>
            <w:left w:val="none" w:sz="0" w:space="0" w:color="auto"/>
            <w:bottom w:val="none" w:sz="0" w:space="0" w:color="auto"/>
            <w:right w:val="none" w:sz="0" w:space="0" w:color="auto"/>
          </w:divBdr>
        </w:div>
        <w:div w:id="979306939">
          <w:marLeft w:val="0"/>
          <w:marRight w:val="0"/>
          <w:marTop w:val="0"/>
          <w:marBottom w:val="0"/>
          <w:divBdr>
            <w:top w:val="none" w:sz="0" w:space="0" w:color="auto"/>
            <w:left w:val="none" w:sz="0" w:space="0" w:color="auto"/>
            <w:bottom w:val="none" w:sz="0" w:space="0" w:color="auto"/>
            <w:right w:val="none" w:sz="0" w:space="0" w:color="auto"/>
          </w:divBdr>
        </w:div>
        <w:div w:id="1271623626">
          <w:marLeft w:val="0"/>
          <w:marRight w:val="0"/>
          <w:marTop w:val="0"/>
          <w:marBottom w:val="0"/>
          <w:divBdr>
            <w:top w:val="none" w:sz="0" w:space="0" w:color="auto"/>
            <w:left w:val="none" w:sz="0" w:space="0" w:color="auto"/>
            <w:bottom w:val="none" w:sz="0" w:space="0" w:color="auto"/>
            <w:right w:val="none" w:sz="0" w:space="0" w:color="auto"/>
          </w:divBdr>
        </w:div>
        <w:div w:id="1198929651">
          <w:marLeft w:val="0"/>
          <w:marRight w:val="0"/>
          <w:marTop w:val="0"/>
          <w:marBottom w:val="0"/>
          <w:divBdr>
            <w:top w:val="none" w:sz="0" w:space="0" w:color="auto"/>
            <w:left w:val="none" w:sz="0" w:space="0" w:color="auto"/>
            <w:bottom w:val="none" w:sz="0" w:space="0" w:color="auto"/>
            <w:right w:val="none" w:sz="0" w:space="0" w:color="auto"/>
          </w:divBdr>
        </w:div>
        <w:div w:id="370110228">
          <w:marLeft w:val="0"/>
          <w:marRight w:val="0"/>
          <w:marTop w:val="0"/>
          <w:marBottom w:val="0"/>
          <w:divBdr>
            <w:top w:val="none" w:sz="0" w:space="0" w:color="auto"/>
            <w:left w:val="none" w:sz="0" w:space="0" w:color="auto"/>
            <w:bottom w:val="none" w:sz="0" w:space="0" w:color="auto"/>
            <w:right w:val="none" w:sz="0" w:space="0" w:color="auto"/>
          </w:divBdr>
        </w:div>
        <w:div w:id="122962903">
          <w:marLeft w:val="0"/>
          <w:marRight w:val="0"/>
          <w:marTop w:val="0"/>
          <w:marBottom w:val="0"/>
          <w:divBdr>
            <w:top w:val="none" w:sz="0" w:space="0" w:color="auto"/>
            <w:left w:val="none" w:sz="0" w:space="0" w:color="auto"/>
            <w:bottom w:val="none" w:sz="0" w:space="0" w:color="auto"/>
            <w:right w:val="none" w:sz="0" w:space="0" w:color="auto"/>
          </w:divBdr>
        </w:div>
        <w:div w:id="1034355114">
          <w:marLeft w:val="0"/>
          <w:marRight w:val="0"/>
          <w:marTop w:val="0"/>
          <w:marBottom w:val="0"/>
          <w:divBdr>
            <w:top w:val="none" w:sz="0" w:space="0" w:color="auto"/>
            <w:left w:val="none" w:sz="0" w:space="0" w:color="auto"/>
            <w:bottom w:val="none" w:sz="0" w:space="0" w:color="auto"/>
            <w:right w:val="none" w:sz="0" w:space="0" w:color="auto"/>
          </w:divBdr>
        </w:div>
        <w:div w:id="1795560138">
          <w:marLeft w:val="0"/>
          <w:marRight w:val="0"/>
          <w:marTop w:val="0"/>
          <w:marBottom w:val="0"/>
          <w:divBdr>
            <w:top w:val="none" w:sz="0" w:space="0" w:color="auto"/>
            <w:left w:val="none" w:sz="0" w:space="0" w:color="auto"/>
            <w:bottom w:val="none" w:sz="0" w:space="0" w:color="auto"/>
            <w:right w:val="none" w:sz="0" w:space="0" w:color="auto"/>
          </w:divBdr>
        </w:div>
        <w:div w:id="1313949918">
          <w:marLeft w:val="0"/>
          <w:marRight w:val="0"/>
          <w:marTop w:val="0"/>
          <w:marBottom w:val="0"/>
          <w:divBdr>
            <w:top w:val="none" w:sz="0" w:space="0" w:color="auto"/>
            <w:left w:val="none" w:sz="0" w:space="0" w:color="auto"/>
            <w:bottom w:val="none" w:sz="0" w:space="0" w:color="auto"/>
            <w:right w:val="none" w:sz="0" w:space="0" w:color="auto"/>
          </w:divBdr>
        </w:div>
        <w:div w:id="270750307">
          <w:marLeft w:val="0"/>
          <w:marRight w:val="0"/>
          <w:marTop w:val="0"/>
          <w:marBottom w:val="0"/>
          <w:divBdr>
            <w:top w:val="none" w:sz="0" w:space="0" w:color="auto"/>
            <w:left w:val="none" w:sz="0" w:space="0" w:color="auto"/>
            <w:bottom w:val="none" w:sz="0" w:space="0" w:color="auto"/>
            <w:right w:val="none" w:sz="0" w:space="0" w:color="auto"/>
          </w:divBdr>
        </w:div>
        <w:div w:id="1398942672">
          <w:marLeft w:val="0"/>
          <w:marRight w:val="0"/>
          <w:marTop w:val="0"/>
          <w:marBottom w:val="0"/>
          <w:divBdr>
            <w:top w:val="none" w:sz="0" w:space="0" w:color="auto"/>
            <w:left w:val="none" w:sz="0" w:space="0" w:color="auto"/>
            <w:bottom w:val="none" w:sz="0" w:space="0" w:color="auto"/>
            <w:right w:val="none" w:sz="0" w:space="0" w:color="auto"/>
          </w:divBdr>
        </w:div>
        <w:div w:id="1696618384">
          <w:marLeft w:val="0"/>
          <w:marRight w:val="0"/>
          <w:marTop w:val="0"/>
          <w:marBottom w:val="0"/>
          <w:divBdr>
            <w:top w:val="none" w:sz="0" w:space="0" w:color="auto"/>
            <w:left w:val="none" w:sz="0" w:space="0" w:color="auto"/>
            <w:bottom w:val="none" w:sz="0" w:space="0" w:color="auto"/>
            <w:right w:val="none" w:sz="0" w:space="0" w:color="auto"/>
          </w:divBdr>
        </w:div>
        <w:div w:id="1239826945">
          <w:marLeft w:val="0"/>
          <w:marRight w:val="0"/>
          <w:marTop w:val="0"/>
          <w:marBottom w:val="0"/>
          <w:divBdr>
            <w:top w:val="none" w:sz="0" w:space="0" w:color="auto"/>
            <w:left w:val="none" w:sz="0" w:space="0" w:color="auto"/>
            <w:bottom w:val="none" w:sz="0" w:space="0" w:color="auto"/>
            <w:right w:val="none" w:sz="0" w:space="0" w:color="auto"/>
          </w:divBdr>
        </w:div>
        <w:div w:id="1221209144">
          <w:marLeft w:val="0"/>
          <w:marRight w:val="0"/>
          <w:marTop w:val="0"/>
          <w:marBottom w:val="0"/>
          <w:divBdr>
            <w:top w:val="none" w:sz="0" w:space="0" w:color="auto"/>
            <w:left w:val="none" w:sz="0" w:space="0" w:color="auto"/>
            <w:bottom w:val="none" w:sz="0" w:space="0" w:color="auto"/>
            <w:right w:val="none" w:sz="0" w:space="0" w:color="auto"/>
          </w:divBdr>
        </w:div>
        <w:div w:id="48185934">
          <w:marLeft w:val="0"/>
          <w:marRight w:val="0"/>
          <w:marTop w:val="0"/>
          <w:marBottom w:val="0"/>
          <w:divBdr>
            <w:top w:val="none" w:sz="0" w:space="0" w:color="auto"/>
            <w:left w:val="none" w:sz="0" w:space="0" w:color="auto"/>
            <w:bottom w:val="none" w:sz="0" w:space="0" w:color="auto"/>
            <w:right w:val="none" w:sz="0" w:space="0" w:color="auto"/>
          </w:divBdr>
        </w:div>
        <w:div w:id="975525406">
          <w:marLeft w:val="0"/>
          <w:marRight w:val="0"/>
          <w:marTop w:val="0"/>
          <w:marBottom w:val="0"/>
          <w:divBdr>
            <w:top w:val="none" w:sz="0" w:space="0" w:color="auto"/>
            <w:left w:val="none" w:sz="0" w:space="0" w:color="auto"/>
            <w:bottom w:val="none" w:sz="0" w:space="0" w:color="auto"/>
            <w:right w:val="none" w:sz="0" w:space="0" w:color="auto"/>
          </w:divBdr>
        </w:div>
        <w:div w:id="1658530315">
          <w:marLeft w:val="0"/>
          <w:marRight w:val="0"/>
          <w:marTop w:val="0"/>
          <w:marBottom w:val="0"/>
          <w:divBdr>
            <w:top w:val="none" w:sz="0" w:space="0" w:color="auto"/>
            <w:left w:val="none" w:sz="0" w:space="0" w:color="auto"/>
            <w:bottom w:val="none" w:sz="0" w:space="0" w:color="auto"/>
            <w:right w:val="none" w:sz="0" w:space="0" w:color="auto"/>
          </w:divBdr>
        </w:div>
        <w:div w:id="1821924452">
          <w:marLeft w:val="0"/>
          <w:marRight w:val="0"/>
          <w:marTop w:val="0"/>
          <w:marBottom w:val="0"/>
          <w:divBdr>
            <w:top w:val="none" w:sz="0" w:space="0" w:color="auto"/>
            <w:left w:val="none" w:sz="0" w:space="0" w:color="auto"/>
            <w:bottom w:val="none" w:sz="0" w:space="0" w:color="auto"/>
            <w:right w:val="none" w:sz="0" w:space="0" w:color="auto"/>
          </w:divBdr>
        </w:div>
        <w:div w:id="33580346">
          <w:marLeft w:val="0"/>
          <w:marRight w:val="0"/>
          <w:marTop w:val="0"/>
          <w:marBottom w:val="0"/>
          <w:divBdr>
            <w:top w:val="none" w:sz="0" w:space="0" w:color="auto"/>
            <w:left w:val="none" w:sz="0" w:space="0" w:color="auto"/>
            <w:bottom w:val="none" w:sz="0" w:space="0" w:color="auto"/>
            <w:right w:val="none" w:sz="0" w:space="0" w:color="auto"/>
          </w:divBdr>
        </w:div>
        <w:div w:id="2042128312">
          <w:marLeft w:val="0"/>
          <w:marRight w:val="0"/>
          <w:marTop w:val="0"/>
          <w:marBottom w:val="0"/>
          <w:divBdr>
            <w:top w:val="none" w:sz="0" w:space="0" w:color="auto"/>
            <w:left w:val="none" w:sz="0" w:space="0" w:color="auto"/>
            <w:bottom w:val="none" w:sz="0" w:space="0" w:color="auto"/>
            <w:right w:val="none" w:sz="0" w:space="0" w:color="auto"/>
          </w:divBdr>
        </w:div>
        <w:div w:id="706032567">
          <w:marLeft w:val="0"/>
          <w:marRight w:val="0"/>
          <w:marTop w:val="0"/>
          <w:marBottom w:val="0"/>
          <w:divBdr>
            <w:top w:val="none" w:sz="0" w:space="0" w:color="auto"/>
            <w:left w:val="none" w:sz="0" w:space="0" w:color="auto"/>
            <w:bottom w:val="none" w:sz="0" w:space="0" w:color="auto"/>
            <w:right w:val="none" w:sz="0" w:space="0" w:color="auto"/>
          </w:divBdr>
        </w:div>
        <w:div w:id="422262863">
          <w:marLeft w:val="0"/>
          <w:marRight w:val="0"/>
          <w:marTop w:val="0"/>
          <w:marBottom w:val="0"/>
          <w:divBdr>
            <w:top w:val="none" w:sz="0" w:space="0" w:color="auto"/>
            <w:left w:val="none" w:sz="0" w:space="0" w:color="auto"/>
            <w:bottom w:val="none" w:sz="0" w:space="0" w:color="auto"/>
            <w:right w:val="none" w:sz="0" w:space="0" w:color="auto"/>
          </w:divBdr>
        </w:div>
        <w:div w:id="1050181418">
          <w:marLeft w:val="0"/>
          <w:marRight w:val="0"/>
          <w:marTop w:val="0"/>
          <w:marBottom w:val="0"/>
          <w:divBdr>
            <w:top w:val="none" w:sz="0" w:space="0" w:color="auto"/>
            <w:left w:val="none" w:sz="0" w:space="0" w:color="auto"/>
            <w:bottom w:val="none" w:sz="0" w:space="0" w:color="auto"/>
            <w:right w:val="none" w:sz="0" w:space="0" w:color="auto"/>
          </w:divBdr>
        </w:div>
        <w:div w:id="655183731">
          <w:marLeft w:val="0"/>
          <w:marRight w:val="0"/>
          <w:marTop w:val="0"/>
          <w:marBottom w:val="0"/>
          <w:divBdr>
            <w:top w:val="none" w:sz="0" w:space="0" w:color="auto"/>
            <w:left w:val="none" w:sz="0" w:space="0" w:color="auto"/>
            <w:bottom w:val="none" w:sz="0" w:space="0" w:color="auto"/>
            <w:right w:val="none" w:sz="0" w:space="0" w:color="auto"/>
          </w:divBdr>
        </w:div>
        <w:div w:id="399521765">
          <w:marLeft w:val="0"/>
          <w:marRight w:val="0"/>
          <w:marTop w:val="0"/>
          <w:marBottom w:val="0"/>
          <w:divBdr>
            <w:top w:val="none" w:sz="0" w:space="0" w:color="auto"/>
            <w:left w:val="none" w:sz="0" w:space="0" w:color="auto"/>
            <w:bottom w:val="none" w:sz="0" w:space="0" w:color="auto"/>
            <w:right w:val="none" w:sz="0" w:space="0" w:color="auto"/>
          </w:divBdr>
        </w:div>
        <w:div w:id="1842886768">
          <w:marLeft w:val="0"/>
          <w:marRight w:val="0"/>
          <w:marTop w:val="0"/>
          <w:marBottom w:val="0"/>
          <w:divBdr>
            <w:top w:val="none" w:sz="0" w:space="0" w:color="auto"/>
            <w:left w:val="none" w:sz="0" w:space="0" w:color="auto"/>
            <w:bottom w:val="none" w:sz="0" w:space="0" w:color="auto"/>
            <w:right w:val="none" w:sz="0" w:space="0" w:color="auto"/>
          </w:divBdr>
        </w:div>
        <w:div w:id="1227303182">
          <w:marLeft w:val="0"/>
          <w:marRight w:val="0"/>
          <w:marTop w:val="0"/>
          <w:marBottom w:val="0"/>
          <w:divBdr>
            <w:top w:val="none" w:sz="0" w:space="0" w:color="auto"/>
            <w:left w:val="none" w:sz="0" w:space="0" w:color="auto"/>
            <w:bottom w:val="none" w:sz="0" w:space="0" w:color="auto"/>
            <w:right w:val="none" w:sz="0" w:space="0" w:color="auto"/>
          </w:divBdr>
        </w:div>
        <w:div w:id="1982249">
          <w:marLeft w:val="0"/>
          <w:marRight w:val="0"/>
          <w:marTop w:val="0"/>
          <w:marBottom w:val="0"/>
          <w:divBdr>
            <w:top w:val="none" w:sz="0" w:space="0" w:color="auto"/>
            <w:left w:val="none" w:sz="0" w:space="0" w:color="auto"/>
            <w:bottom w:val="none" w:sz="0" w:space="0" w:color="auto"/>
            <w:right w:val="none" w:sz="0" w:space="0" w:color="auto"/>
          </w:divBdr>
        </w:div>
        <w:div w:id="385955590">
          <w:marLeft w:val="0"/>
          <w:marRight w:val="0"/>
          <w:marTop w:val="0"/>
          <w:marBottom w:val="0"/>
          <w:divBdr>
            <w:top w:val="none" w:sz="0" w:space="0" w:color="auto"/>
            <w:left w:val="none" w:sz="0" w:space="0" w:color="auto"/>
            <w:bottom w:val="none" w:sz="0" w:space="0" w:color="auto"/>
            <w:right w:val="none" w:sz="0" w:space="0" w:color="auto"/>
          </w:divBdr>
        </w:div>
        <w:div w:id="155268975">
          <w:marLeft w:val="0"/>
          <w:marRight w:val="0"/>
          <w:marTop w:val="0"/>
          <w:marBottom w:val="0"/>
          <w:divBdr>
            <w:top w:val="none" w:sz="0" w:space="0" w:color="auto"/>
            <w:left w:val="none" w:sz="0" w:space="0" w:color="auto"/>
            <w:bottom w:val="none" w:sz="0" w:space="0" w:color="auto"/>
            <w:right w:val="none" w:sz="0" w:space="0" w:color="auto"/>
          </w:divBdr>
        </w:div>
        <w:div w:id="1097092836">
          <w:marLeft w:val="0"/>
          <w:marRight w:val="0"/>
          <w:marTop w:val="0"/>
          <w:marBottom w:val="0"/>
          <w:divBdr>
            <w:top w:val="none" w:sz="0" w:space="0" w:color="auto"/>
            <w:left w:val="none" w:sz="0" w:space="0" w:color="auto"/>
            <w:bottom w:val="none" w:sz="0" w:space="0" w:color="auto"/>
            <w:right w:val="none" w:sz="0" w:space="0" w:color="auto"/>
          </w:divBdr>
        </w:div>
        <w:div w:id="353767482">
          <w:marLeft w:val="0"/>
          <w:marRight w:val="0"/>
          <w:marTop w:val="0"/>
          <w:marBottom w:val="0"/>
          <w:divBdr>
            <w:top w:val="none" w:sz="0" w:space="0" w:color="auto"/>
            <w:left w:val="none" w:sz="0" w:space="0" w:color="auto"/>
            <w:bottom w:val="none" w:sz="0" w:space="0" w:color="auto"/>
            <w:right w:val="none" w:sz="0" w:space="0" w:color="auto"/>
          </w:divBdr>
        </w:div>
        <w:div w:id="150340236">
          <w:marLeft w:val="0"/>
          <w:marRight w:val="0"/>
          <w:marTop w:val="0"/>
          <w:marBottom w:val="0"/>
          <w:divBdr>
            <w:top w:val="none" w:sz="0" w:space="0" w:color="auto"/>
            <w:left w:val="none" w:sz="0" w:space="0" w:color="auto"/>
            <w:bottom w:val="none" w:sz="0" w:space="0" w:color="auto"/>
            <w:right w:val="none" w:sz="0" w:space="0" w:color="auto"/>
          </w:divBdr>
        </w:div>
        <w:div w:id="1073166539">
          <w:marLeft w:val="0"/>
          <w:marRight w:val="0"/>
          <w:marTop w:val="0"/>
          <w:marBottom w:val="0"/>
          <w:divBdr>
            <w:top w:val="none" w:sz="0" w:space="0" w:color="auto"/>
            <w:left w:val="none" w:sz="0" w:space="0" w:color="auto"/>
            <w:bottom w:val="none" w:sz="0" w:space="0" w:color="auto"/>
            <w:right w:val="none" w:sz="0" w:space="0" w:color="auto"/>
          </w:divBdr>
        </w:div>
        <w:div w:id="1526484052">
          <w:marLeft w:val="0"/>
          <w:marRight w:val="0"/>
          <w:marTop w:val="0"/>
          <w:marBottom w:val="0"/>
          <w:divBdr>
            <w:top w:val="none" w:sz="0" w:space="0" w:color="auto"/>
            <w:left w:val="none" w:sz="0" w:space="0" w:color="auto"/>
            <w:bottom w:val="none" w:sz="0" w:space="0" w:color="auto"/>
            <w:right w:val="none" w:sz="0" w:space="0" w:color="auto"/>
          </w:divBdr>
        </w:div>
        <w:div w:id="1379816531">
          <w:marLeft w:val="0"/>
          <w:marRight w:val="0"/>
          <w:marTop w:val="0"/>
          <w:marBottom w:val="0"/>
          <w:divBdr>
            <w:top w:val="none" w:sz="0" w:space="0" w:color="auto"/>
            <w:left w:val="none" w:sz="0" w:space="0" w:color="auto"/>
            <w:bottom w:val="none" w:sz="0" w:space="0" w:color="auto"/>
            <w:right w:val="none" w:sz="0" w:space="0" w:color="auto"/>
          </w:divBdr>
        </w:div>
        <w:div w:id="459761872">
          <w:marLeft w:val="0"/>
          <w:marRight w:val="0"/>
          <w:marTop w:val="0"/>
          <w:marBottom w:val="0"/>
          <w:divBdr>
            <w:top w:val="none" w:sz="0" w:space="0" w:color="auto"/>
            <w:left w:val="none" w:sz="0" w:space="0" w:color="auto"/>
            <w:bottom w:val="none" w:sz="0" w:space="0" w:color="auto"/>
            <w:right w:val="none" w:sz="0" w:space="0" w:color="auto"/>
          </w:divBdr>
        </w:div>
        <w:div w:id="736901069">
          <w:marLeft w:val="0"/>
          <w:marRight w:val="0"/>
          <w:marTop w:val="0"/>
          <w:marBottom w:val="0"/>
          <w:divBdr>
            <w:top w:val="none" w:sz="0" w:space="0" w:color="auto"/>
            <w:left w:val="none" w:sz="0" w:space="0" w:color="auto"/>
            <w:bottom w:val="none" w:sz="0" w:space="0" w:color="auto"/>
            <w:right w:val="none" w:sz="0" w:space="0" w:color="auto"/>
          </w:divBdr>
        </w:div>
        <w:div w:id="1255944008">
          <w:marLeft w:val="0"/>
          <w:marRight w:val="0"/>
          <w:marTop w:val="0"/>
          <w:marBottom w:val="0"/>
          <w:divBdr>
            <w:top w:val="none" w:sz="0" w:space="0" w:color="auto"/>
            <w:left w:val="none" w:sz="0" w:space="0" w:color="auto"/>
            <w:bottom w:val="none" w:sz="0" w:space="0" w:color="auto"/>
            <w:right w:val="none" w:sz="0" w:space="0" w:color="auto"/>
          </w:divBdr>
        </w:div>
        <w:div w:id="1758090128">
          <w:marLeft w:val="0"/>
          <w:marRight w:val="0"/>
          <w:marTop w:val="0"/>
          <w:marBottom w:val="0"/>
          <w:divBdr>
            <w:top w:val="none" w:sz="0" w:space="0" w:color="auto"/>
            <w:left w:val="none" w:sz="0" w:space="0" w:color="auto"/>
            <w:bottom w:val="none" w:sz="0" w:space="0" w:color="auto"/>
            <w:right w:val="none" w:sz="0" w:space="0" w:color="auto"/>
          </w:divBdr>
        </w:div>
        <w:div w:id="1803424606">
          <w:marLeft w:val="0"/>
          <w:marRight w:val="0"/>
          <w:marTop w:val="0"/>
          <w:marBottom w:val="0"/>
          <w:divBdr>
            <w:top w:val="none" w:sz="0" w:space="0" w:color="auto"/>
            <w:left w:val="none" w:sz="0" w:space="0" w:color="auto"/>
            <w:bottom w:val="none" w:sz="0" w:space="0" w:color="auto"/>
            <w:right w:val="none" w:sz="0" w:space="0" w:color="auto"/>
          </w:divBdr>
        </w:div>
        <w:div w:id="2122450471">
          <w:marLeft w:val="0"/>
          <w:marRight w:val="0"/>
          <w:marTop w:val="0"/>
          <w:marBottom w:val="0"/>
          <w:divBdr>
            <w:top w:val="none" w:sz="0" w:space="0" w:color="auto"/>
            <w:left w:val="none" w:sz="0" w:space="0" w:color="auto"/>
            <w:bottom w:val="none" w:sz="0" w:space="0" w:color="auto"/>
            <w:right w:val="none" w:sz="0" w:space="0" w:color="auto"/>
          </w:divBdr>
        </w:div>
        <w:div w:id="139078349">
          <w:marLeft w:val="0"/>
          <w:marRight w:val="0"/>
          <w:marTop w:val="0"/>
          <w:marBottom w:val="0"/>
          <w:divBdr>
            <w:top w:val="none" w:sz="0" w:space="0" w:color="auto"/>
            <w:left w:val="none" w:sz="0" w:space="0" w:color="auto"/>
            <w:bottom w:val="none" w:sz="0" w:space="0" w:color="auto"/>
            <w:right w:val="none" w:sz="0" w:space="0" w:color="auto"/>
          </w:divBdr>
        </w:div>
        <w:div w:id="139809403">
          <w:marLeft w:val="0"/>
          <w:marRight w:val="0"/>
          <w:marTop w:val="0"/>
          <w:marBottom w:val="0"/>
          <w:divBdr>
            <w:top w:val="none" w:sz="0" w:space="0" w:color="auto"/>
            <w:left w:val="none" w:sz="0" w:space="0" w:color="auto"/>
            <w:bottom w:val="none" w:sz="0" w:space="0" w:color="auto"/>
            <w:right w:val="none" w:sz="0" w:space="0" w:color="auto"/>
          </w:divBdr>
        </w:div>
        <w:div w:id="1221018749">
          <w:marLeft w:val="0"/>
          <w:marRight w:val="0"/>
          <w:marTop w:val="0"/>
          <w:marBottom w:val="0"/>
          <w:divBdr>
            <w:top w:val="none" w:sz="0" w:space="0" w:color="auto"/>
            <w:left w:val="none" w:sz="0" w:space="0" w:color="auto"/>
            <w:bottom w:val="none" w:sz="0" w:space="0" w:color="auto"/>
            <w:right w:val="none" w:sz="0" w:space="0" w:color="auto"/>
          </w:divBdr>
        </w:div>
        <w:div w:id="116723146">
          <w:marLeft w:val="0"/>
          <w:marRight w:val="0"/>
          <w:marTop w:val="0"/>
          <w:marBottom w:val="0"/>
          <w:divBdr>
            <w:top w:val="none" w:sz="0" w:space="0" w:color="auto"/>
            <w:left w:val="none" w:sz="0" w:space="0" w:color="auto"/>
            <w:bottom w:val="none" w:sz="0" w:space="0" w:color="auto"/>
            <w:right w:val="none" w:sz="0" w:space="0" w:color="auto"/>
          </w:divBdr>
        </w:div>
        <w:div w:id="402721479">
          <w:marLeft w:val="0"/>
          <w:marRight w:val="0"/>
          <w:marTop w:val="0"/>
          <w:marBottom w:val="0"/>
          <w:divBdr>
            <w:top w:val="none" w:sz="0" w:space="0" w:color="auto"/>
            <w:left w:val="none" w:sz="0" w:space="0" w:color="auto"/>
            <w:bottom w:val="none" w:sz="0" w:space="0" w:color="auto"/>
            <w:right w:val="none" w:sz="0" w:space="0" w:color="auto"/>
          </w:divBdr>
        </w:div>
        <w:div w:id="287009596">
          <w:marLeft w:val="0"/>
          <w:marRight w:val="0"/>
          <w:marTop w:val="0"/>
          <w:marBottom w:val="0"/>
          <w:divBdr>
            <w:top w:val="none" w:sz="0" w:space="0" w:color="auto"/>
            <w:left w:val="none" w:sz="0" w:space="0" w:color="auto"/>
            <w:bottom w:val="none" w:sz="0" w:space="0" w:color="auto"/>
            <w:right w:val="none" w:sz="0" w:space="0" w:color="auto"/>
          </w:divBdr>
        </w:div>
        <w:div w:id="112481337">
          <w:marLeft w:val="0"/>
          <w:marRight w:val="0"/>
          <w:marTop w:val="0"/>
          <w:marBottom w:val="0"/>
          <w:divBdr>
            <w:top w:val="none" w:sz="0" w:space="0" w:color="auto"/>
            <w:left w:val="none" w:sz="0" w:space="0" w:color="auto"/>
            <w:bottom w:val="none" w:sz="0" w:space="0" w:color="auto"/>
            <w:right w:val="none" w:sz="0" w:space="0" w:color="auto"/>
          </w:divBdr>
        </w:div>
        <w:div w:id="605963864">
          <w:marLeft w:val="0"/>
          <w:marRight w:val="0"/>
          <w:marTop w:val="0"/>
          <w:marBottom w:val="0"/>
          <w:divBdr>
            <w:top w:val="none" w:sz="0" w:space="0" w:color="auto"/>
            <w:left w:val="none" w:sz="0" w:space="0" w:color="auto"/>
            <w:bottom w:val="none" w:sz="0" w:space="0" w:color="auto"/>
            <w:right w:val="none" w:sz="0" w:space="0" w:color="auto"/>
          </w:divBdr>
        </w:div>
        <w:div w:id="942152263">
          <w:marLeft w:val="0"/>
          <w:marRight w:val="0"/>
          <w:marTop w:val="0"/>
          <w:marBottom w:val="0"/>
          <w:divBdr>
            <w:top w:val="none" w:sz="0" w:space="0" w:color="auto"/>
            <w:left w:val="none" w:sz="0" w:space="0" w:color="auto"/>
            <w:bottom w:val="none" w:sz="0" w:space="0" w:color="auto"/>
            <w:right w:val="none" w:sz="0" w:space="0" w:color="auto"/>
          </w:divBdr>
        </w:div>
        <w:div w:id="885025752">
          <w:marLeft w:val="0"/>
          <w:marRight w:val="0"/>
          <w:marTop w:val="0"/>
          <w:marBottom w:val="0"/>
          <w:divBdr>
            <w:top w:val="none" w:sz="0" w:space="0" w:color="auto"/>
            <w:left w:val="none" w:sz="0" w:space="0" w:color="auto"/>
            <w:bottom w:val="none" w:sz="0" w:space="0" w:color="auto"/>
            <w:right w:val="none" w:sz="0" w:space="0" w:color="auto"/>
          </w:divBdr>
        </w:div>
        <w:div w:id="1797793448">
          <w:marLeft w:val="0"/>
          <w:marRight w:val="0"/>
          <w:marTop w:val="0"/>
          <w:marBottom w:val="0"/>
          <w:divBdr>
            <w:top w:val="none" w:sz="0" w:space="0" w:color="auto"/>
            <w:left w:val="none" w:sz="0" w:space="0" w:color="auto"/>
            <w:bottom w:val="none" w:sz="0" w:space="0" w:color="auto"/>
            <w:right w:val="none" w:sz="0" w:space="0" w:color="auto"/>
          </w:divBdr>
        </w:div>
        <w:div w:id="493569679">
          <w:marLeft w:val="0"/>
          <w:marRight w:val="0"/>
          <w:marTop w:val="0"/>
          <w:marBottom w:val="0"/>
          <w:divBdr>
            <w:top w:val="none" w:sz="0" w:space="0" w:color="auto"/>
            <w:left w:val="none" w:sz="0" w:space="0" w:color="auto"/>
            <w:bottom w:val="none" w:sz="0" w:space="0" w:color="auto"/>
            <w:right w:val="none" w:sz="0" w:space="0" w:color="auto"/>
          </w:divBdr>
        </w:div>
        <w:div w:id="2022316349">
          <w:marLeft w:val="0"/>
          <w:marRight w:val="0"/>
          <w:marTop w:val="0"/>
          <w:marBottom w:val="0"/>
          <w:divBdr>
            <w:top w:val="none" w:sz="0" w:space="0" w:color="auto"/>
            <w:left w:val="none" w:sz="0" w:space="0" w:color="auto"/>
            <w:bottom w:val="none" w:sz="0" w:space="0" w:color="auto"/>
            <w:right w:val="none" w:sz="0" w:space="0" w:color="auto"/>
          </w:divBdr>
        </w:div>
        <w:div w:id="1283269740">
          <w:marLeft w:val="0"/>
          <w:marRight w:val="0"/>
          <w:marTop w:val="0"/>
          <w:marBottom w:val="0"/>
          <w:divBdr>
            <w:top w:val="none" w:sz="0" w:space="0" w:color="auto"/>
            <w:left w:val="none" w:sz="0" w:space="0" w:color="auto"/>
            <w:bottom w:val="none" w:sz="0" w:space="0" w:color="auto"/>
            <w:right w:val="none" w:sz="0" w:space="0" w:color="auto"/>
          </w:divBdr>
        </w:div>
        <w:div w:id="1683388440">
          <w:marLeft w:val="0"/>
          <w:marRight w:val="0"/>
          <w:marTop w:val="0"/>
          <w:marBottom w:val="0"/>
          <w:divBdr>
            <w:top w:val="none" w:sz="0" w:space="0" w:color="auto"/>
            <w:left w:val="none" w:sz="0" w:space="0" w:color="auto"/>
            <w:bottom w:val="none" w:sz="0" w:space="0" w:color="auto"/>
            <w:right w:val="none" w:sz="0" w:space="0" w:color="auto"/>
          </w:divBdr>
        </w:div>
        <w:div w:id="1654330845">
          <w:marLeft w:val="0"/>
          <w:marRight w:val="0"/>
          <w:marTop w:val="0"/>
          <w:marBottom w:val="0"/>
          <w:divBdr>
            <w:top w:val="none" w:sz="0" w:space="0" w:color="auto"/>
            <w:left w:val="none" w:sz="0" w:space="0" w:color="auto"/>
            <w:bottom w:val="none" w:sz="0" w:space="0" w:color="auto"/>
            <w:right w:val="none" w:sz="0" w:space="0" w:color="auto"/>
          </w:divBdr>
        </w:div>
        <w:div w:id="1330332629">
          <w:marLeft w:val="0"/>
          <w:marRight w:val="0"/>
          <w:marTop w:val="0"/>
          <w:marBottom w:val="0"/>
          <w:divBdr>
            <w:top w:val="none" w:sz="0" w:space="0" w:color="auto"/>
            <w:left w:val="none" w:sz="0" w:space="0" w:color="auto"/>
            <w:bottom w:val="none" w:sz="0" w:space="0" w:color="auto"/>
            <w:right w:val="none" w:sz="0" w:space="0" w:color="auto"/>
          </w:divBdr>
        </w:div>
        <w:div w:id="1299146345">
          <w:marLeft w:val="0"/>
          <w:marRight w:val="0"/>
          <w:marTop w:val="0"/>
          <w:marBottom w:val="0"/>
          <w:divBdr>
            <w:top w:val="none" w:sz="0" w:space="0" w:color="auto"/>
            <w:left w:val="none" w:sz="0" w:space="0" w:color="auto"/>
            <w:bottom w:val="none" w:sz="0" w:space="0" w:color="auto"/>
            <w:right w:val="none" w:sz="0" w:space="0" w:color="auto"/>
          </w:divBdr>
        </w:div>
        <w:div w:id="1876311041">
          <w:marLeft w:val="0"/>
          <w:marRight w:val="0"/>
          <w:marTop w:val="0"/>
          <w:marBottom w:val="0"/>
          <w:divBdr>
            <w:top w:val="none" w:sz="0" w:space="0" w:color="auto"/>
            <w:left w:val="none" w:sz="0" w:space="0" w:color="auto"/>
            <w:bottom w:val="none" w:sz="0" w:space="0" w:color="auto"/>
            <w:right w:val="none" w:sz="0" w:space="0" w:color="auto"/>
          </w:divBdr>
        </w:div>
        <w:div w:id="172040587">
          <w:marLeft w:val="0"/>
          <w:marRight w:val="0"/>
          <w:marTop w:val="0"/>
          <w:marBottom w:val="0"/>
          <w:divBdr>
            <w:top w:val="none" w:sz="0" w:space="0" w:color="auto"/>
            <w:left w:val="none" w:sz="0" w:space="0" w:color="auto"/>
            <w:bottom w:val="none" w:sz="0" w:space="0" w:color="auto"/>
            <w:right w:val="none" w:sz="0" w:space="0" w:color="auto"/>
          </w:divBdr>
        </w:div>
        <w:div w:id="1463159724">
          <w:marLeft w:val="0"/>
          <w:marRight w:val="0"/>
          <w:marTop w:val="0"/>
          <w:marBottom w:val="0"/>
          <w:divBdr>
            <w:top w:val="none" w:sz="0" w:space="0" w:color="auto"/>
            <w:left w:val="none" w:sz="0" w:space="0" w:color="auto"/>
            <w:bottom w:val="none" w:sz="0" w:space="0" w:color="auto"/>
            <w:right w:val="none" w:sz="0" w:space="0" w:color="auto"/>
          </w:divBdr>
        </w:div>
        <w:div w:id="1110973205">
          <w:marLeft w:val="0"/>
          <w:marRight w:val="0"/>
          <w:marTop w:val="0"/>
          <w:marBottom w:val="0"/>
          <w:divBdr>
            <w:top w:val="none" w:sz="0" w:space="0" w:color="auto"/>
            <w:left w:val="none" w:sz="0" w:space="0" w:color="auto"/>
            <w:bottom w:val="none" w:sz="0" w:space="0" w:color="auto"/>
            <w:right w:val="none" w:sz="0" w:space="0" w:color="auto"/>
          </w:divBdr>
        </w:div>
      </w:divsChild>
    </w:div>
    <w:div w:id="1995795458">
      <w:bodyDiv w:val="1"/>
      <w:marLeft w:val="0"/>
      <w:marRight w:val="0"/>
      <w:marTop w:val="0"/>
      <w:marBottom w:val="0"/>
      <w:divBdr>
        <w:top w:val="none" w:sz="0" w:space="0" w:color="auto"/>
        <w:left w:val="none" w:sz="0" w:space="0" w:color="auto"/>
        <w:bottom w:val="none" w:sz="0" w:space="0" w:color="auto"/>
        <w:right w:val="none" w:sz="0" w:space="0" w:color="auto"/>
      </w:divBdr>
      <w:divsChild>
        <w:div w:id="927811487">
          <w:marLeft w:val="0"/>
          <w:marRight w:val="0"/>
          <w:marTop w:val="0"/>
          <w:marBottom w:val="0"/>
          <w:divBdr>
            <w:top w:val="none" w:sz="0" w:space="0" w:color="auto"/>
            <w:left w:val="none" w:sz="0" w:space="0" w:color="auto"/>
            <w:bottom w:val="none" w:sz="0" w:space="0" w:color="auto"/>
            <w:right w:val="none" w:sz="0" w:space="0" w:color="auto"/>
          </w:divBdr>
        </w:div>
        <w:div w:id="1303390644">
          <w:marLeft w:val="0"/>
          <w:marRight w:val="0"/>
          <w:marTop w:val="0"/>
          <w:marBottom w:val="0"/>
          <w:divBdr>
            <w:top w:val="none" w:sz="0" w:space="0" w:color="auto"/>
            <w:left w:val="none" w:sz="0" w:space="0" w:color="auto"/>
            <w:bottom w:val="none" w:sz="0" w:space="0" w:color="auto"/>
            <w:right w:val="none" w:sz="0" w:space="0" w:color="auto"/>
          </w:divBdr>
          <w:divsChild>
            <w:div w:id="327290062">
              <w:marLeft w:val="0"/>
              <w:marRight w:val="0"/>
              <w:marTop w:val="0"/>
              <w:marBottom w:val="0"/>
              <w:divBdr>
                <w:top w:val="none" w:sz="0" w:space="0" w:color="auto"/>
                <w:left w:val="none" w:sz="0" w:space="0" w:color="auto"/>
                <w:bottom w:val="none" w:sz="0" w:space="0" w:color="auto"/>
                <w:right w:val="none" w:sz="0" w:space="0" w:color="auto"/>
              </w:divBdr>
              <w:divsChild>
                <w:div w:id="370302516">
                  <w:marLeft w:val="0"/>
                  <w:marRight w:val="0"/>
                  <w:marTop w:val="0"/>
                  <w:marBottom w:val="0"/>
                  <w:divBdr>
                    <w:top w:val="none" w:sz="0" w:space="0" w:color="auto"/>
                    <w:left w:val="none" w:sz="0" w:space="0" w:color="auto"/>
                    <w:bottom w:val="none" w:sz="0" w:space="0" w:color="auto"/>
                    <w:right w:val="none" w:sz="0" w:space="0" w:color="auto"/>
                  </w:divBdr>
                  <w:divsChild>
                    <w:div w:id="1446925545">
                      <w:marLeft w:val="0"/>
                      <w:marRight w:val="0"/>
                      <w:marTop w:val="0"/>
                      <w:marBottom w:val="0"/>
                      <w:divBdr>
                        <w:top w:val="none" w:sz="0" w:space="0" w:color="auto"/>
                        <w:left w:val="none" w:sz="0" w:space="0" w:color="auto"/>
                        <w:bottom w:val="none" w:sz="0" w:space="0" w:color="auto"/>
                        <w:right w:val="none" w:sz="0" w:space="0" w:color="auto"/>
                      </w:divBdr>
                      <w:divsChild>
                        <w:div w:id="103346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008061">
      <w:bodyDiv w:val="1"/>
      <w:marLeft w:val="0"/>
      <w:marRight w:val="0"/>
      <w:marTop w:val="0"/>
      <w:marBottom w:val="0"/>
      <w:divBdr>
        <w:top w:val="none" w:sz="0" w:space="0" w:color="auto"/>
        <w:left w:val="none" w:sz="0" w:space="0" w:color="auto"/>
        <w:bottom w:val="none" w:sz="0" w:space="0" w:color="auto"/>
        <w:right w:val="none" w:sz="0" w:space="0" w:color="auto"/>
      </w:divBdr>
    </w:div>
    <w:div w:id="2092114112">
      <w:bodyDiv w:val="1"/>
      <w:marLeft w:val="0"/>
      <w:marRight w:val="0"/>
      <w:marTop w:val="0"/>
      <w:marBottom w:val="0"/>
      <w:divBdr>
        <w:top w:val="none" w:sz="0" w:space="0" w:color="auto"/>
        <w:left w:val="none" w:sz="0" w:space="0" w:color="auto"/>
        <w:bottom w:val="none" w:sz="0" w:space="0" w:color="auto"/>
        <w:right w:val="none" w:sz="0" w:space="0" w:color="auto"/>
      </w:divBdr>
      <w:divsChild>
        <w:div w:id="626619033">
          <w:marLeft w:val="0"/>
          <w:marRight w:val="0"/>
          <w:marTop w:val="0"/>
          <w:marBottom w:val="0"/>
          <w:divBdr>
            <w:top w:val="none" w:sz="0" w:space="0" w:color="auto"/>
            <w:left w:val="none" w:sz="0" w:space="0" w:color="auto"/>
            <w:bottom w:val="none" w:sz="0" w:space="0" w:color="auto"/>
            <w:right w:val="none" w:sz="0" w:space="0" w:color="auto"/>
          </w:divBdr>
          <w:divsChild>
            <w:div w:id="838229126">
              <w:marLeft w:val="0"/>
              <w:marRight w:val="0"/>
              <w:marTop w:val="0"/>
              <w:marBottom w:val="0"/>
              <w:divBdr>
                <w:top w:val="none" w:sz="0" w:space="0" w:color="auto"/>
                <w:left w:val="none" w:sz="0" w:space="0" w:color="auto"/>
                <w:bottom w:val="none" w:sz="0" w:space="0" w:color="auto"/>
                <w:right w:val="none" w:sz="0" w:space="0" w:color="auto"/>
              </w:divBdr>
            </w:div>
            <w:div w:id="1500731699">
              <w:marLeft w:val="0"/>
              <w:marRight w:val="0"/>
              <w:marTop w:val="0"/>
              <w:marBottom w:val="0"/>
              <w:divBdr>
                <w:top w:val="none" w:sz="0" w:space="0" w:color="auto"/>
                <w:left w:val="none" w:sz="0" w:space="0" w:color="auto"/>
                <w:bottom w:val="none" w:sz="0" w:space="0" w:color="auto"/>
                <w:right w:val="none" w:sz="0" w:space="0" w:color="auto"/>
              </w:divBdr>
              <w:divsChild>
                <w:div w:id="36251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29845">
      <w:bodyDiv w:val="1"/>
      <w:marLeft w:val="0"/>
      <w:marRight w:val="0"/>
      <w:marTop w:val="0"/>
      <w:marBottom w:val="0"/>
      <w:divBdr>
        <w:top w:val="none" w:sz="0" w:space="0" w:color="auto"/>
        <w:left w:val="none" w:sz="0" w:space="0" w:color="auto"/>
        <w:bottom w:val="none" w:sz="0" w:space="0" w:color="auto"/>
        <w:right w:val="none" w:sz="0" w:space="0" w:color="auto"/>
      </w:divBdr>
      <w:divsChild>
        <w:div w:id="418601442">
          <w:marLeft w:val="0"/>
          <w:marRight w:val="0"/>
          <w:marTop w:val="0"/>
          <w:marBottom w:val="0"/>
          <w:divBdr>
            <w:top w:val="none" w:sz="0" w:space="0" w:color="auto"/>
            <w:left w:val="none" w:sz="0" w:space="0" w:color="auto"/>
            <w:bottom w:val="none" w:sz="0" w:space="0" w:color="auto"/>
            <w:right w:val="none" w:sz="0" w:space="0" w:color="auto"/>
          </w:divBdr>
          <w:divsChild>
            <w:div w:id="1487896207">
              <w:marLeft w:val="0"/>
              <w:marRight w:val="0"/>
              <w:marTop w:val="0"/>
              <w:marBottom w:val="0"/>
              <w:divBdr>
                <w:top w:val="none" w:sz="0" w:space="0" w:color="auto"/>
                <w:left w:val="none" w:sz="0" w:space="0" w:color="auto"/>
                <w:bottom w:val="none" w:sz="0" w:space="0" w:color="auto"/>
                <w:right w:val="none" w:sz="0" w:space="0" w:color="auto"/>
              </w:divBdr>
            </w:div>
            <w:div w:id="1182546522">
              <w:marLeft w:val="0"/>
              <w:marRight w:val="0"/>
              <w:marTop w:val="0"/>
              <w:marBottom w:val="0"/>
              <w:divBdr>
                <w:top w:val="none" w:sz="0" w:space="0" w:color="auto"/>
                <w:left w:val="none" w:sz="0" w:space="0" w:color="auto"/>
                <w:bottom w:val="none" w:sz="0" w:space="0" w:color="auto"/>
                <w:right w:val="none" w:sz="0" w:space="0" w:color="auto"/>
              </w:divBdr>
              <w:divsChild>
                <w:div w:id="152832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99" Type="http://schemas.openxmlformats.org/officeDocument/2006/relationships/image" Target="media/image149.wmf"/><Relationship Id="rId21" Type="http://schemas.openxmlformats.org/officeDocument/2006/relationships/image" Target="media/image10.png"/><Relationship Id="rId63" Type="http://schemas.openxmlformats.org/officeDocument/2006/relationships/image" Target="media/image34.wmf"/><Relationship Id="rId159" Type="http://schemas.openxmlformats.org/officeDocument/2006/relationships/image" Target="media/image85.wmf"/><Relationship Id="rId324" Type="http://schemas.openxmlformats.org/officeDocument/2006/relationships/control" Target="activeX/activeX147.xml"/><Relationship Id="rId366" Type="http://schemas.openxmlformats.org/officeDocument/2006/relationships/image" Target="media/image179.wmf"/><Relationship Id="rId170" Type="http://schemas.openxmlformats.org/officeDocument/2006/relationships/control" Target="activeX/activeX63.xml"/><Relationship Id="rId226" Type="http://schemas.openxmlformats.org/officeDocument/2006/relationships/control" Target="activeX/activeX94.xml"/><Relationship Id="rId433" Type="http://schemas.openxmlformats.org/officeDocument/2006/relationships/control" Target="activeX/activeX195.xml"/><Relationship Id="rId268" Type="http://schemas.openxmlformats.org/officeDocument/2006/relationships/control" Target="activeX/activeX116.xml"/><Relationship Id="rId475" Type="http://schemas.openxmlformats.org/officeDocument/2006/relationships/control" Target="activeX/activeX222.xml"/><Relationship Id="rId32" Type="http://schemas.openxmlformats.org/officeDocument/2006/relationships/image" Target="media/image19.wmf"/><Relationship Id="rId74" Type="http://schemas.openxmlformats.org/officeDocument/2006/relationships/control" Target="activeX/activeX23.xml"/><Relationship Id="rId128" Type="http://schemas.openxmlformats.org/officeDocument/2006/relationships/control" Target="activeX/activeX39.xml"/><Relationship Id="rId335" Type="http://schemas.openxmlformats.org/officeDocument/2006/relationships/hyperlink" Target="https://dataplatform.cloud.ibm.com/exchange/public/entry/view/f8ccaf607372882403a37d9019b3abf4" TargetMode="External"/><Relationship Id="rId377" Type="http://schemas.openxmlformats.org/officeDocument/2006/relationships/control" Target="activeX/activeX168.xml"/><Relationship Id="rId5" Type="http://schemas.openxmlformats.org/officeDocument/2006/relationships/footnotes" Target="footnotes.xml"/><Relationship Id="rId181" Type="http://schemas.openxmlformats.org/officeDocument/2006/relationships/image" Target="media/image95.wmf"/><Relationship Id="rId237" Type="http://schemas.openxmlformats.org/officeDocument/2006/relationships/control" Target="activeX/activeX100.xml"/><Relationship Id="rId402" Type="http://schemas.openxmlformats.org/officeDocument/2006/relationships/control" Target="activeX/activeX183.xml"/><Relationship Id="rId279" Type="http://schemas.openxmlformats.org/officeDocument/2006/relationships/image" Target="media/image140.wmf"/><Relationship Id="rId444" Type="http://schemas.openxmlformats.org/officeDocument/2006/relationships/control" Target="activeX/activeX202.xml"/><Relationship Id="rId486" Type="http://schemas.openxmlformats.org/officeDocument/2006/relationships/hyperlink" Target="https://data.montgomerycountymd.gov/Government/Fleet-Equipment-Inventory/93vc-wpdr" TargetMode="External"/><Relationship Id="rId43" Type="http://schemas.openxmlformats.org/officeDocument/2006/relationships/control" Target="activeX/activeX7.xml"/><Relationship Id="rId139" Type="http://schemas.openxmlformats.org/officeDocument/2006/relationships/control" Target="activeX/activeX45.xml"/><Relationship Id="rId290" Type="http://schemas.openxmlformats.org/officeDocument/2006/relationships/image" Target="media/image145.wmf"/><Relationship Id="rId304" Type="http://schemas.openxmlformats.org/officeDocument/2006/relationships/image" Target="media/image151.wmf"/><Relationship Id="rId346" Type="http://schemas.openxmlformats.org/officeDocument/2006/relationships/hyperlink" Target="https://cf-courses-data.s3.us.cloud-object-storage.appdomain.cloud/IBMDeveloperSkillsNetwork-DA0130EN-SkillsNetwork/Hands-on%20Labs/Lab%206%20-%20Filtering%20and%20Sorting%20Data%20using%20Functions%20for%20Data%20Analysis/Personal_Monthly_Expenditure_Lab6.xlsx" TargetMode="External"/><Relationship Id="rId388" Type="http://schemas.openxmlformats.org/officeDocument/2006/relationships/image" Target="media/image189.wmf"/><Relationship Id="rId85" Type="http://schemas.openxmlformats.org/officeDocument/2006/relationships/image" Target="media/image44.gif"/><Relationship Id="rId150" Type="http://schemas.openxmlformats.org/officeDocument/2006/relationships/control" Target="activeX/activeX51.xml"/><Relationship Id="rId192" Type="http://schemas.openxmlformats.org/officeDocument/2006/relationships/control" Target="activeX/activeX74.xml"/><Relationship Id="rId206" Type="http://schemas.openxmlformats.org/officeDocument/2006/relationships/image" Target="media/image107.wmf"/><Relationship Id="rId413" Type="http://schemas.openxmlformats.org/officeDocument/2006/relationships/control" Target="activeX/activeX190.xml"/><Relationship Id="rId248" Type="http://schemas.openxmlformats.org/officeDocument/2006/relationships/control" Target="activeX/activeX105.xml"/><Relationship Id="rId455" Type="http://schemas.openxmlformats.org/officeDocument/2006/relationships/image" Target="media/image217.wmf"/><Relationship Id="rId12" Type="http://schemas.openxmlformats.org/officeDocument/2006/relationships/image" Target="media/image2.png"/><Relationship Id="rId108" Type="http://schemas.openxmlformats.org/officeDocument/2006/relationships/control" Target="activeX/activeX29.xml"/><Relationship Id="rId315" Type="http://schemas.openxmlformats.org/officeDocument/2006/relationships/image" Target="media/image155.wmf"/><Relationship Id="rId357" Type="http://schemas.openxmlformats.org/officeDocument/2006/relationships/control" Target="activeX/activeX158.xml"/><Relationship Id="rId54" Type="http://schemas.openxmlformats.org/officeDocument/2006/relationships/image" Target="media/image30.wmf"/><Relationship Id="rId96" Type="http://schemas.openxmlformats.org/officeDocument/2006/relationships/image" Target="media/image54.png"/><Relationship Id="rId161" Type="http://schemas.openxmlformats.org/officeDocument/2006/relationships/image" Target="media/image86.wmf"/><Relationship Id="rId217" Type="http://schemas.openxmlformats.org/officeDocument/2006/relationships/control" Target="activeX/activeX88.xml"/><Relationship Id="rId399" Type="http://schemas.openxmlformats.org/officeDocument/2006/relationships/control" Target="activeX/activeX180.xml"/><Relationship Id="rId259" Type="http://schemas.openxmlformats.org/officeDocument/2006/relationships/control" Target="activeX/activeX111.xml"/><Relationship Id="rId424" Type="http://schemas.openxmlformats.org/officeDocument/2006/relationships/image" Target="media/image203.png"/><Relationship Id="rId466" Type="http://schemas.openxmlformats.org/officeDocument/2006/relationships/control" Target="activeX/activeX216.xml"/><Relationship Id="rId23" Type="http://schemas.openxmlformats.org/officeDocument/2006/relationships/image" Target="media/image12.png"/><Relationship Id="rId119" Type="http://schemas.openxmlformats.org/officeDocument/2006/relationships/image" Target="media/image67.wmf"/><Relationship Id="rId270" Type="http://schemas.openxmlformats.org/officeDocument/2006/relationships/control" Target="activeX/activeX117.xml"/><Relationship Id="rId326" Type="http://schemas.openxmlformats.org/officeDocument/2006/relationships/control" Target="activeX/activeX148.xml"/><Relationship Id="rId65" Type="http://schemas.openxmlformats.org/officeDocument/2006/relationships/image" Target="media/image35.wmf"/><Relationship Id="rId130" Type="http://schemas.openxmlformats.org/officeDocument/2006/relationships/image" Target="media/image72.wmf"/><Relationship Id="rId368" Type="http://schemas.openxmlformats.org/officeDocument/2006/relationships/image" Target="media/image180.wmf"/><Relationship Id="rId172" Type="http://schemas.openxmlformats.org/officeDocument/2006/relationships/control" Target="activeX/activeX64.xml"/><Relationship Id="rId228" Type="http://schemas.openxmlformats.org/officeDocument/2006/relationships/control" Target="activeX/activeX95.xml"/><Relationship Id="rId435" Type="http://schemas.openxmlformats.org/officeDocument/2006/relationships/control" Target="activeX/activeX196.xml"/><Relationship Id="rId477" Type="http://schemas.openxmlformats.org/officeDocument/2006/relationships/control" Target="activeX/activeX223.xml"/><Relationship Id="rId281" Type="http://schemas.openxmlformats.org/officeDocument/2006/relationships/image" Target="media/image141.wmf"/><Relationship Id="rId337" Type="http://schemas.openxmlformats.org/officeDocument/2006/relationships/hyperlink" Target="https://creativecommons.org/publicdomain/zero/1.0/" TargetMode="External"/><Relationship Id="rId34" Type="http://schemas.openxmlformats.org/officeDocument/2006/relationships/image" Target="media/image20.wmf"/><Relationship Id="rId76" Type="http://schemas.openxmlformats.org/officeDocument/2006/relationships/control" Target="activeX/activeX24.xml"/><Relationship Id="rId141" Type="http://schemas.openxmlformats.org/officeDocument/2006/relationships/control" Target="activeX/activeX46.xml"/><Relationship Id="rId379" Type="http://schemas.openxmlformats.org/officeDocument/2006/relationships/control" Target="activeX/activeX169.xml"/><Relationship Id="rId7" Type="http://schemas.openxmlformats.org/officeDocument/2006/relationships/image" Target="media/image1.png"/><Relationship Id="rId183" Type="http://schemas.openxmlformats.org/officeDocument/2006/relationships/image" Target="media/image96.wmf"/><Relationship Id="rId239" Type="http://schemas.openxmlformats.org/officeDocument/2006/relationships/image" Target="media/image121.wmf"/><Relationship Id="rId390" Type="http://schemas.openxmlformats.org/officeDocument/2006/relationships/image" Target="media/image190.wmf"/><Relationship Id="rId404" Type="http://schemas.openxmlformats.org/officeDocument/2006/relationships/image" Target="media/image195.wmf"/><Relationship Id="rId446" Type="http://schemas.openxmlformats.org/officeDocument/2006/relationships/image" Target="media/image213.wmf"/><Relationship Id="rId250" Type="http://schemas.openxmlformats.org/officeDocument/2006/relationships/control" Target="activeX/activeX106.xml"/><Relationship Id="rId292" Type="http://schemas.openxmlformats.org/officeDocument/2006/relationships/control" Target="activeX/activeX129.xml"/><Relationship Id="rId306" Type="http://schemas.openxmlformats.org/officeDocument/2006/relationships/control" Target="activeX/activeX137.xml"/><Relationship Id="rId488" Type="http://schemas.openxmlformats.org/officeDocument/2006/relationships/image" Target="media/image228.png"/><Relationship Id="rId45" Type="http://schemas.openxmlformats.org/officeDocument/2006/relationships/control" Target="activeX/activeX8.xml"/><Relationship Id="rId87" Type="http://schemas.openxmlformats.org/officeDocument/2006/relationships/image" Target="media/image46.png"/><Relationship Id="rId110" Type="http://schemas.openxmlformats.org/officeDocument/2006/relationships/control" Target="activeX/activeX30.xml"/><Relationship Id="rId348" Type="http://schemas.openxmlformats.org/officeDocument/2006/relationships/control" Target="activeX/activeX153.xml"/><Relationship Id="rId152" Type="http://schemas.openxmlformats.org/officeDocument/2006/relationships/control" Target="activeX/activeX52.xml"/><Relationship Id="rId194" Type="http://schemas.openxmlformats.org/officeDocument/2006/relationships/control" Target="activeX/activeX75.xml"/><Relationship Id="rId208" Type="http://schemas.openxmlformats.org/officeDocument/2006/relationships/image" Target="media/image108.wmf"/><Relationship Id="rId415" Type="http://schemas.openxmlformats.org/officeDocument/2006/relationships/control" Target="activeX/activeX192.xml"/><Relationship Id="rId457" Type="http://schemas.openxmlformats.org/officeDocument/2006/relationships/image" Target="media/image218.wmf"/><Relationship Id="rId261" Type="http://schemas.openxmlformats.org/officeDocument/2006/relationships/image" Target="media/image131.wmf"/><Relationship Id="rId14" Type="http://schemas.openxmlformats.org/officeDocument/2006/relationships/image" Target="media/image4.png"/><Relationship Id="rId56" Type="http://schemas.openxmlformats.org/officeDocument/2006/relationships/image" Target="media/image31.wmf"/><Relationship Id="rId317" Type="http://schemas.openxmlformats.org/officeDocument/2006/relationships/image" Target="media/image156.wmf"/><Relationship Id="rId359" Type="http://schemas.openxmlformats.org/officeDocument/2006/relationships/control" Target="activeX/activeX159.xml"/><Relationship Id="rId98" Type="http://schemas.openxmlformats.org/officeDocument/2006/relationships/image" Target="media/image56.png"/><Relationship Id="rId121" Type="http://schemas.openxmlformats.org/officeDocument/2006/relationships/image" Target="media/image68.wmf"/><Relationship Id="rId163" Type="http://schemas.openxmlformats.org/officeDocument/2006/relationships/image" Target="media/image87.wmf"/><Relationship Id="rId219" Type="http://schemas.openxmlformats.org/officeDocument/2006/relationships/control" Target="activeX/activeX90.xml"/><Relationship Id="rId370" Type="http://schemas.openxmlformats.org/officeDocument/2006/relationships/image" Target="media/image181.wmf"/><Relationship Id="rId426" Type="http://schemas.openxmlformats.org/officeDocument/2006/relationships/image" Target="media/image205.png"/><Relationship Id="rId230" Type="http://schemas.openxmlformats.org/officeDocument/2006/relationships/control" Target="activeX/activeX96.xml"/><Relationship Id="rId468" Type="http://schemas.openxmlformats.org/officeDocument/2006/relationships/control" Target="activeX/activeX217.xml"/><Relationship Id="rId25" Type="http://schemas.openxmlformats.org/officeDocument/2006/relationships/hyperlink" Target="https://cf-courses-data.s3.us.cloud-object-storage.appdomain.cloud/IBMDeveloperSkillsNetwork-DA0130EN-SkillsNetwork/Hands-on%20Labs/Lab%201%20-%20Access%20to%20the%20environment%20-%20Excel%20for%20the%20web/indian_startup_funding_Lab1.xlsx" TargetMode="External"/><Relationship Id="rId67" Type="http://schemas.openxmlformats.org/officeDocument/2006/relationships/image" Target="media/image36.wmf"/><Relationship Id="rId272" Type="http://schemas.openxmlformats.org/officeDocument/2006/relationships/control" Target="activeX/activeX118.xml"/><Relationship Id="rId328" Type="http://schemas.openxmlformats.org/officeDocument/2006/relationships/control" Target="activeX/activeX149.xml"/><Relationship Id="rId132" Type="http://schemas.openxmlformats.org/officeDocument/2006/relationships/image" Target="media/image73.wmf"/><Relationship Id="rId174" Type="http://schemas.openxmlformats.org/officeDocument/2006/relationships/control" Target="activeX/activeX65.xml"/><Relationship Id="rId381" Type="http://schemas.openxmlformats.org/officeDocument/2006/relationships/image" Target="media/image186.wmf"/><Relationship Id="rId241" Type="http://schemas.openxmlformats.org/officeDocument/2006/relationships/image" Target="media/image122.wmf"/><Relationship Id="rId437" Type="http://schemas.openxmlformats.org/officeDocument/2006/relationships/control" Target="activeX/activeX197.xml"/><Relationship Id="rId479" Type="http://schemas.openxmlformats.org/officeDocument/2006/relationships/image" Target="media/image225.wmf"/><Relationship Id="rId36" Type="http://schemas.openxmlformats.org/officeDocument/2006/relationships/image" Target="media/image21.wmf"/><Relationship Id="rId283" Type="http://schemas.openxmlformats.org/officeDocument/2006/relationships/image" Target="media/image142.wmf"/><Relationship Id="rId339" Type="http://schemas.openxmlformats.org/officeDocument/2006/relationships/hyperlink" Target="https://cf-courses-data.s3.us.cloud-object-storage.appdomain.cloud/IBMDeveloperSkillsNetwork-DA0130EN-SkillsNetwork/Hands-on%20Labs/Lab%206%20-%20Filtering%20and%20Sorting%20Data%20using%20Functions%20for%20Data%20Analysis/Customer_demographics_and_sales_Lab6.xlsx" TargetMode="External"/><Relationship Id="rId490" Type="http://schemas.openxmlformats.org/officeDocument/2006/relationships/header" Target="header1.xml"/><Relationship Id="rId78" Type="http://schemas.openxmlformats.org/officeDocument/2006/relationships/hyperlink" Target="https://creativecommons.org/publicdomain/zero/1.0/" TargetMode="External"/><Relationship Id="rId101" Type="http://schemas.openxmlformats.org/officeDocument/2006/relationships/image" Target="media/image58.wmf"/><Relationship Id="rId143" Type="http://schemas.openxmlformats.org/officeDocument/2006/relationships/image" Target="media/image78.wmf"/><Relationship Id="rId185" Type="http://schemas.openxmlformats.org/officeDocument/2006/relationships/image" Target="media/image97.wmf"/><Relationship Id="rId350" Type="http://schemas.openxmlformats.org/officeDocument/2006/relationships/control" Target="activeX/activeX154.xml"/><Relationship Id="rId406" Type="http://schemas.openxmlformats.org/officeDocument/2006/relationships/image" Target="media/image196.wmf"/><Relationship Id="rId9" Type="http://schemas.openxmlformats.org/officeDocument/2006/relationships/hyperlink" Target="https://creativecommons.org/publicdomain/zero/1.0/" TargetMode="External"/><Relationship Id="rId210" Type="http://schemas.openxmlformats.org/officeDocument/2006/relationships/control" Target="activeX/activeX84.xml"/><Relationship Id="rId392" Type="http://schemas.openxmlformats.org/officeDocument/2006/relationships/image" Target="media/image191.wmf"/><Relationship Id="rId448" Type="http://schemas.openxmlformats.org/officeDocument/2006/relationships/image" Target="media/image214.wmf"/><Relationship Id="rId252" Type="http://schemas.openxmlformats.org/officeDocument/2006/relationships/control" Target="activeX/activeX107.xml"/><Relationship Id="rId294" Type="http://schemas.openxmlformats.org/officeDocument/2006/relationships/control" Target="activeX/activeX130.xml"/><Relationship Id="rId308" Type="http://schemas.openxmlformats.org/officeDocument/2006/relationships/image" Target="media/image152.wmf"/><Relationship Id="rId47" Type="http://schemas.openxmlformats.org/officeDocument/2006/relationships/control" Target="activeX/activeX9.xml"/><Relationship Id="rId89" Type="http://schemas.openxmlformats.org/officeDocument/2006/relationships/image" Target="media/image48.png"/><Relationship Id="rId112" Type="http://schemas.openxmlformats.org/officeDocument/2006/relationships/control" Target="activeX/activeX31.xml"/><Relationship Id="rId154" Type="http://schemas.openxmlformats.org/officeDocument/2006/relationships/image" Target="media/image83.wmf"/><Relationship Id="rId361" Type="http://schemas.openxmlformats.org/officeDocument/2006/relationships/control" Target="activeX/activeX160.xml"/><Relationship Id="rId196" Type="http://schemas.openxmlformats.org/officeDocument/2006/relationships/image" Target="media/image102.wmf"/><Relationship Id="rId417" Type="http://schemas.openxmlformats.org/officeDocument/2006/relationships/hyperlink" Target="https://creativecommons.org/publicdomain/zero/1.0/" TargetMode="External"/><Relationship Id="rId459" Type="http://schemas.openxmlformats.org/officeDocument/2006/relationships/control" Target="activeX/activeX211.xml"/><Relationship Id="rId16" Type="http://schemas.openxmlformats.org/officeDocument/2006/relationships/image" Target="media/image6.png"/><Relationship Id="rId221" Type="http://schemas.openxmlformats.org/officeDocument/2006/relationships/control" Target="activeX/activeX91.xml"/><Relationship Id="rId263" Type="http://schemas.openxmlformats.org/officeDocument/2006/relationships/image" Target="media/image132.wmf"/><Relationship Id="rId319" Type="http://schemas.openxmlformats.org/officeDocument/2006/relationships/image" Target="media/image157.wmf"/><Relationship Id="rId470" Type="http://schemas.openxmlformats.org/officeDocument/2006/relationships/control" Target="activeX/activeX218.xml"/><Relationship Id="rId58" Type="http://schemas.openxmlformats.org/officeDocument/2006/relationships/control" Target="activeX/activeX15.xml"/><Relationship Id="rId123" Type="http://schemas.openxmlformats.org/officeDocument/2006/relationships/image" Target="media/image69.wmf"/><Relationship Id="rId330" Type="http://schemas.openxmlformats.org/officeDocument/2006/relationships/control" Target="activeX/activeX150.xml"/><Relationship Id="rId165" Type="http://schemas.openxmlformats.org/officeDocument/2006/relationships/image" Target="media/image88.wmf"/><Relationship Id="rId372" Type="http://schemas.openxmlformats.org/officeDocument/2006/relationships/image" Target="media/image182.wmf"/><Relationship Id="rId428" Type="http://schemas.openxmlformats.org/officeDocument/2006/relationships/image" Target="media/image206.png"/><Relationship Id="rId232" Type="http://schemas.openxmlformats.org/officeDocument/2006/relationships/control" Target="activeX/activeX97.xml"/><Relationship Id="rId274" Type="http://schemas.openxmlformats.org/officeDocument/2006/relationships/control" Target="activeX/activeX119.xml"/><Relationship Id="rId481" Type="http://schemas.openxmlformats.org/officeDocument/2006/relationships/control" Target="activeX/activeX226.xml"/><Relationship Id="rId27" Type="http://schemas.openxmlformats.org/officeDocument/2006/relationships/image" Target="media/image15.png"/><Relationship Id="rId69" Type="http://schemas.openxmlformats.org/officeDocument/2006/relationships/image" Target="media/image37.wmf"/><Relationship Id="rId134" Type="http://schemas.openxmlformats.org/officeDocument/2006/relationships/image" Target="media/image74.wmf"/><Relationship Id="rId80" Type="http://schemas.openxmlformats.org/officeDocument/2006/relationships/hyperlink" Target="https://cf-courses-data.s3.us.cloud-object-storage.appdomain.cloud/IBMDeveloperSkillsNetwork-DA0130EN-SkillsNetwork/Hands-on%20Labs/Lab%203%20-%20Entering%20and%20Formatting%20Data/indian_startup_funding_Lab3.xlsx" TargetMode="External"/><Relationship Id="rId176" Type="http://schemas.openxmlformats.org/officeDocument/2006/relationships/control" Target="activeX/activeX66.xml"/><Relationship Id="rId341" Type="http://schemas.openxmlformats.org/officeDocument/2006/relationships/image" Target="media/image166.png"/><Relationship Id="rId383" Type="http://schemas.openxmlformats.org/officeDocument/2006/relationships/control" Target="activeX/activeX172.xml"/><Relationship Id="rId439" Type="http://schemas.openxmlformats.org/officeDocument/2006/relationships/control" Target="activeX/activeX198.xml"/><Relationship Id="rId201" Type="http://schemas.openxmlformats.org/officeDocument/2006/relationships/control" Target="activeX/activeX79.xml"/><Relationship Id="rId243" Type="http://schemas.openxmlformats.org/officeDocument/2006/relationships/image" Target="media/image123.wmf"/><Relationship Id="rId285" Type="http://schemas.openxmlformats.org/officeDocument/2006/relationships/control" Target="activeX/activeX125.xml"/><Relationship Id="rId450" Type="http://schemas.openxmlformats.org/officeDocument/2006/relationships/control" Target="activeX/activeX206.xml"/><Relationship Id="rId38" Type="http://schemas.openxmlformats.org/officeDocument/2006/relationships/image" Target="media/image22.wmf"/><Relationship Id="rId103" Type="http://schemas.openxmlformats.org/officeDocument/2006/relationships/image" Target="media/image59.wmf"/><Relationship Id="rId310" Type="http://schemas.openxmlformats.org/officeDocument/2006/relationships/control" Target="activeX/activeX140.xml"/><Relationship Id="rId492" Type="http://schemas.openxmlformats.org/officeDocument/2006/relationships/fontTable" Target="fontTable.xml"/><Relationship Id="rId91" Type="http://schemas.openxmlformats.org/officeDocument/2006/relationships/image" Target="media/image50.png"/><Relationship Id="rId145" Type="http://schemas.openxmlformats.org/officeDocument/2006/relationships/image" Target="media/image79.wmf"/><Relationship Id="rId187" Type="http://schemas.openxmlformats.org/officeDocument/2006/relationships/image" Target="media/image98.wmf"/><Relationship Id="rId352" Type="http://schemas.openxmlformats.org/officeDocument/2006/relationships/control" Target="activeX/activeX155.xml"/><Relationship Id="rId394" Type="http://schemas.openxmlformats.org/officeDocument/2006/relationships/image" Target="media/image192.wmf"/><Relationship Id="rId408" Type="http://schemas.openxmlformats.org/officeDocument/2006/relationships/control" Target="activeX/activeX187.xml"/><Relationship Id="rId212" Type="http://schemas.openxmlformats.org/officeDocument/2006/relationships/control" Target="activeX/activeX85.xml"/><Relationship Id="rId254" Type="http://schemas.openxmlformats.org/officeDocument/2006/relationships/image" Target="media/image128.wmf"/><Relationship Id="rId49" Type="http://schemas.openxmlformats.org/officeDocument/2006/relationships/control" Target="activeX/activeX10.xml"/><Relationship Id="rId114" Type="http://schemas.openxmlformats.org/officeDocument/2006/relationships/control" Target="activeX/activeX32.xml"/><Relationship Id="rId296" Type="http://schemas.openxmlformats.org/officeDocument/2006/relationships/control" Target="activeX/activeX131.xml"/><Relationship Id="rId461" Type="http://schemas.openxmlformats.org/officeDocument/2006/relationships/control" Target="activeX/activeX212.xml"/><Relationship Id="rId60" Type="http://schemas.openxmlformats.org/officeDocument/2006/relationships/control" Target="activeX/activeX16.xml"/><Relationship Id="rId156" Type="http://schemas.openxmlformats.org/officeDocument/2006/relationships/control" Target="activeX/activeX55.xml"/><Relationship Id="rId198" Type="http://schemas.openxmlformats.org/officeDocument/2006/relationships/image" Target="media/image103.wmf"/><Relationship Id="rId321" Type="http://schemas.openxmlformats.org/officeDocument/2006/relationships/image" Target="media/image158.wmf"/><Relationship Id="rId363" Type="http://schemas.openxmlformats.org/officeDocument/2006/relationships/control" Target="activeX/activeX161.xml"/><Relationship Id="rId419" Type="http://schemas.openxmlformats.org/officeDocument/2006/relationships/hyperlink" Target="https://cf-courses-data.s3.us.cloud-object-storage.appdomain.cloud/IBMDeveloperSkillsNetwork-DA0130EN-SkillsNetwork/Hands-on%20Labs/Lab%207%20-%20Using%20Pivot%20Tables/indian_startup_funding_Lab7.xlsx" TargetMode="External"/><Relationship Id="rId223" Type="http://schemas.openxmlformats.org/officeDocument/2006/relationships/control" Target="activeX/activeX92.xml"/><Relationship Id="rId430" Type="http://schemas.openxmlformats.org/officeDocument/2006/relationships/control" Target="activeX/activeX193.xml"/><Relationship Id="rId18" Type="http://schemas.openxmlformats.org/officeDocument/2006/relationships/image" Target="media/image8.png"/><Relationship Id="rId265" Type="http://schemas.openxmlformats.org/officeDocument/2006/relationships/image" Target="media/image133.wmf"/><Relationship Id="rId472" Type="http://schemas.openxmlformats.org/officeDocument/2006/relationships/control" Target="activeX/activeX219.xml"/><Relationship Id="rId125" Type="http://schemas.openxmlformats.org/officeDocument/2006/relationships/image" Target="media/image70.wmf"/><Relationship Id="rId167" Type="http://schemas.openxmlformats.org/officeDocument/2006/relationships/control" Target="activeX/activeX61.xml"/><Relationship Id="rId332" Type="http://schemas.openxmlformats.org/officeDocument/2006/relationships/control" Target="activeX/activeX151.xml"/><Relationship Id="rId374" Type="http://schemas.openxmlformats.org/officeDocument/2006/relationships/image" Target="media/image183.wmf"/><Relationship Id="rId71" Type="http://schemas.openxmlformats.org/officeDocument/2006/relationships/image" Target="media/image38.wmf"/><Relationship Id="rId234" Type="http://schemas.openxmlformats.org/officeDocument/2006/relationships/control" Target="activeX/activeX98.xml"/><Relationship Id="rId2" Type="http://schemas.openxmlformats.org/officeDocument/2006/relationships/styles" Target="styles.xml"/><Relationship Id="rId29" Type="http://schemas.openxmlformats.org/officeDocument/2006/relationships/image" Target="media/image17.png"/><Relationship Id="rId276" Type="http://schemas.openxmlformats.org/officeDocument/2006/relationships/control" Target="activeX/activeX120.xml"/><Relationship Id="rId441" Type="http://schemas.openxmlformats.org/officeDocument/2006/relationships/control" Target="activeX/activeX199.xml"/><Relationship Id="rId483" Type="http://schemas.openxmlformats.org/officeDocument/2006/relationships/control" Target="activeX/activeX227.xml"/><Relationship Id="rId40" Type="http://schemas.openxmlformats.org/officeDocument/2006/relationships/image" Target="media/image23.wmf"/><Relationship Id="rId136" Type="http://schemas.openxmlformats.org/officeDocument/2006/relationships/image" Target="media/image75.wmf"/><Relationship Id="rId178" Type="http://schemas.openxmlformats.org/officeDocument/2006/relationships/control" Target="activeX/activeX67.xml"/><Relationship Id="rId301" Type="http://schemas.openxmlformats.org/officeDocument/2006/relationships/image" Target="media/image150.wmf"/><Relationship Id="rId343" Type="http://schemas.openxmlformats.org/officeDocument/2006/relationships/image" Target="media/image168.png"/><Relationship Id="rId82" Type="http://schemas.openxmlformats.org/officeDocument/2006/relationships/image" Target="media/image42.gif"/><Relationship Id="rId203" Type="http://schemas.openxmlformats.org/officeDocument/2006/relationships/control" Target="activeX/activeX80.xml"/><Relationship Id="rId385" Type="http://schemas.openxmlformats.org/officeDocument/2006/relationships/control" Target="activeX/activeX173.xml"/><Relationship Id="rId245" Type="http://schemas.openxmlformats.org/officeDocument/2006/relationships/image" Target="media/image124.wmf"/><Relationship Id="rId287" Type="http://schemas.openxmlformats.org/officeDocument/2006/relationships/control" Target="activeX/activeX126.xml"/><Relationship Id="rId410" Type="http://schemas.openxmlformats.org/officeDocument/2006/relationships/control" Target="activeX/activeX188.xml"/><Relationship Id="rId452" Type="http://schemas.openxmlformats.org/officeDocument/2006/relationships/control" Target="activeX/activeX207.xml"/><Relationship Id="rId105" Type="http://schemas.openxmlformats.org/officeDocument/2006/relationships/image" Target="media/image60.wmf"/><Relationship Id="rId147" Type="http://schemas.openxmlformats.org/officeDocument/2006/relationships/image" Target="media/image80.wmf"/><Relationship Id="rId312" Type="http://schemas.openxmlformats.org/officeDocument/2006/relationships/control" Target="activeX/activeX141.xml"/><Relationship Id="rId354" Type="http://schemas.openxmlformats.org/officeDocument/2006/relationships/image" Target="media/image173.wmf"/><Relationship Id="rId51" Type="http://schemas.openxmlformats.org/officeDocument/2006/relationships/control" Target="activeX/activeX11.xml"/><Relationship Id="rId93" Type="http://schemas.openxmlformats.org/officeDocument/2006/relationships/image" Target="media/image51.gif"/><Relationship Id="rId189" Type="http://schemas.openxmlformats.org/officeDocument/2006/relationships/image" Target="media/image99.wmf"/><Relationship Id="rId396" Type="http://schemas.openxmlformats.org/officeDocument/2006/relationships/image" Target="media/image193.wmf"/><Relationship Id="rId214" Type="http://schemas.openxmlformats.org/officeDocument/2006/relationships/control" Target="activeX/activeX86.xml"/><Relationship Id="rId256" Type="http://schemas.openxmlformats.org/officeDocument/2006/relationships/image" Target="media/image129.wmf"/><Relationship Id="rId298" Type="http://schemas.openxmlformats.org/officeDocument/2006/relationships/control" Target="activeX/activeX132.xml"/><Relationship Id="rId421" Type="http://schemas.openxmlformats.org/officeDocument/2006/relationships/image" Target="media/image200.png"/><Relationship Id="rId463" Type="http://schemas.openxmlformats.org/officeDocument/2006/relationships/control" Target="activeX/activeX213.xml"/><Relationship Id="rId116" Type="http://schemas.openxmlformats.org/officeDocument/2006/relationships/control" Target="activeX/activeX33.xml"/><Relationship Id="rId158" Type="http://schemas.openxmlformats.org/officeDocument/2006/relationships/control" Target="activeX/activeX56.xml"/><Relationship Id="rId323" Type="http://schemas.openxmlformats.org/officeDocument/2006/relationships/image" Target="media/image159.wmf"/><Relationship Id="rId20" Type="http://schemas.openxmlformats.org/officeDocument/2006/relationships/hyperlink" Target="https://www.office.com/" TargetMode="External"/><Relationship Id="rId62" Type="http://schemas.openxmlformats.org/officeDocument/2006/relationships/control" Target="activeX/activeX17.xml"/><Relationship Id="rId365" Type="http://schemas.openxmlformats.org/officeDocument/2006/relationships/control" Target="activeX/activeX162.xml"/><Relationship Id="rId190" Type="http://schemas.openxmlformats.org/officeDocument/2006/relationships/control" Target="activeX/activeX73.xml"/><Relationship Id="rId204" Type="http://schemas.openxmlformats.org/officeDocument/2006/relationships/image" Target="media/image106.wmf"/><Relationship Id="rId225" Type="http://schemas.openxmlformats.org/officeDocument/2006/relationships/image" Target="media/image114.wmf"/><Relationship Id="rId246" Type="http://schemas.openxmlformats.org/officeDocument/2006/relationships/control" Target="activeX/activeX104.xml"/><Relationship Id="rId267" Type="http://schemas.openxmlformats.org/officeDocument/2006/relationships/image" Target="media/image134.wmf"/><Relationship Id="rId288" Type="http://schemas.openxmlformats.org/officeDocument/2006/relationships/image" Target="media/image144.wmf"/><Relationship Id="rId411" Type="http://schemas.openxmlformats.org/officeDocument/2006/relationships/control" Target="activeX/activeX189.xml"/><Relationship Id="rId432" Type="http://schemas.openxmlformats.org/officeDocument/2006/relationships/image" Target="media/image208.wmf"/><Relationship Id="rId453" Type="http://schemas.openxmlformats.org/officeDocument/2006/relationships/image" Target="media/image216.wmf"/><Relationship Id="rId474" Type="http://schemas.openxmlformats.org/officeDocument/2006/relationships/control" Target="activeX/activeX221.xml"/><Relationship Id="rId106" Type="http://schemas.openxmlformats.org/officeDocument/2006/relationships/control" Target="activeX/activeX28.xml"/><Relationship Id="rId127" Type="http://schemas.openxmlformats.org/officeDocument/2006/relationships/image" Target="media/image71.wmf"/><Relationship Id="rId313" Type="http://schemas.openxmlformats.org/officeDocument/2006/relationships/image" Target="media/image154.wmf"/><Relationship Id="rId10" Type="http://schemas.openxmlformats.org/officeDocument/2006/relationships/hyperlink" Target="https://trak.in/" TargetMode="External"/><Relationship Id="rId31" Type="http://schemas.openxmlformats.org/officeDocument/2006/relationships/control" Target="activeX/activeX1.xml"/><Relationship Id="rId52" Type="http://schemas.openxmlformats.org/officeDocument/2006/relationships/image" Target="media/image29.wmf"/><Relationship Id="rId73" Type="http://schemas.openxmlformats.org/officeDocument/2006/relationships/image" Target="media/image39.wmf"/><Relationship Id="rId94" Type="http://schemas.openxmlformats.org/officeDocument/2006/relationships/image" Target="media/image52.png"/><Relationship Id="rId148" Type="http://schemas.openxmlformats.org/officeDocument/2006/relationships/control" Target="activeX/activeX50.xml"/><Relationship Id="rId169" Type="http://schemas.openxmlformats.org/officeDocument/2006/relationships/control" Target="activeX/activeX62.xml"/><Relationship Id="rId334" Type="http://schemas.openxmlformats.org/officeDocument/2006/relationships/control" Target="activeX/activeX152.xml"/><Relationship Id="rId355" Type="http://schemas.openxmlformats.org/officeDocument/2006/relationships/control" Target="activeX/activeX157.xml"/><Relationship Id="rId376" Type="http://schemas.openxmlformats.org/officeDocument/2006/relationships/image" Target="media/image184.wmf"/><Relationship Id="rId397" Type="http://schemas.openxmlformats.org/officeDocument/2006/relationships/control" Target="activeX/activeX179.xml"/><Relationship Id="rId4" Type="http://schemas.openxmlformats.org/officeDocument/2006/relationships/webSettings" Target="webSettings.xml"/><Relationship Id="rId180" Type="http://schemas.openxmlformats.org/officeDocument/2006/relationships/control" Target="activeX/activeX68.xml"/><Relationship Id="rId215" Type="http://schemas.openxmlformats.org/officeDocument/2006/relationships/control" Target="activeX/activeX87.xml"/><Relationship Id="rId236" Type="http://schemas.openxmlformats.org/officeDocument/2006/relationships/image" Target="media/image119.wmf"/><Relationship Id="rId257" Type="http://schemas.openxmlformats.org/officeDocument/2006/relationships/control" Target="activeX/activeX110.xml"/><Relationship Id="rId278" Type="http://schemas.openxmlformats.org/officeDocument/2006/relationships/control" Target="activeX/activeX121.xml"/><Relationship Id="rId401" Type="http://schemas.openxmlformats.org/officeDocument/2006/relationships/control" Target="activeX/activeX182.xml"/><Relationship Id="rId422" Type="http://schemas.openxmlformats.org/officeDocument/2006/relationships/image" Target="media/image201.png"/><Relationship Id="rId443" Type="http://schemas.openxmlformats.org/officeDocument/2006/relationships/control" Target="activeX/activeX201.xml"/><Relationship Id="rId464" Type="http://schemas.openxmlformats.org/officeDocument/2006/relationships/control" Target="activeX/activeX214.xml"/><Relationship Id="rId303" Type="http://schemas.openxmlformats.org/officeDocument/2006/relationships/control" Target="activeX/activeX135.xml"/><Relationship Id="rId485" Type="http://schemas.openxmlformats.org/officeDocument/2006/relationships/control" Target="activeX/activeX228.xml"/><Relationship Id="rId42" Type="http://schemas.openxmlformats.org/officeDocument/2006/relationships/image" Target="media/image24.wmf"/><Relationship Id="rId84" Type="http://schemas.openxmlformats.org/officeDocument/2006/relationships/image" Target="media/image43.png"/><Relationship Id="rId138" Type="http://schemas.openxmlformats.org/officeDocument/2006/relationships/image" Target="media/image76.wmf"/><Relationship Id="rId345" Type="http://schemas.openxmlformats.org/officeDocument/2006/relationships/image" Target="media/image169.png"/><Relationship Id="rId387" Type="http://schemas.openxmlformats.org/officeDocument/2006/relationships/control" Target="activeX/activeX174.xml"/><Relationship Id="rId191" Type="http://schemas.openxmlformats.org/officeDocument/2006/relationships/image" Target="media/image100.wmf"/><Relationship Id="rId205" Type="http://schemas.openxmlformats.org/officeDocument/2006/relationships/control" Target="activeX/activeX81.xml"/><Relationship Id="rId247" Type="http://schemas.openxmlformats.org/officeDocument/2006/relationships/image" Target="media/image125.wmf"/><Relationship Id="rId412" Type="http://schemas.openxmlformats.org/officeDocument/2006/relationships/image" Target="media/image198.wmf"/><Relationship Id="rId107" Type="http://schemas.openxmlformats.org/officeDocument/2006/relationships/image" Target="media/image61.wmf"/><Relationship Id="rId289" Type="http://schemas.openxmlformats.org/officeDocument/2006/relationships/control" Target="activeX/activeX127.xml"/><Relationship Id="rId454" Type="http://schemas.openxmlformats.org/officeDocument/2006/relationships/control" Target="activeX/activeX208.xml"/><Relationship Id="rId11" Type="http://schemas.openxmlformats.org/officeDocument/2006/relationships/hyperlink" Target="https://www.office.com/" TargetMode="External"/><Relationship Id="rId53" Type="http://schemas.openxmlformats.org/officeDocument/2006/relationships/control" Target="activeX/activeX12.xml"/><Relationship Id="rId149" Type="http://schemas.openxmlformats.org/officeDocument/2006/relationships/image" Target="media/image81.wmf"/><Relationship Id="rId314" Type="http://schemas.openxmlformats.org/officeDocument/2006/relationships/control" Target="activeX/activeX142.xml"/><Relationship Id="rId356" Type="http://schemas.openxmlformats.org/officeDocument/2006/relationships/image" Target="media/image174.wmf"/><Relationship Id="rId398" Type="http://schemas.openxmlformats.org/officeDocument/2006/relationships/image" Target="media/image194.wmf"/><Relationship Id="rId95" Type="http://schemas.openxmlformats.org/officeDocument/2006/relationships/image" Target="media/image53.png"/><Relationship Id="rId160" Type="http://schemas.openxmlformats.org/officeDocument/2006/relationships/control" Target="activeX/activeX57.xml"/><Relationship Id="rId216" Type="http://schemas.openxmlformats.org/officeDocument/2006/relationships/image" Target="media/image111.wmf"/><Relationship Id="rId423" Type="http://schemas.openxmlformats.org/officeDocument/2006/relationships/image" Target="media/image202.png"/><Relationship Id="rId258" Type="http://schemas.openxmlformats.org/officeDocument/2006/relationships/image" Target="media/image130.wmf"/><Relationship Id="rId465" Type="http://schemas.openxmlformats.org/officeDocument/2006/relationships/control" Target="activeX/activeX215.xml"/><Relationship Id="rId22" Type="http://schemas.openxmlformats.org/officeDocument/2006/relationships/image" Target="media/image11.png"/><Relationship Id="rId64" Type="http://schemas.openxmlformats.org/officeDocument/2006/relationships/control" Target="activeX/activeX18.xml"/><Relationship Id="rId118" Type="http://schemas.openxmlformats.org/officeDocument/2006/relationships/control" Target="activeX/activeX34.xml"/><Relationship Id="rId325" Type="http://schemas.openxmlformats.org/officeDocument/2006/relationships/image" Target="media/image160.wmf"/><Relationship Id="rId367" Type="http://schemas.openxmlformats.org/officeDocument/2006/relationships/control" Target="activeX/activeX163.xml"/><Relationship Id="rId171" Type="http://schemas.openxmlformats.org/officeDocument/2006/relationships/image" Target="media/image90.wmf"/><Relationship Id="rId227" Type="http://schemas.openxmlformats.org/officeDocument/2006/relationships/image" Target="media/image115.wmf"/><Relationship Id="rId269" Type="http://schemas.openxmlformats.org/officeDocument/2006/relationships/image" Target="media/image135.wmf"/><Relationship Id="rId434" Type="http://schemas.openxmlformats.org/officeDocument/2006/relationships/image" Target="media/image209.wmf"/><Relationship Id="rId476" Type="http://schemas.openxmlformats.org/officeDocument/2006/relationships/image" Target="media/image224.wmf"/><Relationship Id="rId33" Type="http://schemas.openxmlformats.org/officeDocument/2006/relationships/control" Target="activeX/activeX2.xml"/><Relationship Id="rId129" Type="http://schemas.openxmlformats.org/officeDocument/2006/relationships/control" Target="activeX/activeX40.xml"/><Relationship Id="rId280" Type="http://schemas.openxmlformats.org/officeDocument/2006/relationships/control" Target="activeX/activeX122.xml"/><Relationship Id="rId336" Type="http://schemas.openxmlformats.org/officeDocument/2006/relationships/hyperlink" Target="https://www.kaggle.com/sudalairajkumar/indian-startup-funding" TargetMode="External"/><Relationship Id="rId75" Type="http://schemas.openxmlformats.org/officeDocument/2006/relationships/image" Target="media/image40.wmf"/><Relationship Id="rId140" Type="http://schemas.openxmlformats.org/officeDocument/2006/relationships/image" Target="media/image77.wmf"/><Relationship Id="rId182" Type="http://schemas.openxmlformats.org/officeDocument/2006/relationships/control" Target="activeX/activeX69.xml"/><Relationship Id="rId378" Type="http://schemas.openxmlformats.org/officeDocument/2006/relationships/image" Target="media/image185.wmf"/><Relationship Id="rId403" Type="http://schemas.openxmlformats.org/officeDocument/2006/relationships/control" Target="activeX/activeX184.xml"/><Relationship Id="rId6" Type="http://schemas.openxmlformats.org/officeDocument/2006/relationships/endnotes" Target="endnotes.xml"/><Relationship Id="rId238" Type="http://schemas.openxmlformats.org/officeDocument/2006/relationships/image" Target="media/image120.png"/><Relationship Id="rId445" Type="http://schemas.openxmlformats.org/officeDocument/2006/relationships/control" Target="activeX/activeX203.xml"/><Relationship Id="rId487" Type="http://schemas.openxmlformats.org/officeDocument/2006/relationships/hyperlink" Target="https://cf-courses-data.s3.us.cloud-object-storage.appdomain.cloud/IBMDeveloperSkillsNetwork-DA0130EN-SkillsNetwork/Hands-on%20Labs/Peer%20Graded%20Assignment%20-%20Part%201/Montgomery_Fleet_Equipment_Inventory_FA_PART_1_START.csv" TargetMode="External"/><Relationship Id="rId291" Type="http://schemas.openxmlformats.org/officeDocument/2006/relationships/control" Target="activeX/activeX128.xml"/><Relationship Id="rId305" Type="http://schemas.openxmlformats.org/officeDocument/2006/relationships/control" Target="activeX/activeX136.xml"/><Relationship Id="rId347" Type="http://schemas.openxmlformats.org/officeDocument/2006/relationships/image" Target="media/image170.png"/><Relationship Id="rId44" Type="http://schemas.openxmlformats.org/officeDocument/2006/relationships/image" Target="media/image25.wmf"/><Relationship Id="rId86" Type="http://schemas.openxmlformats.org/officeDocument/2006/relationships/image" Target="media/image45.png"/><Relationship Id="rId151" Type="http://schemas.openxmlformats.org/officeDocument/2006/relationships/image" Target="media/image82.wmf"/><Relationship Id="rId389" Type="http://schemas.openxmlformats.org/officeDocument/2006/relationships/control" Target="activeX/activeX175.xml"/><Relationship Id="rId193" Type="http://schemas.openxmlformats.org/officeDocument/2006/relationships/image" Target="media/image101.wmf"/><Relationship Id="rId207" Type="http://schemas.openxmlformats.org/officeDocument/2006/relationships/control" Target="activeX/activeX82.xml"/><Relationship Id="rId249" Type="http://schemas.openxmlformats.org/officeDocument/2006/relationships/image" Target="media/image126.wmf"/><Relationship Id="rId414" Type="http://schemas.openxmlformats.org/officeDocument/2006/relationships/control" Target="activeX/activeX191.xml"/><Relationship Id="rId456" Type="http://schemas.openxmlformats.org/officeDocument/2006/relationships/control" Target="activeX/activeX209.xml"/><Relationship Id="rId13" Type="http://schemas.openxmlformats.org/officeDocument/2006/relationships/image" Target="media/image3.png"/><Relationship Id="rId109" Type="http://schemas.openxmlformats.org/officeDocument/2006/relationships/image" Target="media/image62.wmf"/><Relationship Id="rId260" Type="http://schemas.openxmlformats.org/officeDocument/2006/relationships/control" Target="activeX/activeX112.xml"/><Relationship Id="rId316" Type="http://schemas.openxmlformats.org/officeDocument/2006/relationships/control" Target="activeX/activeX143.xml"/><Relationship Id="rId55" Type="http://schemas.openxmlformats.org/officeDocument/2006/relationships/control" Target="activeX/activeX13.xml"/><Relationship Id="rId97" Type="http://schemas.openxmlformats.org/officeDocument/2006/relationships/image" Target="media/image55.png"/><Relationship Id="rId120" Type="http://schemas.openxmlformats.org/officeDocument/2006/relationships/control" Target="activeX/activeX35.xml"/><Relationship Id="rId358" Type="http://schemas.openxmlformats.org/officeDocument/2006/relationships/image" Target="media/image175.wmf"/><Relationship Id="rId162" Type="http://schemas.openxmlformats.org/officeDocument/2006/relationships/control" Target="activeX/activeX58.xml"/><Relationship Id="rId218" Type="http://schemas.openxmlformats.org/officeDocument/2006/relationships/control" Target="activeX/activeX89.xml"/><Relationship Id="rId425" Type="http://schemas.openxmlformats.org/officeDocument/2006/relationships/image" Target="media/image204.png"/><Relationship Id="rId467" Type="http://schemas.openxmlformats.org/officeDocument/2006/relationships/image" Target="media/image221.wmf"/><Relationship Id="rId271" Type="http://schemas.openxmlformats.org/officeDocument/2006/relationships/image" Target="media/image136.wmf"/><Relationship Id="rId24" Type="http://schemas.openxmlformats.org/officeDocument/2006/relationships/image" Target="media/image13.png"/><Relationship Id="rId66" Type="http://schemas.openxmlformats.org/officeDocument/2006/relationships/control" Target="activeX/activeX19.xml"/><Relationship Id="rId131" Type="http://schemas.openxmlformats.org/officeDocument/2006/relationships/control" Target="activeX/activeX41.xml"/><Relationship Id="rId327" Type="http://schemas.openxmlformats.org/officeDocument/2006/relationships/image" Target="media/image161.wmf"/><Relationship Id="rId369" Type="http://schemas.openxmlformats.org/officeDocument/2006/relationships/control" Target="activeX/activeX164.xml"/><Relationship Id="rId173" Type="http://schemas.openxmlformats.org/officeDocument/2006/relationships/image" Target="media/image91.wmf"/><Relationship Id="rId229" Type="http://schemas.openxmlformats.org/officeDocument/2006/relationships/image" Target="media/image116.wmf"/><Relationship Id="rId380" Type="http://schemas.openxmlformats.org/officeDocument/2006/relationships/control" Target="activeX/activeX170.xml"/><Relationship Id="rId436" Type="http://schemas.openxmlformats.org/officeDocument/2006/relationships/image" Target="media/image210.wmf"/><Relationship Id="rId240" Type="http://schemas.openxmlformats.org/officeDocument/2006/relationships/control" Target="activeX/activeX101.xml"/><Relationship Id="rId478" Type="http://schemas.openxmlformats.org/officeDocument/2006/relationships/control" Target="activeX/activeX224.xml"/><Relationship Id="rId35" Type="http://schemas.openxmlformats.org/officeDocument/2006/relationships/control" Target="activeX/activeX3.xml"/><Relationship Id="rId77" Type="http://schemas.openxmlformats.org/officeDocument/2006/relationships/hyperlink" Target="https://www.kaggle.com/sudalairajkumar/indian-startup-funding" TargetMode="External"/><Relationship Id="rId100" Type="http://schemas.openxmlformats.org/officeDocument/2006/relationships/control" Target="activeX/activeX25.xml"/><Relationship Id="rId282" Type="http://schemas.openxmlformats.org/officeDocument/2006/relationships/control" Target="activeX/activeX123.xml"/><Relationship Id="rId338" Type="http://schemas.openxmlformats.org/officeDocument/2006/relationships/hyperlink" Target="https://trak.in/" TargetMode="External"/><Relationship Id="rId8" Type="http://schemas.openxmlformats.org/officeDocument/2006/relationships/hyperlink" Target="https://www.kaggle.com/sudalairajkumar/indian-startup-funding" TargetMode="External"/><Relationship Id="rId142" Type="http://schemas.openxmlformats.org/officeDocument/2006/relationships/control" Target="activeX/activeX47.xml"/><Relationship Id="rId184" Type="http://schemas.openxmlformats.org/officeDocument/2006/relationships/control" Target="activeX/activeX70.xml"/><Relationship Id="rId391" Type="http://schemas.openxmlformats.org/officeDocument/2006/relationships/control" Target="activeX/activeX176.xml"/><Relationship Id="rId405" Type="http://schemas.openxmlformats.org/officeDocument/2006/relationships/control" Target="activeX/activeX185.xml"/><Relationship Id="rId447" Type="http://schemas.openxmlformats.org/officeDocument/2006/relationships/control" Target="activeX/activeX204.xml"/><Relationship Id="rId251" Type="http://schemas.openxmlformats.org/officeDocument/2006/relationships/image" Target="media/image127.wmf"/><Relationship Id="rId489" Type="http://schemas.openxmlformats.org/officeDocument/2006/relationships/image" Target="media/image229.png"/><Relationship Id="rId46" Type="http://schemas.openxmlformats.org/officeDocument/2006/relationships/image" Target="media/image26.wmf"/><Relationship Id="rId293" Type="http://schemas.openxmlformats.org/officeDocument/2006/relationships/image" Target="media/image146.wmf"/><Relationship Id="rId307" Type="http://schemas.openxmlformats.org/officeDocument/2006/relationships/control" Target="activeX/activeX138.xml"/><Relationship Id="rId349" Type="http://schemas.openxmlformats.org/officeDocument/2006/relationships/image" Target="media/image171.wmf"/><Relationship Id="rId88" Type="http://schemas.openxmlformats.org/officeDocument/2006/relationships/image" Target="media/image47.gif"/><Relationship Id="rId111" Type="http://schemas.openxmlformats.org/officeDocument/2006/relationships/image" Target="media/image63.wmf"/><Relationship Id="rId153" Type="http://schemas.openxmlformats.org/officeDocument/2006/relationships/control" Target="activeX/activeX53.xml"/><Relationship Id="rId195" Type="http://schemas.openxmlformats.org/officeDocument/2006/relationships/control" Target="activeX/activeX76.xml"/><Relationship Id="rId209" Type="http://schemas.openxmlformats.org/officeDocument/2006/relationships/control" Target="activeX/activeX83.xml"/><Relationship Id="rId360" Type="http://schemas.openxmlformats.org/officeDocument/2006/relationships/image" Target="media/image176.wmf"/><Relationship Id="rId416" Type="http://schemas.openxmlformats.org/officeDocument/2006/relationships/hyperlink" Target="https://www.kaggle.com/sudalairajkumar/indian-startup-funding" TargetMode="External"/><Relationship Id="rId220" Type="http://schemas.openxmlformats.org/officeDocument/2006/relationships/image" Target="media/image112.wmf"/><Relationship Id="rId458" Type="http://schemas.openxmlformats.org/officeDocument/2006/relationships/control" Target="activeX/activeX210.xml"/><Relationship Id="rId15" Type="http://schemas.openxmlformats.org/officeDocument/2006/relationships/image" Target="media/image5.png"/><Relationship Id="rId57" Type="http://schemas.openxmlformats.org/officeDocument/2006/relationships/control" Target="activeX/activeX14.xml"/><Relationship Id="rId262" Type="http://schemas.openxmlformats.org/officeDocument/2006/relationships/control" Target="activeX/activeX113.xml"/><Relationship Id="rId318" Type="http://schemas.openxmlformats.org/officeDocument/2006/relationships/control" Target="activeX/activeX144.xml"/><Relationship Id="rId99" Type="http://schemas.openxmlformats.org/officeDocument/2006/relationships/image" Target="media/image57.wmf"/><Relationship Id="rId122" Type="http://schemas.openxmlformats.org/officeDocument/2006/relationships/control" Target="activeX/activeX36.xml"/><Relationship Id="rId164" Type="http://schemas.openxmlformats.org/officeDocument/2006/relationships/control" Target="activeX/activeX59.xml"/><Relationship Id="rId371" Type="http://schemas.openxmlformats.org/officeDocument/2006/relationships/control" Target="activeX/activeX165.xml"/><Relationship Id="rId427" Type="http://schemas.openxmlformats.org/officeDocument/2006/relationships/hyperlink" Target="https://cf-courses-data.s3.us.cloud-object-storage.appdomain.cloud/IBMDeveloperSkillsNetwork-DA0130EN-SkillsNetwork/Hands-on%20Labs/Lab%207%20-%20Using%20Pivot%20Tables/indian_startup_funding_Lab7_with_slicers_timelines.xlsx" TargetMode="External"/><Relationship Id="rId469" Type="http://schemas.openxmlformats.org/officeDocument/2006/relationships/image" Target="media/image222.wmf"/><Relationship Id="rId26" Type="http://schemas.openxmlformats.org/officeDocument/2006/relationships/image" Target="media/image14.png"/><Relationship Id="rId231" Type="http://schemas.openxmlformats.org/officeDocument/2006/relationships/image" Target="media/image117.wmf"/><Relationship Id="rId273" Type="http://schemas.openxmlformats.org/officeDocument/2006/relationships/image" Target="media/image137.wmf"/><Relationship Id="rId329" Type="http://schemas.openxmlformats.org/officeDocument/2006/relationships/image" Target="media/image162.wmf"/><Relationship Id="rId480" Type="http://schemas.openxmlformats.org/officeDocument/2006/relationships/control" Target="activeX/activeX225.xml"/><Relationship Id="rId68" Type="http://schemas.openxmlformats.org/officeDocument/2006/relationships/control" Target="activeX/activeX20.xml"/><Relationship Id="rId133" Type="http://schemas.openxmlformats.org/officeDocument/2006/relationships/control" Target="activeX/activeX42.xml"/><Relationship Id="rId175" Type="http://schemas.openxmlformats.org/officeDocument/2006/relationships/image" Target="media/image92.wmf"/><Relationship Id="rId340" Type="http://schemas.openxmlformats.org/officeDocument/2006/relationships/image" Target="media/image165.png"/><Relationship Id="rId200" Type="http://schemas.openxmlformats.org/officeDocument/2006/relationships/image" Target="media/image104.wmf"/><Relationship Id="rId382" Type="http://schemas.openxmlformats.org/officeDocument/2006/relationships/control" Target="activeX/activeX171.xml"/><Relationship Id="rId438" Type="http://schemas.openxmlformats.org/officeDocument/2006/relationships/image" Target="media/image211.wmf"/><Relationship Id="rId242" Type="http://schemas.openxmlformats.org/officeDocument/2006/relationships/control" Target="activeX/activeX102.xml"/><Relationship Id="rId284" Type="http://schemas.openxmlformats.org/officeDocument/2006/relationships/control" Target="activeX/activeX124.xml"/><Relationship Id="rId491" Type="http://schemas.openxmlformats.org/officeDocument/2006/relationships/footer" Target="footer1.xml"/><Relationship Id="rId37" Type="http://schemas.openxmlformats.org/officeDocument/2006/relationships/control" Target="activeX/activeX4.xml"/><Relationship Id="rId79" Type="http://schemas.openxmlformats.org/officeDocument/2006/relationships/hyperlink" Target="https://trak.in/" TargetMode="External"/><Relationship Id="rId102" Type="http://schemas.openxmlformats.org/officeDocument/2006/relationships/control" Target="activeX/activeX26.xml"/><Relationship Id="rId144" Type="http://schemas.openxmlformats.org/officeDocument/2006/relationships/control" Target="activeX/activeX48.xml"/><Relationship Id="rId90" Type="http://schemas.openxmlformats.org/officeDocument/2006/relationships/image" Target="media/image49.png"/><Relationship Id="rId186" Type="http://schemas.openxmlformats.org/officeDocument/2006/relationships/control" Target="activeX/activeX71.xml"/><Relationship Id="rId351" Type="http://schemas.openxmlformats.org/officeDocument/2006/relationships/image" Target="media/image172.wmf"/><Relationship Id="rId393" Type="http://schemas.openxmlformats.org/officeDocument/2006/relationships/control" Target="activeX/activeX177.xml"/><Relationship Id="rId407" Type="http://schemas.openxmlformats.org/officeDocument/2006/relationships/control" Target="activeX/activeX186.xml"/><Relationship Id="rId449" Type="http://schemas.openxmlformats.org/officeDocument/2006/relationships/control" Target="activeX/activeX205.xml"/><Relationship Id="rId211" Type="http://schemas.openxmlformats.org/officeDocument/2006/relationships/image" Target="media/image109.wmf"/><Relationship Id="rId253" Type="http://schemas.openxmlformats.org/officeDocument/2006/relationships/control" Target="activeX/activeX108.xml"/><Relationship Id="rId295" Type="http://schemas.openxmlformats.org/officeDocument/2006/relationships/image" Target="media/image147.wmf"/><Relationship Id="rId309" Type="http://schemas.openxmlformats.org/officeDocument/2006/relationships/control" Target="activeX/activeX139.xml"/><Relationship Id="rId460" Type="http://schemas.openxmlformats.org/officeDocument/2006/relationships/image" Target="media/image219.wmf"/><Relationship Id="rId48" Type="http://schemas.openxmlformats.org/officeDocument/2006/relationships/image" Target="media/image27.wmf"/><Relationship Id="rId113" Type="http://schemas.openxmlformats.org/officeDocument/2006/relationships/image" Target="media/image64.wmf"/><Relationship Id="rId320" Type="http://schemas.openxmlformats.org/officeDocument/2006/relationships/control" Target="activeX/activeX145.xml"/><Relationship Id="rId155" Type="http://schemas.openxmlformats.org/officeDocument/2006/relationships/control" Target="activeX/activeX54.xml"/><Relationship Id="rId197" Type="http://schemas.openxmlformats.org/officeDocument/2006/relationships/control" Target="activeX/activeX77.xml"/><Relationship Id="rId362" Type="http://schemas.openxmlformats.org/officeDocument/2006/relationships/image" Target="media/image177.wmf"/><Relationship Id="rId418" Type="http://schemas.openxmlformats.org/officeDocument/2006/relationships/hyperlink" Target="https://trak.in/" TargetMode="External"/><Relationship Id="rId222" Type="http://schemas.openxmlformats.org/officeDocument/2006/relationships/image" Target="media/image113.wmf"/><Relationship Id="rId264" Type="http://schemas.openxmlformats.org/officeDocument/2006/relationships/control" Target="activeX/activeX114.xml"/><Relationship Id="rId471" Type="http://schemas.openxmlformats.org/officeDocument/2006/relationships/image" Target="media/image223.wmf"/><Relationship Id="rId17" Type="http://schemas.openxmlformats.org/officeDocument/2006/relationships/image" Target="media/image7.png"/><Relationship Id="rId59" Type="http://schemas.openxmlformats.org/officeDocument/2006/relationships/image" Target="media/image32.wmf"/><Relationship Id="rId124" Type="http://schemas.openxmlformats.org/officeDocument/2006/relationships/control" Target="activeX/activeX37.xml"/><Relationship Id="rId70" Type="http://schemas.openxmlformats.org/officeDocument/2006/relationships/control" Target="activeX/activeX21.xml"/><Relationship Id="rId166" Type="http://schemas.openxmlformats.org/officeDocument/2006/relationships/control" Target="activeX/activeX60.xml"/><Relationship Id="rId331" Type="http://schemas.openxmlformats.org/officeDocument/2006/relationships/image" Target="media/image163.wmf"/><Relationship Id="rId373" Type="http://schemas.openxmlformats.org/officeDocument/2006/relationships/control" Target="activeX/activeX166.xml"/><Relationship Id="rId429" Type="http://schemas.openxmlformats.org/officeDocument/2006/relationships/image" Target="media/image207.wmf"/><Relationship Id="rId1" Type="http://schemas.openxmlformats.org/officeDocument/2006/relationships/numbering" Target="numbering.xml"/><Relationship Id="rId233" Type="http://schemas.openxmlformats.org/officeDocument/2006/relationships/image" Target="media/image118.wmf"/><Relationship Id="rId440" Type="http://schemas.openxmlformats.org/officeDocument/2006/relationships/image" Target="media/image212.wmf"/><Relationship Id="rId28" Type="http://schemas.openxmlformats.org/officeDocument/2006/relationships/image" Target="media/image16.png"/><Relationship Id="rId275" Type="http://schemas.openxmlformats.org/officeDocument/2006/relationships/image" Target="media/image138.wmf"/><Relationship Id="rId300" Type="http://schemas.openxmlformats.org/officeDocument/2006/relationships/control" Target="activeX/activeX133.xml"/><Relationship Id="rId482" Type="http://schemas.openxmlformats.org/officeDocument/2006/relationships/image" Target="media/image226.wmf"/><Relationship Id="rId81" Type="http://schemas.openxmlformats.org/officeDocument/2006/relationships/image" Target="media/image41.png"/><Relationship Id="rId135" Type="http://schemas.openxmlformats.org/officeDocument/2006/relationships/control" Target="activeX/activeX43.xml"/><Relationship Id="rId177" Type="http://schemas.openxmlformats.org/officeDocument/2006/relationships/image" Target="media/image93.wmf"/><Relationship Id="rId342" Type="http://schemas.openxmlformats.org/officeDocument/2006/relationships/image" Target="media/image167.png"/><Relationship Id="rId384" Type="http://schemas.openxmlformats.org/officeDocument/2006/relationships/image" Target="media/image187.wmf"/><Relationship Id="rId202" Type="http://schemas.openxmlformats.org/officeDocument/2006/relationships/image" Target="media/image105.wmf"/><Relationship Id="rId244" Type="http://schemas.openxmlformats.org/officeDocument/2006/relationships/control" Target="activeX/activeX103.xml"/><Relationship Id="rId39" Type="http://schemas.openxmlformats.org/officeDocument/2006/relationships/control" Target="activeX/activeX5.xml"/><Relationship Id="rId286" Type="http://schemas.openxmlformats.org/officeDocument/2006/relationships/image" Target="media/image143.wmf"/><Relationship Id="rId451" Type="http://schemas.openxmlformats.org/officeDocument/2006/relationships/image" Target="media/image215.wmf"/><Relationship Id="rId493" Type="http://schemas.openxmlformats.org/officeDocument/2006/relationships/theme" Target="theme/theme1.xml"/><Relationship Id="rId50" Type="http://schemas.openxmlformats.org/officeDocument/2006/relationships/image" Target="media/image28.wmf"/><Relationship Id="rId104" Type="http://schemas.openxmlformats.org/officeDocument/2006/relationships/control" Target="activeX/activeX27.xml"/><Relationship Id="rId146" Type="http://schemas.openxmlformats.org/officeDocument/2006/relationships/control" Target="activeX/activeX49.xml"/><Relationship Id="rId188" Type="http://schemas.openxmlformats.org/officeDocument/2006/relationships/control" Target="activeX/activeX72.xml"/><Relationship Id="rId311" Type="http://schemas.openxmlformats.org/officeDocument/2006/relationships/image" Target="media/image153.wmf"/><Relationship Id="rId353" Type="http://schemas.openxmlformats.org/officeDocument/2006/relationships/control" Target="activeX/activeX156.xml"/><Relationship Id="rId395" Type="http://schemas.openxmlformats.org/officeDocument/2006/relationships/control" Target="activeX/activeX178.xml"/><Relationship Id="rId409" Type="http://schemas.openxmlformats.org/officeDocument/2006/relationships/image" Target="media/image197.wmf"/><Relationship Id="rId92" Type="http://schemas.openxmlformats.org/officeDocument/2006/relationships/hyperlink" Target="https://cf-courses-data.s3.us.cloud-object-storage.appdomain.cloud/IBMDeveloperSkillsNetwork-DA0130EN-SkillsNetwork/Hands-on%20Labs/Lab%204%20-%20Simple%20use%20of%20functions/Personal_Monthly_Expenditure_Lab4.xlsx" TargetMode="External"/><Relationship Id="rId213" Type="http://schemas.openxmlformats.org/officeDocument/2006/relationships/image" Target="media/image110.wmf"/><Relationship Id="rId420" Type="http://schemas.openxmlformats.org/officeDocument/2006/relationships/image" Target="media/image199.png"/><Relationship Id="rId255" Type="http://schemas.openxmlformats.org/officeDocument/2006/relationships/control" Target="activeX/activeX109.xml"/><Relationship Id="rId297" Type="http://schemas.openxmlformats.org/officeDocument/2006/relationships/image" Target="media/image148.wmf"/><Relationship Id="rId462" Type="http://schemas.openxmlformats.org/officeDocument/2006/relationships/image" Target="media/image220.wmf"/><Relationship Id="rId115" Type="http://schemas.openxmlformats.org/officeDocument/2006/relationships/image" Target="media/image65.wmf"/><Relationship Id="rId157" Type="http://schemas.openxmlformats.org/officeDocument/2006/relationships/image" Target="media/image84.wmf"/><Relationship Id="rId322" Type="http://schemas.openxmlformats.org/officeDocument/2006/relationships/control" Target="activeX/activeX146.xml"/><Relationship Id="rId364" Type="http://schemas.openxmlformats.org/officeDocument/2006/relationships/image" Target="media/image178.wmf"/><Relationship Id="rId61" Type="http://schemas.openxmlformats.org/officeDocument/2006/relationships/image" Target="media/image33.wmf"/><Relationship Id="rId199" Type="http://schemas.openxmlformats.org/officeDocument/2006/relationships/control" Target="activeX/activeX78.xml"/><Relationship Id="rId19" Type="http://schemas.openxmlformats.org/officeDocument/2006/relationships/image" Target="media/image9.png"/><Relationship Id="rId224" Type="http://schemas.openxmlformats.org/officeDocument/2006/relationships/control" Target="activeX/activeX93.xml"/><Relationship Id="rId266" Type="http://schemas.openxmlformats.org/officeDocument/2006/relationships/control" Target="activeX/activeX115.xml"/><Relationship Id="rId431" Type="http://schemas.openxmlformats.org/officeDocument/2006/relationships/control" Target="activeX/activeX194.xml"/><Relationship Id="rId473" Type="http://schemas.openxmlformats.org/officeDocument/2006/relationships/control" Target="activeX/activeX220.xml"/><Relationship Id="rId30" Type="http://schemas.openxmlformats.org/officeDocument/2006/relationships/image" Target="media/image18.wmf"/><Relationship Id="rId126" Type="http://schemas.openxmlformats.org/officeDocument/2006/relationships/control" Target="activeX/activeX38.xml"/><Relationship Id="rId168" Type="http://schemas.openxmlformats.org/officeDocument/2006/relationships/image" Target="media/image89.wmf"/><Relationship Id="rId333" Type="http://schemas.openxmlformats.org/officeDocument/2006/relationships/image" Target="media/image164.wmf"/><Relationship Id="rId72" Type="http://schemas.openxmlformats.org/officeDocument/2006/relationships/control" Target="activeX/activeX22.xml"/><Relationship Id="rId375" Type="http://schemas.openxmlformats.org/officeDocument/2006/relationships/control" Target="activeX/activeX167.xml"/><Relationship Id="rId3" Type="http://schemas.openxmlformats.org/officeDocument/2006/relationships/settings" Target="settings.xml"/><Relationship Id="rId235" Type="http://schemas.openxmlformats.org/officeDocument/2006/relationships/control" Target="activeX/activeX99.xml"/><Relationship Id="rId277" Type="http://schemas.openxmlformats.org/officeDocument/2006/relationships/image" Target="media/image139.wmf"/><Relationship Id="rId400" Type="http://schemas.openxmlformats.org/officeDocument/2006/relationships/control" Target="activeX/activeX181.xml"/><Relationship Id="rId442" Type="http://schemas.openxmlformats.org/officeDocument/2006/relationships/control" Target="activeX/activeX200.xml"/><Relationship Id="rId484" Type="http://schemas.openxmlformats.org/officeDocument/2006/relationships/image" Target="media/image227.wmf"/><Relationship Id="rId137" Type="http://schemas.openxmlformats.org/officeDocument/2006/relationships/control" Target="activeX/activeX44.xml"/><Relationship Id="rId302" Type="http://schemas.openxmlformats.org/officeDocument/2006/relationships/control" Target="activeX/activeX134.xml"/><Relationship Id="rId344" Type="http://schemas.openxmlformats.org/officeDocument/2006/relationships/hyperlink" Target="https://cf-courses-data.s3.us.cloud-object-storage.appdomain.cloud/IBMDeveloperSkillsNetwork-DA0130EN-SkillsNetwork/Hands-on%20Labs/Lab%206%20-%20Filtering%20and%20Sorting%20Data%20using%20Functions%20for%20Data%20Analysis/indian_startup_funding_Lab6.xlsx" TargetMode="External"/><Relationship Id="rId41" Type="http://schemas.openxmlformats.org/officeDocument/2006/relationships/control" Target="activeX/activeX6.xml"/><Relationship Id="rId83" Type="http://schemas.openxmlformats.org/officeDocument/2006/relationships/hyperlink" Target="https://cf-courses-data.s3.us.cloud-object-storage.appdomain.cloud/IBMDeveloperSkillsNetwork-DA0130EN-SkillsNetwork/Hands-on%20Labs/Lab%203%20-%20Entering%20and%20Formatting%20Data/Personal_Monthly_Expenditure_Lab3.xlsx" TargetMode="External"/><Relationship Id="rId179" Type="http://schemas.openxmlformats.org/officeDocument/2006/relationships/image" Target="media/image94.wmf"/><Relationship Id="rId386" Type="http://schemas.openxmlformats.org/officeDocument/2006/relationships/image" Target="media/image188.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5639</TotalTime>
  <Pages>141</Pages>
  <Words>30950</Words>
  <Characters>176417</Characters>
  <Application>Microsoft Office Word</Application>
  <DocSecurity>0</DocSecurity>
  <Lines>1470</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Abdulrahman</dc:creator>
  <cp:keywords/>
  <dc:description/>
  <cp:lastModifiedBy>Abdulrahman</cp:lastModifiedBy>
  <cp:revision>26</cp:revision>
  <dcterms:created xsi:type="dcterms:W3CDTF">2024-01-12T20:04:00Z</dcterms:created>
  <dcterms:modified xsi:type="dcterms:W3CDTF">2024-01-16T23:11:00Z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ed950fd-4c16-4911-858e-e88fe4a44b58_Enabled">
    <vt:lpwstr>True</vt:lpwstr>
  </property>
  <property fmtid="{D5CDD505-2E9C-101B-9397-08002B2CF9AE}" pid="3" name="MSIP_Label_5ed950fd-4c16-4911-858e-e88fe4a44b58_SiteId">
    <vt:lpwstr>111483dd-9e03-417d-bd28-5866c2dddaa5</vt:lpwstr>
  </property>
  <property fmtid="{D5CDD505-2E9C-101B-9397-08002B2CF9AE}" pid="4" name="MSIP_Label_5ed950fd-4c16-4911-858e-e88fe4a44b58_Owner">
    <vt:lpwstr>a.alsakkaf@mobily.com.sa</vt:lpwstr>
  </property>
  <property fmtid="{D5CDD505-2E9C-101B-9397-08002B2CF9AE}" pid="5" name="MSIP_Label_5ed950fd-4c16-4911-858e-e88fe4a44b58_SetDate">
    <vt:lpwstr>2024-01-12T20:10:42.5402486Z</vt:lpwstr>
  </property>
  <property fmtid="{D5CDD505-2E9C-101B-9397-08002B2CF9AE}" pid="6" name="MSIP_Label_5ed950fd-4c16-4911-858e-e88fe4a44b58_Name">
    <vt:lpwstr>PUBLIC</vt:lpwstr>
  </property>
  <property fmtid="{D5CDD505-2E9C-101B-9397-08002B2CF9AE}" pid="7" name="MSIP_Label_5ed950fd-4c16-4911-858e-e88fe4a44b58_Application">
    <vt:lpwstr>Microsoft Azure Information Protection</vt:lpwstr>
  </property>
  <property fmtid="{D5CDD505-2E9C-101B-9397-08002B2CF9AE}" pid="8" name="MSIP_Label_5ed950fd-4c16-4911-858e-e88fe4a44b58_ActionId">
    <vt:lpwstr>e62212ab-5a0b-4fcb-ab21-b602c736189d</vt:lpwstr>
  </property>
  <property fmtid="{D5CDD505-2E9C-101B-9397-08002B2CF9AE}" pid="9" name="MSIP_Label_5ed950fd-4c16-4911-858e-e88fe4a44b58_Extended_MSFT_Method">
    <vt:lpwstr>Manual</vt:lpwstr>
  </property>
  <property fmtid="{D5CDD505-2E9C-101B-9397-08002B2CF9AE}" pid="10" name="Sensitivity">
    <vt:lpwstr>PUBLIC</vt:lpwstr>
  </property>
</Properties>
</file>